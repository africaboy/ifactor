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B4F244" w14:textId="77777777" w:rsidR="009D7D2E" w:rsidRPr="00C57497" w:rsidRDefault="009D7D2E">
      <w:pPr>
        <w:spacing w:before="100"/>
        <w:jc w:val="center"/>
        <w:rPr>
          <w:rFonts w:ascii="Calibri" w:hAnsi="Calibri" w:cs="Courier New"/>
        </w:rPr>
      </w:pPr>
      <w:bookmarkStart w:id="0" w:name="_Toc156629077"/>
    </w:p>
    <w:p w14:paraId="0CBF0FBF" w14:textId="77777777" w:rsidR="009D7D2E" w:rsidRPr="00C57497" w:rsidRDefault="009D7D2E">
      <w:pPr>
        <w:spacing w:before="100"/>
        <w:jc w:val="center"/>
        <w:rPr>
          <w:rFonts w:ascii="Calibri" w:hAnsi="Calibri" w:cs="Courier New"/>
        </w:rPr>
      </w:pPr>
    </w:p>
    <w:p w14:paraId="18CBBB3A" w14:textId="77777777" w:rsidR="009D7D2E" w:rsidRPr="00C57497" w:rsidRDefault="009D7D2E">
      <w:pPr>
        <w:tabs>
          <w:tab w:val="left" w:pos="7463"/>
        </w:tabs>
        <w:spacing w:before="100"/>
        <w:jc w:val="center"/>
        <w:rPr>
          <w:rFonts w:ascii="Calibri" w:hAnsi="Calibri" w:cs="Courier New"/>
        </w:rPr>
      </w:pPr>
    </w:p>
    <w:p w14:paraId="5ADA5352" w14:textId="77777777" w:rsidR="009D7D2E" w:rsidRPr="00C57497" w:rsidRDefault="009D7D2E">
      <w:pPr>
        <w:spacing w:before="100"/>
        <w:jc w:val="center"/>
        <w:rPr>
          <w:rFonts w:ascii="Calibri" w:hAnsi="Calibri" w:cs="Courier New"/>
        </w:rPr>
      </w:pPr>
    </w:p>
    <w:p w14:paraId="04BB53EC" w14:textId="77777777" w:rsidR="009D7D2E" w:rsidRPr="00C57497" w:rsidRDefault="009D7D2E">
      <w:pPr>
        <w:spacing w:before="100"/>
        <w:jc w:val="center"/>
        <w:rPr>
          <w:rFonts w:ascii="Calibri" w:hAnsi="Calibri" w:cs="Courier New"/>
        </w:rPr>
      </w:pPr>
    </w:p>
    <w:p w14:paraId="218F4420" w14:textId="77777777" w:rsidR="004A7CEE" w:rsidRPr="00FA4C37" w:rsidRDefault="004A7CEE" w:rsidP="00607DA6">
      <w:pPr>
        <w:spacing w:before="100"/>
        <w:ind w:left="360"/>
        <w:jc w:val="center"/>
        <w:rPr>
          <w:rFonts w:ascii="Calibri" w:eastAsia="PMingLiU" w:hAnsi="Calibri" w:cs="Courier New"/>
          <w:b/>
          <w:noProof/>
          <w:color w:val="333333"/>
          <w:spacing w:val="30"/>
          <w:sz w:val="44"/>
          <w:szCs w:val="44"/>
          <w:lang w:eastAsia="zh-HK"/>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10354CBB" w14:textId="77777777" w:rsidR="004A7CEE" w:rsidRPr="00FA4C37" w:rsidRDefault="004A7CEE" w:rsidP="00607DA6">
      <w:pPr>
        <w:spacing w:before="100"/>
        <w:ind w:left="360"/>
        <w:jc w:val="center"/>
        <w:rPr>
          <w:rFonts w:ascii="Calibri" w:eastAsia="PMingLiU" w:hAnsi="Calibri" w:cs="Courier New"/>
          <w:b/>
          <w:noProof/>
          <w:color w:val="333333"/>
          <w:spacing w:val="30"/>
          <w:sz w:val="44"/>
          <w:szCs w:val="44"/>
          <w:lang w:eastAsia="zh-HK"/>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67CD51E3" w14:textId="77777777" w:rsidR="004A7CEE" w:rsidRPr="00FA4C37" w:rsidRDefault="004A7CEE" w:rsidP="00607DA6">
      <w:pPr>
        <w:spacing w:before="100"/>
        <w:ind w:left="360"/>
        <w:jc w:val="center"/>
        <w:rPr>
          <w:rFonts w:ascii="Calibri" w:eastAsia="PMingLiU" w:hAnsi="Calibri" w:cs="Courier New"/>
          <w:b/>
          <w:noProof/>
          <w:color w:val="333333"/>
          <w:spacing w:val="30"/>
          <w:sz w:val="44"/>
          <w:szCs w:val="44"/>
          <w:lang w:eastAsia="zh-HK"/>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p>
    <w:p w14:paraId="4ACB54E5" w14:textId="77777777" w:rsidR="00607DA6" w:rsidRPr="00C57497" w:rsidRDefault="00607DA6" w:rsidP="004A7CEE">
      <w:pPr>
        <w:pStyle w:val="aff7"/>
        <w:jc w:val="center"/>
        <w:rPr>
          <w:rFonts w:ascii="Calibri" w:eastAsia="PMingLiU" w:hAnsi="Calibri"/>
          <w:b/>
          <w:noProof/>
          <w:sz w:val="56"/>
          <w:lang w:eastAsia="zh-HK"/>
        </w:rPr>
      </w:pPr>
      <w:r w:rsidRPr="00C57497">
        <w:rPr>
          <w:rFonts w:ascii="Calibri" w:hAnsi="Calibri"/>
          <w:b/>
          <w:noProof/>
          <w:sz w:val="56"/>
          <w:lang w:eastAsia="zh-HK"/>
        </w:rPr>
        <w:t>i-Factor</w:t>
      </w:r>
      <w:r w:rsidR="004A7CEE" w:rsidRPr="00C57497">
        <w:rPr>
          <w:rFonts w:ascii="Calibri" w:eastAsia="PMingLiU" w:hAnsi="Calibri"/>
          <w:b/>
          <w:noProof/>
          <w:sz w:val="56"/>
          <w:lang w:eastAsia="zh-HK"/>
        </w:rPr>
        <w:t xml:space="preserve"> Project</w:t>
      </w:r>
    </w:p>
    <w:p w14:paraId="7584B073" w14:textId="77777777" w:rsidR="007D5186" w:rsidRPr="00C57497" w:rsidRDefault="00964BC7" w:rsidP="004A7CEE">
      <w:pPr>
        <w:pStyle w:val="aff7"/>
        <w:jc w:val="center"/>
        <w:rPr>
          <w:rFonts w:ascii="Calibri" w:eastAsia="PMingLiU" w:hAnsi="Calibri"/>
          <w:b/>
          <w:noProof/>
          <w:sz w:val="44"/>
          <w:lang w:eastAsia="zh-HK"/>
        </w:rPr>
      </w:pPr>
      <w:r>
        <w:rPr>
          <w:rFonts w:ascii="Calibri" w:hAnsi="Calibri"/>
          <w:b/>
          <w:noProof/>
          <w:sz w:val="44"/>
          <w:lang w:eastAsia="zh-HK"/>
        </w:rPr>
        <w:t>Business Requirement Spe</w:t>
      </w:r>
      <w:r w:rsidR="00607DA6" w:rsidRPr="00C57497">
        <w:rPr>
          <w:rFonts w:ascii="Calibri" w:hAnsi="Calibri"/>
          <w:b/>
          <w:noProof/>
          <w:sz w:val="44"/>
          <w:lang w:eastAsia="zh-HK"/>
        </w:rPr>
        <w:t>cification</w:t>
      </w:r>
      <w:r>
        <w:rPr>
          <w:rFonts w:ascii="Calibri" w:hAnsi="Calibri"/>
          <w:b/>
          <w:noProof/>
          <w:sz w:val="44"/>
          <w:lang w:eastAsia="zh-HK"/>
        </w:rPr>
        <w:t xml:space="preserve">s </w:t>
      </w:r>
      <w:r w:rsidR="004A7CEE" w:rsidRPr="00C57497">
        <w:rPr>
          <w:rFonts w:ascii="Calibri" w:hAnsi="Calibri"/>
          <w:b/>
          <w:noProof/>
          <w:sz w:val="44"/>
          <w:lang w:eastAsia="zh-HK"/>
        </w:rPr>
        <w:t>(BRS)</w:t>
      </w:r>
    </w:p>
    <w:p w14:paraId="7E72351E" w14:textId="77777777" w:rsidR="004A7CEE" w:rsidRPr="00C57497" w:rsidRDefault="004A7CEE" w:rsidP="004A7CEE">
      <w:pPr>
        <w:rPr>
          <w:rFonts w:ascii="Calibri" w:eastAsia="PMingLiU" w:hAnsi="Calibri"/>
          <w:lang w:eastAsia="zh-HK"/>
        </w:rPr>
      </w:pPr>
    </w:p>
    <w:p w14:paraId="7E6CBE26" w14:textId="77777777" w:rsidR="007D5186" w:rsidRPr="00744536" w:rsidRDefault="007D5186" w:rsidP="004A7CEE">
      <w:pPr>
        <w:pStyle w:val="aff7"/>
        <w:jc w:val="center"/>
        <w:rPr>
          <w:rFonts w:ascii="Calibri" w:hAnsi="Calibri"/>
          <w:b/>
          <w:sz w:val="44"/>
        </w:rPr>
      </w:pPr>
    </w:p>
    <w:p w14:paraId="2CC7BA8E" w14:textId="77777777" w:rsidR="009D7D2E" w:rsidRPr="00C57497" w:rsidRDefault="009D7D2E">
      <w:pPr>
        <w:spacing w:before="100"/>
        <w:jc w:val="center"/>
        <w:rPr>
          <w:rFonts w:ascii="Calibri" w:hAnsi="Calibri" w:cs="Courier New"/>
          <w:sz w:val="28"/>
        </w:rPr>
      </w:pPr>
    </w:p>
    <w:p w14:paraId="054CB215" w14:textId="77777777" w:rsidR="00206F39" w:rsidRPr="00C57497" w:rsidRDefault="00206F39">
      <w:pPr>
        <w:spacing w:before="100"/>
        <w:jc w:val="center"/>
        <w:rPr>
          <w:rFonts w:ascii="Calibri" w:hAnsi="Calibri" w:cs="Courier New"/>
          <w:sz w:val="28"/>
        </w:rPr>
      </w:pPr>
    </w:p>
    <w:p w14:paraId="6A587098" w14:textId="77777777" w:rsidR="009D7D2E" w:rsidRPr="00C57497" w:rsidRDefault="009D7D2E">
      <w:pPr>
        <w:spacing w:before="100"/>
        <w:jc w:val="center"/>
        <w:rPr>
          <w:rFonts w:ascii="Calibri" w:hAnsi="Calibri" w:cs="Courier New"/>
          <w:sz w:val="28"/>
        </w:rPr>
      </w:pPr>
    </w:p>
    <w:p w14:paraId="5DE4746C" w14:textId="77777777" w:rsidR="009D7D2E" w:rsidRPr="00C57497" w:rsidRDefault="009D7D2E">
      <w:pPr>
        <w:tabs>
          <w:tab w:val="left" w:pos="6360"/>
        </w:tabs>
        <w:spacing w:before="100"/>
        <w:jc w:val="center"/>
        <w:rPr>
          <w:rFonts w:ascii="Calibri" w:hAnsi="Calibri" w:cs="Courier New"/>
          <w:sz w:val="28"/>
        </w:rPr>
      </w:pPr>
    </w:p>
    <w:p w14:paraId="20534115" w14:textId="77777777" w:rsidR="009D7D2E" w:rsidRPr="00C57497" w:rsidRDefault="009D7D2E">
      <w:pPr>
        <w:spacing w:before="100"/>
        <w:jc w:val="center"/>
        <w:rPr>
          <w:rFonts w:ascii="Calibri" w:hAnsi="Calibri" w:cs="Courier New"/>
        </w:rPr>
      </w:pPr>
    </w:p>
    <w:p w14:paraId="34F4810C" w14:textId="77777777" w:rsidR="009D7D2E" w:rsidRPr="00C57497" w:rsidRDefault="009D7D2E">
      <w:pPr>
        <w:spacing w:before="100"/>
        <w:jc w:val="center"/>
        <w:rPr>
          <w:rFonts w:ascii="Calibri" w:hAnsi="Calibri" w:cs="Courier New"/>
          <w:szCs w:val="28"/>
        </w:rPr>
      </w:pPr>
    </w:p>
    <w:p w14:paraId="2307689A" w14:textId="77777777" w:rsidR="009D7D2E" w:rsidRPr="00C57497" w:rsidRDefault="009D7D2E">
      <w:pPr>
        <w:spacing w:before="100"/>
        <w:jc w:val="center"/>
        <w:rPr>
          <w:rFonts w:ascii="Calibri" w:hAnsi="Calibri" w:cs="Courier New"/>
        </w:rPr>
        <w:sectPr w:rsidR="009D7D2E" w:rsidRPr="00C57497">
          <w:headerReference w:type="default" r:id="rId9"/>
          <w:footerReference w:type="default" r:id="rId10"/>
          <w:pgSz w:w="11907" w:h="16840" w:code="9"/>
          <w:pgMar w:top="1440" w:right="1418" w:bottom="1440" w:left="1418" w:header="851" w:footer="851" w:gutter="0"/>
          <w:cols w:space="425"/>
          <w:docGrid w:type="linesAndChars" w:linePitch="312"/>
        </w:sectPr>
      </w:pPr>
    </w:p>
    <w:p w14:paraId="6E449B1B" w14:textId="77777777" w:rsidR="009164CD" w:rsidRDefault="00FA4C37" w:rsidP="00220DE1">
      <w:pPr>
        <w:tabs>
          <w:tab w:val="left" w:pos="0"/>
          <w:tab w:val="left" w:pos="9090"/>
        </w:tabs>
        <w:spacing w:line="360" w:lineRule="auto"/>
        <w:jc w:val="center"/>
        <w:rPr>
          <w:rFonts w:ascii="Calibri" w:eastAsia="PMingLiU" w:hAnsi="Calibri" w:cs="Courier New"/>
          <w:b/>
          <w:sz w:val="36"/>
          <w:szCs w:val="28"/>
          <w:lang w:eastAsia="zh-HK"/>
        </w:rPr>
      </w:pPr>
      <w:r>
        <w:rPr>
          <w:rFonts w:ascii="Calibri" w:hAnsi="Calibri" w:cs="Courier New"/>
          <w:b/>
          <w:noProof/>
          <w:color w:val="000000"/>
          <w:sz w:val="36"/>
          <w:szCs w:val="28"/>
        </w:rPr>
        <w:lastRenderedPageBreak/>
        <mc:AlternateContent>
          <mc:Choice Requires="wps">
            <w:drawing>
              <wp:anchor distT="0" distB="0" distL="114300" distR="114300" simplePos="0" relativeHeight="251657216" behindDoc="0" locked="0" layoutInCell="1" allowOverlap="1" wp14:anchorId="3E9C0FB9" wp14:editId="0414042D">
                <wp:simplePos x="0" y="0"/>
                <wp:positionH relativeFrom="column">
                  <wp:posOffset>7543800</wp:posOffset>
                </wp:positionH>
                <wp:positionV relativeFrom="paragraph">
                  <wp:posOffset>198120</wp:posOffset>
                </wp:positionV>
                <wp:extent cx="950595" cy="673735"/>
                <wp:effectExtent l="0" t="0" r="14605" b="17145"/>
                <wp:wrapNone/>
                <wp:docPr id="1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0595" cy="673735"/>
                        </a:xfrm>
                        <a:prstGeom prst="rect">
                          <a:avLst/>
                        </a:prstGeom>
                        <a:solidFill>
                          <a:srgbClr val="FFFFFF"/>
                        </a:solidFill>
                        <a:ln w="9525">
                          <a:solidFill>
                            <a:srgbClr val="000000"/>
                          </a:solidFill>
                          <a:miter lim="800000"/>
                          <a:headEnd/>
                          <a:tailEnd/>
                        </a:ln>
                      </wps:spPr>
                      <wps:txbx>
                        <w:txbxContent>
                          <w:p w14:paraId="04BA5CB3" w14:textId="77777777" w:rsidR="008E3790" w:rsidRDefault="008E3790">
                            <w:pPr>
                              <w:pStyle w:val="afd"/>
                              <w:ind w:left="480"/>
                            </w:pPr>
                            <w:r>
                              <w:rPr>
                                <w:rFonts w:hint="eastAsia"/>
                              </w:rPr>
                              <w:t>内部资料</w:t>
                            </w:r>
                          </w:p>
                          <w:p w14:paraId="7C82F80B" w14:textId="77777777" w:rsidR="008E3790" w:rsidRDefault="008E3790">
                            <w:pPr>
                              <w:pStyle w:val="aff9"/>
                              <w:jc w:val="both"/>
                            </w:pPr>
                            <w:r>
                              <w:rPr>
                                <w:rFonts w:hint="eastAsia"/>
                              </w:rPr>
                              <w:t>注意保密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594pt;margin-top:15.6pt;width:74.85pt;height:53.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">
                <v:textbox>
                  <w:txbxContent>
                    <w:p w14:paraId="04BA5CB3" w14:textId="77777777" w:rsidR="008E3790" w:rsidRDefault="008E3790">
                      <w:pPr>
                        <w:pStyle w:val="afd"/>
                        <w:ind w:left="480"/>
                      </w:pPr>
                      <w:r>
                        <w:rPr>
                          <w:rFonts w:hint="eastAsia"/>
                        </w:rPr>
                        <w:t>内部资料</w:t>
                      </w:r>
                    </w:p>
                    <w:p w14:paraId="7C82F80B" w14:textId="77777777" w:rsidR="008E3790" w:rsidRDefault="008E3790">
                      <w:pPr>
                        <w:pStyle w:val="aff9"/>
                        <w:jc w:val="both"/>
                      </w:pPr>
                      <w:r>
                        <w:rPr>
                          <w:rFonts w:hint="eastAsia"/>
                        </w:rPr>
                        <w:t>注意保密</w:t>
                      </w:r>
                    </w:p>
                  </w:txbxContent>
                </v:textbox>
              </v:rect>
            </w:pict>
          </mc:Fallback>
        </mc:AlternateContent>
      </w:r>
      <w:r w:rsidR="00150356" w:rsidRPr="00C57497">
        <w:rPr>
          <w:rFonts w:ascii="Calibri" w:hAnsi="Calibri" w:cs="Courier New"/>
          <w:b/>
          <w:sz w:val="36"/>
          <w:szCs w:val="28"/>
        </w:rPr>
        <w:t>Table of Conten</w:t>
      </w:r>
      <w:r w:rsidR="00150356" w:rsidRPr="00C57497">
        <w:rPr>
          <w:rFonts w:ascii="Calibri" w:eastAsia="PMingLiU" w:hAnsi="Calibri" w:cs="Courier New"/>
          <w:b/>
          <w:sz w:val="36"/>
          <w:szCs w:val="28"/>
          <w:lang w:eastAsia="zh-HK"/>
        </w:rPr>
        <w:t>t</w:t>
      </w:r>
    </w:p>
    <w:p w14:paraId="58FF5FBB" w14:textId="77777777" w:rsidR="00907FBA" w:rsidRPr="002524DF" w:rsidRDefault="009D7D2E">
      <w:pPr>
        <w:pStyle w:val="14"/>
        <w:rPr>
          <w:rFonts w:ascii="Calibri" w:eastAsia="Times New Roman" w:hAnsi="Calibri"/>
          <w:b w:val="0"/>
          <w:bCs w:val="0"/>
          <w:caps w:val="0"/>
          <w:noProof/>
          <w:sz w:val="22"/>
          <w:szCs w:val="22"/>
          <w:lang w:eastAsia="en-US"/>
        </w:rPr>
      </w:pPr>
      <w:r w:rsidRPr="001A60F4">
        <w:rPr>
          <w:rFonts w:ascii="Calibri" w:hAnsi="Calibri" w:cs="Courier New"/>
        </w:rPr>
        <w:fldChar w:fldCharType="begin"/>
      </w:r>
      <w:r w:rsidRPr="001A60F4">
        <w:rPr>
          <w:rFonts w:ascii="Calibri" w:hAnsi="Calibri" w:cs="Courier New"/>
        </w:rPr>
        <w:instrText xml:space="preserve"> TOC \o "1-4" \h \z \u </w:instrText>
      </w:r>
      <w:r w:rsidRPr="001A60F4">
        <w:rPr>
          <w:rFonts w:ascii="Calibri" w:hAnsi="Calibri" w:cs="Courier New"/>
        </w:rPr>
        <w:fldChar w:fldCharType="separate"/>
      </w:r>
      <w:hyperlink w:anchor="_Toc390431939" w:history="1">
        <w:r w:rsidR="00907FBA" w:rsidRPr="005C5EF6">
          <w:rPr>
            <w:rStyle w:val="af3"/>
            <w:rFonts w:ascii="Calibri" w:eastAsia="PMingLiU" w:hAnsi="Calibri" w:cs="Courier New"/>
            <w:noProof/>
            <w:lang w:eastAsia="zh-HK"/>
          </w:rPr>
          <w:t>Chapter 1 SME Application Process</w:t>
        </w:r>
        <w:r w:rsidR="00907FBA">
          <w:rPr>
            <w:noProof/>
            <w:webHidden/>
          </w:rPr>
          <w:tab/>
        </w:r>
        <w:r w:rsidR="00907FBA">
          <w:rPr>
            <w:noProof/>
            <w:webHidden/>
          </w:rPr>
          <w:fldChar w:fldCharType="begin"/>
        </w:r>
        <w:r w:rsidR="00907FBA">
          <w:rPr>
            <w:noProof/>
            <w:webHidden/>
          </w:rPr>
          <w:instrText xml:space="preserve"> PAGEREF _Toc390431939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58086BC3"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40" w:history="1">
        <w:r w:rsidR="00907FBA" w:rsidRPr="005C5EF6">
          <w:rPr>
            <w:rStyle w:val="af3"/>
            <w:rFonts w:ascii="Calibri" w:hAnsi="Calibri"/>
            <w:noProof/>
            <w:lang w:eastAsia="en-US"/>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eastAsia="PMingLiU" w:hAnsi="Calibri"/>
            <w:noProof/>
            <w:lang w:eastAsia="zh-HK"/>
          </w:rPr>
          <w:t xml:space="preserve">SME </w:t>
        </w:r>
        <w:r w:rsidR="00907FBA" w:rsidRPr="005C5EF6">
          <w:rPr>
            <w:rStyle w:val="af3"/>
            <w:rFonts w:ascii="Calibri" w:hAnsi="Calibri"/>
            <w:noProof/>
            <w:lang w:eastAsia="en-US"/>
          </w:rPr>
          <w:t>registration</w:t>
        </w:r>
        <w:r w:rsidR="00907FBA">
          <w:rPr>
            <w:noProof/>
            <w:webHidden/>
          </w:rPr>
          <w:tab/>
        </w:r>
        <w:r w:rsidR="00907FBA">
          <w:rPr>
            <w:noProof/>
            <w:webHidden/>
          </w:rPr>
          <w:fldChar w:fldCharType="begin"/>
        </w:r>
        <w:r w:rsidR="00907FBA">
          <w:rPr>
            <w:noProof/>
            <w:webHidden/>
          </w:rPr>
          <w:instrText xml:space="preserve"> PAGEREF _Toc390431940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561B0815" w14:textId="77777777" w:rsidR="00907FBA" w:rsidRPr="002524DF" w:rsidRDefault="00F427C3">
      <w:pPr>
        <w:pStyle w:val="24"/>
        <w:rPr>
          <w:rFonts w:ascii="Calibri" w:eastAsia="Times New Roman" w:hAnsi="Calibri"/>
          <w:smallCaps w:val="0"/>
          <w:noProof/>
          <w:sz w:val="22"/>
          <w:szCs w:val="22"/>
          <w:lang w:eastAsia="en-US"/>
        </w:rPr>
      </w:pPr>
      <w:hyperlink w:anchor="_Toc390431941" w:history="1">
        <w:r w:rsidR="00907FBA" w:rsidRPr="005C5EF6">
          <w:rPr>
            <w:rStyle w:val="af3"/>
            <w:rFonts w:ascii="Calibri" w:hAnsi="Calibri"/>
            <w:b/>
            <w:noProof/>
            <w:lang w:eastAsia="en-US"/>
          </w:rPr>
          <w:t>1.1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_Toc390431941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6611EB36" w14:textId="77777777" w:rsidR="00907FBA" w:rsidRPr="002524DF" w:rsidRDefault="00F427C3">
      <w:pPr>
        <w:pStyle w:val="24"/>
        <w:rPr>
          <w:rFonts w:ascii="Calibri" w:eastAsia="Times New Roman" w:hAnsi="Calibri"/>
          <w:smallCaps w:val="0"/>
          <w:noProof/>
          <w:sz w:val="22"/>
          <w:szCs w:val="22"/>
          <w:lang w:eastAsia="en-US"/>
        </w:rPr>
      </w:pPr>
      <w:hyperlink w:anchor="_Toc390431942" w:history="1">
        <w:r w:rsidR="00907FBA" w:rsidRPr="005C5EF6">
          <w:rPr>
            <w:rStyle w:val="af3"/>
            <w:rFonts w:ascii="Calibri" w:hAnsi="Calibri"/>
            <w:b/>
            <w:noProof/>
            <w:lang w:eastAsia="en-US"/>
          </w:rPr>
          <w:t>1.2</w:t>
        </w:r>
        <w:r w:rsidR="00907FBA" w:rsidRPr="002524DF">
          <w:rPr>
            <w:rFonts w:ascii="Calibri" w:eastAsia="Times New Roman" w:hAnsi="Calibri"/>
            <w:smallCaps w:val="0"/>
            <w:noProof/>
            <w:sz w:val="22"/>
            <w:szCs w:val="22"/>
            <w:lang w:eastAsia="en-US"/>
          </w:rPr>
          <w:tab/>
        </w:r>
        <w:r w:rsidR="00907FBA" w:rsidRPr="005C5EF6">
          <w:rPr>
            <w:rStyle w:val="af3"/>
            <w:rFonts w:ascii="Calibri" w:eastAsia="PMingLiU" w:hAnsi="Calibri"/>
            <w:b/>
            <w:noProof/>
            <w:lang w:eastAsia="zh-HK"/>
          </w:rPr>
          <w:t>Operation process</w:t>
        </w:r>
        <w:r w:rsidR="00907FBA">
          <w:rPr>
            <w:noProof/>
            <w:webHidden/>
          </w:rPr>
          <w:tab/>
        </w:r>
        <w:r w:rsidR="00907FBA">
          <w:rPr>
            <w:noProof/>
            <w:webHidden/>
          </w:rPr>
          <w:fldChar w:fldCharType="begin"/>
        </w:r>
        <w:r w:rsidR="00907FBA">
          <w:rPr>
            <w:noProof/>
            <w:webHidden/>
          </w:rPr>
          <w:instrText xml:space="preserve"> PAGEREF _Toc390431942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587971CC" w14:textId="77777777" w:rsidR="00907FBA" w:rsidRPr="002524DF" w:rsidRDefault="00F427C3">
      <w:pPr>
        <w:pStyle w:val="24"/>
        <w:rPr>
          <w:rFonts w:ascii="Calibri" w:eastAsia="Times New Roman" w:hAnsi="Calibri"/>
          <w:smallCaps w:val="0"/>
          <w:noProof/>
          <w:sz w:val="22"/>
          <w:szCs w:val="22"/>
          <w:lang w:eastAsia="en-US"/>
        </w:rPr>
      </w:pPr>
      <w:hyperlink w:anchor="_Toc390431943" w:history="1">
        <w:r w:rsidR="00907FBA" w:rsidRPr="005C5EF6">
          <w:rPr>
            <w:rStyle w:val="af3"/>
            <w:rFonts w:ascii="Calibri" w:eastAsia="PMingLiU" w:hAnsi="Calibri"/>
            <w:b/>
            <w:noProof/>
            <w:lang w:eastAsia="zh-HK"/>
          </w:rPr>
          <w:t>1.3</w:t>
        </w:r>
        <w:r w:rsidR="00907FBA" w:rsidRPr="002524DF">
          <w:rPr>
            <w:rFonts w:ascii="Calibri" w:eastAsia="Times New Roman" w:hAnsi="Calibri"/>
            <w:smallCaps w:val="0"/>
            <w:noProof/>
            <w:sz w:val="22"/>
            <w:szCs w:val="22"/>
            <w:lang w:eastAsia="en-US"/>
          </w:rPr>
          <w:tab/>
        </w:r>
        <w:r w:rsidR="00907FBA" w:rsidRPr="005C5EF6">
          <w:rPr>
            <w:rStyle w:val="af3"/>
            <w:rFonts w:ascii="Calibri" w:eastAsia="PMingLiU" w:hAnsi="Calibri"/>
            <w:b/>
            <w:noProof/>
            <w:lang w:eastAsia="zh-HK"/>
          </w:rPr>
          <w:t>Process description</w:t>
        </w:r>
        <w:r w:rsidR="00907FBA">
          <w:rPr>
            <w:noProof/>
            <w:webHidden/>
          </w:rPr>
          <w:tab/>
        </w:r>
        <w:r w:rsidR="00907FBA">
          <w:rPr>
            <w:noProof/>
            <w:webHidden/>
          </w:rPr>
          <w:fldChar w:fldCharType="begin"/>
        </w:r>
        <w:r w:rsidR="00907FBA">
          <w:rPr>
            <w:noProof/>
            <w:webHidden/>
          </w:rPr>
          <w:instrText xml:space="preserve"> PAGEREF _Toc390431943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460F90A0" w14:textId="77777777" w:rsidR="00907FBA" w:rsidRPr="002524DF" w:rsidRDefault="00F427C3">
      <w:pPr>
        <w:pStyle w:val="24"/>
        <w:rPr>
          <w:rFonts w:ascii="Calibri" w:eastAsia="Times New Roman" w:hAnsi="Calibri"/>
          <w:smallCaps w:val="0"/>
          <w:noProof/>
          <w:sz w:val="22"/>
          <w:szCs w:val="22"/>
          <w:lang w:eastAsia="en-US"/>
        </w:rPr>
      </w:pPr>
      <w:hyperlink w:anchor="_Toc390431944" w:history="1">
        <w:r w:rsidR="00907FBA" w:rsidRPr="005C5EF6">
          <w:rPr>
            <w:rStyle w:val="af3"/>
            <w:rFonts w:ascii="Calibri" w:eastAsia="PMingLiU" w:hAnsi="Calibri"/>
            <w:b/>
            <w:noProof/>
            <w:lang w:eastAsia="zh-HK"/>
          </w:rPr>
          <w:t>1.4</w:t>
        </w:r>
        <w:r w:rsidR="00907FBA" w:rsidRPr="002524DF">
          <w:rPr>
            <w:rFonts w:ascii="Calibri" w:eastAsia="Times New Roman" w:hAnsi="Calibri"/>
            <w:smallCaps w:val="0"/>
            <w:noProof/>
            <w:sz w:val="22"/>
            <w:szCs w:val="22"/>
            <w:lang w:eastAsia="en-US"/>
          </w:rPr>
          <w:tab/>
        </w:r>
        <w:r w:rsidR="00907FBA" w:rsidRPr="005C5EF6">
          <w:rPr>
            <w:rStyle w:val="af3"/>
            <w:rFonts w:ascii="Calibri" w:eastAsia="PMingLiU" w:hAnsi="Calibri"/>
            <w:b/>
            <w:noProof/>
            <w:lang w:eastAsia="zh-HK"/>
          </w:rPr>
          <w:t>Business rules</w:t>
        </w:r>
        <w:r w:rsidR="00907FBA">
          <w:rPr>
            <w:noProof/>
            <w:webHidden/>
          </w:rPr>
          <w:tab/>
        </w:r>
        <w:r w:rsidR="00907FBA">
          <w:rPr>
            <w:noProof/>
            <w:webHidden/>
          </w:rPr>
          <w:fldChar w:fldCharType="begin"/>
        </w:r>
        <w:r w:rsidR="00907FBA">
          <w:rPr>
            <w:noProof/>
            <w:webHidden/>
          </w:rPr>
          <w:instrText xml:space="preserve"> PAGEREF _Toc390431944 \h </w:instrText>
        </w:r>
        <w:r w:rsidR="00907FBA">
          <w:rPr>
            <w:noProof/>
            <w:webHidden/>
          </w:rPr>
        </w:r>
        <w:r w:rsidR="00907FBA">
          <w:rPr>
            <w:noProof/>
            <w:webHidden/>
          </w:rPr>
          <w:fldChar w:fldCharType="separate"/>
        </w:r>
        <w:r w:rsidR="006A499B">
          <w:rPr>
            <w:noProof/>
            <w:webHidden/>
          </w:rPr>
          <w:t>2</w:t>
        </w:r>
        <w:r w:rsidR="00907FBA">
          <w:rPr>
            <w:noProof/>
            <w:webHidden/>
          </w:rPr>
          <w:fldChar w:fldCharType="end"/>
        </w:r>
      </w:hyperlink>
    </w:p>
    <w:p w14:paraId="5E2C2B15" w14:textId="77777777" w:rsidR="00907FBA" w:rsidRPr="002524DF" w:rsidRDefault="00F427C3">
      <w:pPr>
        <w:pStyle w:val="24"/>
        <w:rPr>
          <w:rFonts w:ascii="Calibri" w:eastAsia="Times New Roman" w:hAnsi="Calibri"/>
          <w:smallCaps w:val="0"/>
          <w:noProof/>
          <w:sz w:val="22"/>
          <w:szCs w:val="22"/>
          <w:lang w:eastAsia="en-US"/>
        </w:rPr>
      </w:pPr>
      <w:hyperlink w:anchor="_Toc390431945" w:history="1">
        <w:r w:rsidR="00907FBA" w:rsidRPr="005C5EF6">
          <w:rPr>
            <w:rStyle w:val="af3"/>
            <w:rFonts w:ascii="Calibri" w:eastAsia="PMingLiU" w:hAnsi="Calibri"/>
            <w:b/>
            <w:noProof/>
            <w:lang w:eastAsia="zh-HK"/>
          </w:rPr>
          <w:t>1.5</w:t>
        </w:r>
        <w:r w:rsidR="00907FBA" w:rsidRPr="002524DF">
          <w:rPr>
            <w:rFonts w:ascii="Calibri" w:eastAsia="Times New Roman" w:hAnsi="Calibri"/>
            <w:smallCaps w:val="0"/>
            <w:noProof/>
            <w:sz w:val="22"/>
            <w:szCs w:val="22"/>
            <w:lang w:eastAsia="en-US"/>
          </w:rPr>
          <w:tab/>
        </w:r>
        <w:r w:rsidR="00907FBA" w:rsidRPr="005C5EF6">
          <w:rPr>
            <w:rStyle w:val="af3"/>
            <w:rFonts w:ascii="Calibri" w:eastAsia="PMingLiU" w:hAnsi="Calibri"/>
            <w:b/>
            <w:noProof/>
            <w:lang w:eastAsia="zh-HK"/>
          </w:rPr>
          <w:t>Inputs and outputs</w:t>
        </w:r>
        <w:r w:rsidR="00907FBA">
          <w:rPr>
            <w:noProof/>
            <w:webHidden/>
          </w:rPr>
          <w:tab/>
        </w:r>
        <w:r w:rsidR="00907FBA">
          <w:rPr>
            <w:noProof/>
            <w:webHidden/>
          </w:rPr>
          <w:fldChar w:fldCharType="begin"/>
        </w:r>
        <w:r w:rsidR="00907FBA">
          <w:rPr>
            <w:noProof/>
            <w:webHidden/>
          </w:rPr>
          <w:instrText xml:space="preserve"> PAGEREF _Toc390431945 \h </w:instrText>
        </w:r>
        <w:r w:rsidR="00907FBA">
          <w:rPr>
            <w:noProof/>
            <w:webHidden/>
          </w:rPr>
        </w:r>
        <w:r w:rsidR="00907FBA">
          <w:rPr>
            <w:noProof/>
            <w:webHidden/>
          </w:rPr>
          <w:fldChar w:fldCharType="separate"/>
        </w:r>
        <w:r w:rsidR="006A499B">
          <w:rPr>
            <w:noProof/>
            <w:webHidden/>
          </w:rPr>
          <w:t>2</w:t>
        </w:r>
        <w:r w:rsidR="00907FBA">
          <w:rPr>
            <w:noProof/>
            <w:webHidden/>
          </w:rPr>
          <w:fldChar w:fldCharType="end"/>
        </w:r>
      </w:hyperlink>
    </w:p>
    <w:p w14:paraId="5F7DA01D"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46" w:history="1">
        <w:r w:rsidR="00907FBA" w:rsidRPr="005C5EF6">
          <w:rPr>
            <w:rStyle w:val="af3"/>
            <w:rFonts w:ascii="Calibri" w:hAnsi="Calibri"/>
            <w:noProof/>
            <w:lang w:eastAsia="en-US"/>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eastAsia="PMingLiU" w:hAnsi="Calibri"/>
            <w:noProof/>
            <w:lang w:eastAsia="zh-HK"/>
          </w:rPr>
          <w:t xml:space="preserve">SME </w:t>
        </w:r>
        <w:r w:rsidR="00907FBA" w:rsidRPr="005C5EF6">
          <w:rPr>
            <w:rStyle w:val="af3"/>
            <w:rFonts w:ascii="Calibri" w:hAnsi="Calibri"/>
            <w:noProof/>
            <w:lang w:eastAsia="en-US"/>
          </w:rPr>
          <w:t>application</w:t>
        </w:r>
        <w:r w:rsidR="00907FBA">
          <w:rPr>
            <w:noProof/>
            <w:webHidden/>
          </w:rPr>
          <w:tab/>
        </w:r>
        <w:r w:rsidR="00907FBA">
          <w:rPr>
            <w:noProof/>
            <w:webHidden/>
          </w:rPr>
          <w:fldChar w:fldCharType="begin"/>
        </w:r>
        <w:r w:rsidR="00907FBA">
          <w:rPr>
            <w:noProof/>
            <w:webHidden/>
          </w:rPr>
          <w:instrText xml:space="preserve"> PAGEREF _Toc390431946 \h </w:instrText>
        </w:r>
        <w:r w:rsidR="00907FBA">
          <w:rPr>
            <w:noProof/>
            <w:webHidden/>
          </w:rPr>
        </w:r>
        <w:r w:rsidR="00907FBA">
          <w:rPr>
            <w:noProof/>
            <w:webHidden/>
          </w:rPr>
          <w:fldChar w:fldCharType="separate"/>
        </w:r>
        <w:r w:rsidR="006A499B">
          <w:rPr>
            <w:noProof/>
            <w:webHidden/>
          </w:rPr>
          <w:t>5</w:t>
        </w:r>
        <w:r w:rsidR="00907FBA">
          <w:rPr>
            <w:noProof/>
            <w:webHidden/>
          </w:rPr>
          <w:fldChar w:fldCharType="end"/>
        </w:r>
      </w:hyperlink>
    </w:p>
    <w:p w14:paraId="7174706B" w14:textId="77777777" w:rsidR="00907FBA" w:rsidRPr="002524DF" w:rsidRDefault="00F427C3">
      <w:pPr>
        <w:pStyle w:val="24"/>
        <w:rPr>
          <w:rFonts w:ascii="Calibri" w:eastAsia="Times New Roman" w:hAnsi="Calibri"/>
          <w:smallCaps w:val="0"/>
          <w:noProof/>
          <w:sz w:val="22"/>
          <w:szCs w:val="22"/>
          <w:lang w:eastAsia="en-US"/>
        </w:rPr>
      </w:pPr>
      <w:hyperlink w:anchor="_Toc390431947" w:history="1">
        <w:r w:rsidR="00907FBA" w:rsidRPr="005C5EF6">
          <w:rPr>
            <w:rStyle w:val="af3"/>
            <w:rFonts w:ascii="Calibri" w:hAnsi="Calibri"/>
            <w:b/>
            <w:noProof/>
            <w:lang w:eastAsia="en-US"/>
          </w:rPr>
          <w:t>2.1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_Toc390431947 \h </w:instrText>
        </w:r>
        <w:r w:rsidR="00907FBA">
          <w:rPr>
            <w:noProof/>
            <w:webHidden/>
          </w:rPr>
        </w:r>
        <w:r w:rsidR="00907FBA">
          <w:rPr>
            <w:noProof/>
            <w:webHidden/>
          </w:rPr>
          <w:fldChar w:fldCharType="separate"/>
        </w:r>
        <w:r w:rsidR="006A499B">
          <w:rPr>
            <w:noProof/>
            <w:webHidden/>
          </w:rPr>
          <w:t>5</w:t>
        </w:r>
        <w:r w:rsidR="00907FBA">
          <w:rPr>
            <w:noProof/>
            <w:webHidden/>
          </w:rPr>
          <w:fldChar w:fldCharType="end"/>
        </w:r>
      </w:hyperlink>
    </w:p>
    <w:p w14:paraId="1B09AAB1" w14:textId="77777777" w:rsidR="00907FBA" w:rsidRPr="002524DF" w:rsidRDefault="00F427C3">
      <w:pPr>
        <w:pStyle w:val="24"/>
        <w:rPr>
          <w:rFonts w:ascii="Calibri" w:eastAsia="Times New Roman" w:hAnsi="Calibri"/>
          <w:smallCaps w:val="0"/>
          <w:noProof/>
          <w:sz w:val="22"/>
          <w:szCs w:val="22"/>
          <w:lang w:eastAsia="en-US"/>
        </w:rPr>
      </w:pPr>
      <w:hyperlink w:anchor="_Toc390431948" w:history="1">
        <w:r w:rsidR="00907FBA" w:rsidRPr="005C5EF6">
          <w:rPr>
            <w:rStyle w:val="af3"/>
            <w:rFonts w:ascii="Calibri" w:hAnsi="Calibri"/>
            <w:b/>
            <w:noProof/>
            <w:lang w:eastAsia="en-US"/>
          </w:rPr>
          <w:t>2.2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_Toc390431948 \h </w:instrText>
        </w:r>
        <w:r w:rsidR="00907FBA">
          <w:rPr>
            <w:noProof/>
            <w:webHidden/>
          </w:rPr>
        </w:r>
        <w:r w:rsidR="00907FBA">
          <w:rPr>
            <w:noProof/>
            <w:webHidden/>
          </w:rPr>
          <w:fldChar w:fldCharType="separate"/>
        </w:r>
        <w:r w:rsidR="006A499B">
          <w:rPr>
            <w:noProof/>
            <w:webHidden/>
          </w:rPr>
          <w:t>5</w:t>
        </w:r>
        <w:r w:rsidR="00907FBA">
          <w:rPr>
            <w:noProof/>
            <w:webHidden/>
          </w:rPr>
          <w:fldChar w:fldCharType="end"/>
        </w:r>
      </w:hyperlink>
    </w:p>
    <w:p w14:paraId="5CE5F87A" w14:textId="77777777" w:rsidR="00907FBA" w:rsidRPr="002524DF" w:rsidRDefault="00F427C3">
      <w:pPr>
        <w:pStyle w:val="24"/>
        <w:rPr>
          <w:rFonts w:ascii="Calibri" w:eastAsia="Times New Roman" w:hAnsi="Calibri"/>
          <w:smallCaps w:val="0"/>
          <w:noProof/>
          <w:sz w:val="22"/>
          <w:szCs w:val="22"/>
          <w:lang w:eastAsia="en-US"/>
        </w:rPr>
      </w:pPr>
      <w:hyperlink w:anchor="_Toc390431949" w:history="1">
        <w:r w:rsidR="00907FBA" w:rsidRPr="005C5EF6">
          <w:rPr>
            <w:rStyle w:val="af3"/>
            <w:rFonts w:ascii="Calibri" w:hAnsi="Calibri"/>
            <w:b/>
            <w:noProof/>
            <w:lang w:eastAsia="en-US"/>
          </w:rPr>
          <w:t>2.3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_Toc390431949 \h </w:instrText>
        </w:r>
        <w:r w:rsidR="00907FBA">
          <w:rPr>
            <w:noProof/>
            <w:webHidden/>
          </w:rPr>
        </w:r>
        <w:r w:rsidR="00907FBA">
          <w:rPr>
            <w:noProof/>
            <w:webHidden/>
          </w:rPr>
          <w:fldChar w:fldCharType="separate"/>
        </w:r>
        <w:r w:rsidR="006A499B">
          <w:rPr>
            <w:noProof/>
            <w:webHidden/>
          </w:rPr>
          <w:t>5</w:t>
        </w:r>
        <w:r w:rsidR="00907FBA">
          <w:rPr>
            <w:noProof/>
            <w:webHidden/>
          </w:rPr>
          <w:fldChar w:fldCharType="end"/>
        </w:r>
      </w:hyperlink>
    </w:p>
    <w:p w14:paraId="7D7A58A7" w14:textId="77777777" w:rsidR="00907FBA" w:rsidRPr="002524DF" w:rsidRDefault="00F427C3">
      <w:pPr>
        <w:pStyle w:val="24"/>
        <w:rPr>
          <w:rFonts w:ascii="Calibri" w:eastAsia="Times New Roman" w:hAnsi="Calibri"/>
          <w:smallCaps w:val="0"/>
          <w:noProof/>
          <w:sz w:val="22"/>
          <w:szCs w:val="22"/>
          <w:lang w:eastAsia="en-US"/>
        </w:rPr>
      </w:pPr>
      <w:hyperlink w:anchor="_Toc390431950" w:history="1">
        <w:r w:rsidR="00907FBA" w:rsidRPr="005C5EF6">
          <w:rPr>
            <w:rStyle w:val="af3"/>
            <w:rFonts w:ascii="Calibri" w:hAnsi="Calibri"/>
            <w:b/>
            <w:noProof/>
            <w:lang w:eastAsia="en-US"/>
          </w:rPr>
          <w:t>2.4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_Toc390431950 \h </w:instrText>
        </w:r>
        <w:r w:rsidR="00907FBA">
          <w:rPr>
            <w:noProof/>
            <w:webHidden/>
          </w:rPr>
        </w:r>
        <w:r w:rsidR="00907FBA">
          <w:rPr>
            <w:noProof/>
            <w:webHidden/>
          </w:rPr>
          <w:fldChar w:fldCharType="separate"/>
        </w:r>
        <w:r w:rsidR="006A499B">
          <w:rPr>
            <w:noProof/>
            <w:webHidden/>
          </w:rPr>
          <w:t>6</w:t>
        </w:r>
        <w:r w:rsidR="00907FBA">
          <w:rPr>
            <w:noProof/>
            <w:webHidden/>
          </w:rPr>
          <w:fldChar w:fldCharType="end"/>
        </w:r>
      </w:hyperlink>
    </w:p>
    <w:p w14:paraId="59A7F3EE" w14:textId="77777777" w:rsidR="00907FBA" w:rsidRPr="002524DF" w:rsidRDefault="00F427C3">
      <w:pPr>
        <w:pStyle w:val="24"/>
        <w:rPr>
          <w:rFonts w:ascii="Calibri" w:eastAsia="Times New Roman" w:hAnsi="Calibri"/>
          <w:smallCaps w:val="0"/>
          <w:noProof/>
          <w:sz w:val="22"/>
          <w:szCs w:val="22"/>
          <w:lang w:eastAsia="en-US"/>
        </w:rPr>
      </w:pPr>
      <w:hyperlink w:anchor="_Toc390431951" w:history="1">
        <w:r w:rsidR="00907FBA" w:rsidRPr="005C5EF6">
          <w:rPr>
            <w:rStyle w:val="af3"/>
            <w:rFonts w:ascii="Calibri" w:hAnsi="Calibri"/>
            <w:b/>
            <w:noProof/>
            <w:lang w:eastAsia="en-US"/>
          </w:rPr>
          <w:t>2.5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_Toc390431951 \h </w:instrText>
        </w:r>
        <w:r w:rsidR="00907FBA">
          <w:rPr>
            <w:noProof/>
            <w:webHidden/>
          </w:rPr>
        </w:r>
        <w:r w:rsidR="00907FBA">
          <w:rPr>
            <w:noProof/>
            <w:webHidden/>
          </w:rPr>
          <w:fldChar w:fldCharType="separate"/>
        </w:r>
        <w:r w:rsidR="006A499B">
          <w:rPr>
            <w:noProof/>
            <w:webHidden/>
          </w:rPr>
          <w:t>6</w:t>
        </w:r>
        <w:r w:rsidR="00907FBA">
          <w:rPr>
            <w:noProof/>
            <w:webHidden/>
          </w:rPr>
          <w:fldChar w:fldCharType="end"/>
        </w:r>
      </w:hyperlink>
    </w:p>
    <w:p w14:paraId="1B45D5A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52" w:history="1">
        <w:r w:rsidR="00907FBA" w:rsidRPr="005C5EF6">
          <w:rPr>
            <w:rStyle w:val="af3"/>
            <w:rFonts w:ascii="Calibri" w:hAnsi="Calibri"/>
            <w:noProof/>
            <w:lang w:eastAsia="en-US"/>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Completeness and correctness check</w:t>
        </w:r>
        <w:r w:rsidR="00907FBA">
          <w:rPr>
            <w:noProof/>
            <w:webHidden/>
          </w:rPr>
          <w:tab/>
        </w:r>
        <w:r w:rsidR="00907FBA">
          <w:rPr>
            <w:noProof/>
            <w:webHidden/>
          </w:rPr>
          <w:fldChar w:fldCharType="begin"/>
        </w:r>
        <w:r w:rsidR="00907FBA">
          <w:rPr>
            <w:noProof/>
            <w:webHidden/>
          </w:rPr>
          <w:instrText xml:space="preserve"> PAGEREF _Toc390431952 \h </w:instrText>
        </w:r>
        <w:r w:rsidR="00907FBA">
          <w:rPr>
            <w:noProof/>
            <w:webHidden/>
          </w:rPr>
        </w:r>
        <w:r w:rsidR="00907FBA">
          <w:rPr>
            <w:noProof/>
            <w:webHidden/>
          </w:rPr>
          <w:fldChar w:fldCharType="separate"/>
        </w:r>
        <w:r w:rsidR="006A499B">
          <w:rPr>
            <w:noProof/>
            <w:webHidden/>
          </w:rPr>
          <w:t>8</w:t>
        </w:r>
        <w:r w:rsidR="00907FBA">
          <w:rPr>
            <w:noProof/>
            <w:webHidden/>
          </w:rPr>
          <w:fldChar w:fldCharType="end"/>
        </w:r>
      </w:hyperlink>
    </w:p>
    <w:p w14:paraId="6121C8CC" w14:textId="77777777" w:rsidR="00907FBA" w:rsidRPr="002524DF" w:rsidRDefault="00F427C3">
      <w:pPr>
        <w:pStyle w:val="24"/>
        <w:rPr>
          <w:rFonts w:ascii="Calibri" w:eastAsia="Times New Roman" w:hAnsi="Calibri"/>
          <w:smallCaps w:val="0"/>
          <w:noProof/>
          <w:sz w:val="22"/>
          <w:szCs w:val="22"/>
          <w:lang w:eastAsia="en-US"/>
        </w:rPr>
      </w:pPr>
      <w:hyperlink w:anchor="_Toc390431953" w:history="1">
        <w:r w:rsidR="00907FBA" w:rsidRPr="005C5EF6">
          <w:rPr>
            <w:rStyle w:val="af3"/>
            <w:rFonts w:ascii="Calibri" w:hAnsi="Calibri"/>
            <w:b/>
            <w:noProof/>
            <w:lang w:eastAsia="en-US"/>
          </w:rPr>
          <w:t>3.1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_Toc390431953 \h </w:instrText>
        </w:r>
        <w:r w:rsidR="00907FBA">
          <w:rPr>
            <w:noProof/>
            <w:webHidden/>
          </w:rPr>
        </w:r>
        <w:r w:rsidR="00907FBA">
          <w:rPr>
            <w:noProof/>
            <w:webHidden/>
          </w:rPr>
          <w:fldChar w:fldCharType="separate"/>
        </w:r>
        <w:r w:rsidR="006A499B">
          <w:rPr>
            <w:noProof/>
            <w:webHidden/>
          </w:rPr>
          <w:t>8</w:t>
        </w:r>
        <w:r w:rsidR="00907FBA">
          <w:rPr>
            <w:noProof/>
            <w:webHidden/>
          </w:rPr>
          <w:fldChar w:fldCharType="end"/>
        </w:r>
      </w:hyperlink>
    </w:p>
    <w:p w14:paraId="68211A3E" w14:textId="77777777" w:rsidR="00907FBA" w:rsidRPr="002524DF" w:rsidRDefault="00F427C3">
      <w:pPr>
        <w:pStyle w:val="24"/>
        <w:rPr>
          <w:rFonts w:ascii="Calibri" w:eastAsia="Times New Roman" w:hAnsi="Calibri"/>
          <w:smallCaps w:val="0"/>
          <w:noProof/>
          <w:sz w:val="22"/>
          <w:szCs w:val="22"/>
          <w:lang w:eastAsia="en-US"/>
        </w:rPr>
      </w:pPr>
      <w:hyperlink w:anchor="_Toc390431954" w:history="1">
        <w:r w:rsidR="00907FBA" w:rsidRPr="005C5EF6">
          <w:rPr>
            <w:rStyle w:val="af3"/>
            <w:rFonts w:ascii="Calibri" w:hAnsi="Calibri"/>
            <w:b/>
            <w:noProof/>
            <w:lang w:eastAsia="en-US"/>
          </w:rPr>
          <w:t>3.2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_Toc390431954 \h </w:instrText>
        </w:r>
        <w:r w:rsidR="00907FBA">
          <w:rPr>
            <w:noProof/>
            <w:webHidden/>
          </w:rPr>
        </w:r>
        <w:r w:rsidR="00907FBA">
          <w:rPr>
            <w:noProof/>
            <w:webHidden/>
          </w:rPr>
          <w:fldChar w:fldCharType="separate"/>
        </w:r>
        <w:r w:rsidR="006A499B">
          <w:rPr>
            <w:noProof/>
            <w:webHidden/>
          </w:rPr>
          <w:t>9</w:t>
        </w:r>
        <w:r w:rsidR="00907FBA">
          <w:rPr>
            <w:noProof/>
            <w:webHidden/>
          </w:rPr>
          <w:fldChar w:fldCharType="end"/>
        </w:r>
      </w:hyperlink>
    </w:p>
    <w:p w14:paraId="58F89816" w14:textId="77777777" w:rsidR="00907FBA" w:rsidRPr="002524DF" w:rsidRDefault="00F427C3">
      <w:pPr>
        <w:pStyle w:val="24"/>
        <w:rPr>
          <w:rFonts w:ascii="Calibri" w:eastAsia="Times New Roman" w:hAnsi="Calibri"/>
          <w:smallCaps w:val="0"/>
          <w:noProof/>
          <w:sz w:val="22"/>
          <w:szCs w:val="22"/>
          <w:lang w:eastAsia="en-US"/>
        </w:rPr>
      </w:pPr>
      <w:hyperlink w:anchor="_Toc390431955" w:history="1">
        <w:r w:rsidR="00907FBA" w:rsidRPr="005C5EF6">
          <w:rPr>
            <w:rStyle w:val="af3"/>
            <w:rFonts w:ascii="Calibri" w:hAnsi="Calibri"/>
            <w:b/>
            <w:noProof/>
            <w:lang w:eastAsia="en-US"/>
          </w:rPr>
          <w:t>3.3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_Toc390431955 \h </w:instrText>
        </w:r>
        <w:r w:rsidR="00907FBA">
          <w:rPr>
            <w:noProof/>
            <w:webHidden/>
          </w:rPr>
        </w:r>
        <w:r w:rsidR="00907FBA">
          <w:rPr>
            <w:noProof/>
            <w:webHidden/>
          </w:rPr>
          <w:fldChar w:fldCharType="separate"/>
        </w:r>
        <w:r w:rsidR="006A499B">
          <w:rPr>
            <w:noProof/>
            <w:webHidden/>
          </w:rPr>
          <w:t>10</w:t>
        </w:r>
        <w:r w:rsidR="00907FBA">
          <w:rPr>
            <w:noProof/>
            <w:webHidden/>
          </w:rPr>
          <w:fldChar w:fldCharType="end"/>
        </w:r>
      </w:hyperlink>
    </w:p>
    <w:p w14:paraId="53EF5C7B" w14:textId="77777777" w:rsidR="00907FBA" w:rsidRPr="002524DF" w:rsidRDefault="00F427C3">
      <w:pPr>
        <w:pStyle w:val="24"/>
        <w:rPr>
          <w:rFonts w:ascii="Calibri" w:eastAsia="Times New Roman" w:hAnsi="Calibri"/>
          <w:smallCaps w:val="0"/>
          <w:noProof/>
          <w:sz w:val="22"/>
          <w:szCs w:val="22"/>
          <w:lang w:eastAsia="en-US"/>
        </w:rPr>
      </w:pPr>
      <w:hyperlink w:anchor="_Toc390431956" w:history="1">
        <w:r w:rsidR="00907FBA" w:rsidRPr="005C5EF6">
          <w:rPr>
            <w:rStyle w:val="af3"/>
            <w:rFonts w:ascii="Calibri" w:hAnsi="Calibri"/>
            <w:b/>
            <w:noProof/>
            <w:lang w:eastAsia="en-US"/>
          </w:rPr>
          <w:t>3.4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_Toc390431956 \h </w:instrText>
        </w:r>
        <w:r w:rsidR="00907FBA">
          <w:rPr>
            <w:noProof/>
            <w:webHidden/>
          </w:rPr>
        </w:r>
        <w:r w:rsidR="00907FBA">
          <w:rPr>
            <w:noProof/>
            <w:webHidden/>
          </w:rPr>
          <w:fldChar w:fldCharType="separate"/>
        </w:r>
        <w:r w:rsidR="006A499B">
          <w:rPr>
            <w:noProof/>
            <w:webHidden/>
          </w:rPr>
          <w:t>12</w:t>
        </w:r>
        <w:r w:rsidR="00907FBA">
          <w:rPr>
            <w:noProof/>
            <w:webHidden/>
          </w:rPr>
          <w:fldChar w:fldCharType="end"/>
        </w:r>
      </w:hyperlink>
    </w:p>
    <w:p w14:paraId="20BBC861" w14:textId="77777777" w:rsidR="00907FBA" w:rsidRPr="002524DF" w:rsidRDefault="00F427C3">
      <w:pPr>
        <w:pStyle w:val="24"/>
        <w:rPr>
          <w:rFonts w:ascii="Calibri" w:eastAsia="Times New Roman" w:hAnsi="Calibri"/>
          <w:smallCaps w:val="0"/>
          <w:noProof/>
          <w:sz w:val="22"/>
          <w:szCs w:val="22"/>
          <w:lang w:eastAsia="en-US"/>
        </w:rPr>
      </w:pPr>
      <w:hyperlink w:anchor="_Toc390431957" w:history="1">
        <w:r w:rsidR="00907FBA" w:rsidRPr="005C5EF6">
          <w:rPr>
            <w:rStyle w:val="af3"/>
            <w:rFonts w:ascii="Calibri" w:hAnsi="Calibri"/>
            <w:b/>
            <w:noProof/>
            <w:lang w:eastAsia="en-US"/>
          </w:rPr>
          <w:t>3.5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_Toc390431957 \h </w:instrText>
        </w:r>
        <w:r w:rsidR="00907FBA">
          <w:rPr>
            <w:noProof/>
            <w:webHidden/>
          </w:rPr>
        </w:r>
        <w:r w:rsidR="00907FBA">
          <w:rPr>
            <w:noProof/>
            <w:webHidden/>
          </w:rPr>
          <w:fldChar w:fldCharType="separate"/>
        </w:r>
        <w:r w:rsidR="006A499B">
          <w:rPr>
            <w:noProof/>
            <w:webHidden/>
          </w:rPr>
          <w:t>13</w:t>
        </w:r>
        <w:r w:rsidR="00907FBA">
          <w:rPr>
            <w:noProof/>
            <w:webHidden/>
          </w:rPr>
          <w:fldChar w:fldCharType="end"/>
        </w:r>
      </w:hyperlink>
    </w:p>
    <w:p w14:paraId="5F030814"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58" w:history="1">
        <w:r w:rsidR="00907FBA" w:rsidRPr="005C5EF6">
          <w:rPr>
            <w:rStyle w:val="af3"/>
            <w:rFonts w:ascii="Calibri" w:hAnsi="Calibri"/>
            <w:noProof/>
            <w:lang w:eastAsia="en-US"/>
          </w:rPr>
          <w:t>4.</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eastAsia="PMingLiU" w:hAnsi="Calibri"/>
            <w:noProof/>
            <w:lang w:eastAsia="zh-HK"/>
          </w:rPr>
          <w:t>Check against blacklist</w:t>
        </w:r>
        <w:r w:rsidR="00907FBA">
          <w:rPr>
            <w:noProof/>
            <w:webHidden/>
          </w:rPr>
          <w:tab/>
        </w:r>
        <w:r w:rsidR="00907FBA">
          <w:rPr>
            <w:noProof/>
            <w:webHidden/>
          </w:rPr>
          <w:fldChar w:fldCharType="begin"/>
        </w:r>
        <w:r w:rsidR="00907FBA">
          <w:rPr>
            <w:noProof/>
            <w:webHidden/>
          </w:rPr>
          <w:instrText xml:space="preserve"> PAGEREF _Toc390431958 \h </w:instrText>
        </w:r>
        <w:r w:rsidR="00907FBA">
          <w:rPr>
            <w:noProof/>
            <w:webHidden/>
          </w:rPr>
        </w:r>
        <w:r w:rsidR="00907FBA">
          <w:rPr>
            <w:noProof/>
            <w:webHidden/>
          </w:rPr>
          <w:fldChar w:fldCharType="separate"/>
        </w:r>
        <w:r w:rsidR="006A499B">
          <w:rPr>
            <w:noProof/>
            <w:webHidden/>
          </w:rPr>
          <w:t>13</w:t>
        </w:r>
        <w:r w:rsidR="00907FBA">
          <w:rPr>
            <w:noProof/>
            <w:webHidden/>
          </w:rPr>
          <w:fldChar w:fldCharType="end"/>
        </w:r>
      </w:hyperlink>
    </w:p>
    <w:p w14:paraId="1259D51D" w14:textId="77777777" w:rsidR="00907FBA" w:rsidRPr="002524DF" w:rsidRDefault="00F427C3">
      <w:pPr>
        <w:pStyle w:val="24"/>
        <w:rPr>
          <w:rFonts w:ascii="Calibri" w:eastAsia="Times New Roman" w:hAnsi="Calibri"/>
          <w:smallCaps w:val="0"/>
          <w:noProof/>
          <w:sz w:val="22"/>
          <w:szCs w:val="22"/>
          <w:lang w:eastAsia="en-US"/>
        </w:rPr>
      </w:pPr>
      <w:hyperlink w:anchor="_Toc390431959" w:history="1">
        <w:r w:rsidR="00907FBA" w:rsidRPr="005C5EF6">
          <w:rPr>
            <w:rStyle w:val="af3"/>
            <w:rFonts w:ascii="Calibri" w:hAnsi="Calibri"/>
            <w:b/>
            <w:noProof/>
            <w:lang w:eastAsia="en-US"/>
          </w:rPr>
          <w:t>4.1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_Toc390431959 \h </w:instrText>
        </w:r>
        <w:r w:rsidR="00907FBA">
          <w:rPr>
            <w:noProof/>
            <w:webHidden/>
          </w:rPr>
        </w:r>
        <w:r w:rsidR="00907FBA">
          <w:rPr>
            <w:noProof/>
            <w:webHidden/>
          </w:rPr>
          <w:fldChar w:fldCharType="separate"/>
        </w:r>
        <w:r w:rsidR="006A499B">
          <w:rPr>
            <w:noProof/>
            <w:webHidden/>
          </w:rPr>
          <w:t>13</w:t>
        </w:r>
        <w:r w:rsidR="00907FBA">
          <w:rPr>
            <w:noProof/>
            <w:webHidden/>
          </w:rPr>
          <w:fldChar w:fldCharType="end"/>
        </w:r>
      </w:hyperlink>
    </w:p>
    <w:p w14:paraId="1B5177F4" w14:textId="77777777" w:rsidR="00907FBA" w:rsidRPr="002524DF" w:rsidRDefault="00F427C3">
      <w:pPr>
        <w:pStyle w:val="24"/>
        <w:rPr>
          <w:rFonts w:ascii="Calibri" w:eastAsia="Times New Roman" w:hAnsi="Calibri"/>
          <w:smallCaps w:val="0"/>
          <w:noProof/>
          <w:sz w:val="22"/>
          <w:szCs w:val="22"/>
          <w:lang w:eastAsia="en-US"/>
        </w:rPr>
      </w:pPr>
      <w:hyperlink w:anchor="_Toc390431960" w:history="1">
        <w:r w:rsidR="00907FBA" w:rsidRPr="005C5EF6">
          <w:rPr>
            <w:rStyle w:val="af3"/>
            <w:rFonts w:ascii="Calibri" w:hAnsi="Calibri"/>
            <w:b/>
            <w:noProof/>
            <w:lang w:eastAsia="en-US"/>
          </w:rPr>
          <w:t>4.2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_Toc390431960 \h </w:instrText>
        </w:r>
        <w:r w:rsidR="00907FBA">
          <w:rPr>
            <w:noProof/>
            <w:webHidden/>
          </w:rPr>
        </w:r>
        <w:r w:rsidR="00907FBA">
          <w:rPr>
            <w:noProof/>
            <w:webHidden/>
          </w:rPr>
          <w:fldChar w:fldCharType="separate"/>
        </w:r>
        <w:r w:rsidR="006A499B">
          <w:rPr>
            <w:noProof/>
            <w:webHidden/>
          </w:rPr>
          <w:t>14</w:t>
        </w:r>
        <w:r w:rsidR="00907FBA">
          <w:rPr>
            <w:noProof/>
            <w:webHidden/>
          </w:rPr>
          <w:fldChar w:fldCharType="end"/>
        </w:r>
      </w:hyperlink>
    </w:p>
    <w:p w14:paraId="1F738AE2" w14:textId="77777777" w:rsidR="00907FBA" w:rsidRPr="002524DF" w:rsidRDefault="00F427C3">
      <w:pPr>
        <w:pStyle w:val="24"/>
        <w:rPr>
          <w:rFonts w:ascii="Calibri" w:eastAsia="Times New Roman" w:hAnsi="Calibri"/>
          <w:smallCaps w:val="0"/>
          <w:noProof/>
          <w:sz w:val="22"/>
          <w:szCs w:val="22"/>
          <w:lang w:eastAsia="en-US"/>
        </w:rPr>
      </w:pPr>
      <w:hyperlink w:anchor="_Toc390431961" w:history="1">
        <w:r w:rsidR="00907FBA" w:rsidRPr="005C5EF6">
          <w:rPr>
            <w:rStyle w:val="af3"/>
            <w:rFonts w:ascii="Calibri" w:hAnsi="Calibri"/>
            <w:b/>
            <w:noProof/>
            <w:lang w:eastAsia="en-US"/>
          </w:rPr>
          <w:t>4.3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_Toc390431961 \h </w:instrText>
        </w:r>
        <w:r w:rsidR="00907FBA">
          <w:rPr>
            <w:noProof/>
            <w:webHidden/>
          </w:rPr>
        </w:r>
        <w:r w:rsidR="00907FBA">
          <w:rPr>
            <w:noProof/>
            <w:webHidden/>
          </w:rPr>
          <w:fldChar w:fldCharType="separate"/>
        </w:r>
        <w:r w:rsidR="006A499B">
          <w:rPr>
            <w:noProof/>
            <w:webHidden/>
          </w:rPr>
          <w:t>15</w:t>
        </w:r>
        <w:r w:rsidR="00907FBA">
          <w:rPr>
            <w:noProof/>
            <w:webHidden/>
          </w:rPr>
          <w:fldChar w:fldCharType="end"/>
        </w:r>
      </w:hyperlink>
    </w:p>
    <w:p w14:paraId="2EA3BF44" w14:textId="77777777" w:rsidR="00907FBA" w:rsidRPr="002524DF" w:rsidRDefault="00F427C3">
      <w:pPr>
        <w:pStyle w:val="24"/>
        <w:rPr>
          <w:rFonts w:ascii="Calibri" w:eastAsia="Times New Roman" w:hAnsi="Calibri"/>
          <w:smallCaps w:val="0"/>
          <w:noProof/>
          <w:sz w:val="22"/>
          <w:szCs w:val="22"/>
          <w:lang w:eastAsia="en-US"/>
        </w:rPr>
      </w:pPr>
      <w:hyperlink w:anchor="_Toc390431962" w:history="1">
        <w:r w:rsidR="00907FBA" w:rsidRPr="005C5EF6">
          <w:rPr>
            <w:rStyle w:val="af3"/>
            <w:rFonts w:ascii="Calibri" w:hAnsi="Calibri"/>
            <w:b/>
            <w:noProof/>
            <w:lang w:eastAsia="en-US"/>
          </w:rPr>
          <w:t>4.4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_Toc390431962 \h </w:instrText>
        </w:r>
        <w:r w:rsidR="00907FBA">
          <w:rPr>
            <w:noProof/>
            <w:webHidden/>
          </w:rPr>
        </w:r>
        <w:r w:rsidR="00907FBA">
          <w:rPr>
            <w:noProof/>
            <w:webHidden/>
          </w:rPr>
          <w:fldChar w:fldCharType="separate"/>
        </w:r>
        <w:r w:rsidR="006A499B">
          <w:rPr>
            <w:noProof/>
            <w:webHidden/>
          </w:rPr>
          <w:t>17</w:t>
        </w:r>
        <w:r w:rsidR="00907FBA">
          <w:rPr>
            <w:noProof/>
            <w:webHidden/>
          </w:rPr>
          <w:fldChar w:fldCharType="end"/>
        </w:r>
      </w:hyperlink>
    </w:p>
    <w:p w14:paraId="5AED7243" w14:textId="77777777" w:rsidR="00907FBA" w:rsidRPr="002524DF" w:rsidRDefault="00F427C3">
      <w:pPr>
        <w:pStyle w:val="24"/>
        <w:rPr>
          <w:rFonts w:ascii="Calibri" w:eastAsia="Times New Roman" w:hAnsi="Calibri"/>
          <w:smallCaps w:val="0"/>
          <w:noProof/>
          <w:sz w:val="22"/>
          <w:szCs w:val="22"/>
          <w:lang w:eastAsia="en-US"/>
        </w:rPr>
      </w:pPr>
      <w:hyperlink w:anchor="_Toc390431963" w:history="1">
        <w:r w:rsidR="00907FBA" w:rsidRPr="005C5EF6">
          <w:rPr>
            <w:rStyle w:val="af3"/>
            <w:rFonts w:ascii="Calibri" w:hAnsi="Calibri"/>
            <w:b/>
            <w:noProof/>
            <w:lang w:eastAsia="en-US"/>
          </w:rPr>
          <w:t>4.5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_Toc390431963 \h </w:instrText>
        </w:r>
        <w:r w:rsidR="00907FBA">
          <w:rPr>
            <w:noProof/>
            <w:webHidden/>
          </w:rPr>
        </w:r>
        <w:r w:rsidR="00907FBA">
          <w:rPr>
            <w:noProof/>
            <w:webHidden/>
          </w:rPr>
          <w:fldChar w:fldCharType="separate"/>
        </w:r>
        <w:r w:rsidR="006A499B">
          <w:rPr>
            <w:noProof/>
            <w:webHidden/>
          </w:rPr>
          <w:t>17</w:t>
        </w:r>
        <w:r w:rsidR="00907FBA">
          <w:rPr>
            <w:noProof/>
            <w:webHidden/>
          </w:rPr>
          <w:fldChar w:fldCharType="end"/>
        </w:r>
      </w:hyperlink>
    </w:p>
    <w:p w14:paraId="6245570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64" w:history="1">
        <w:r w:rsidR="00907FBA" w:rsidRPr="005C5EF6">
          <w:rPr>
            <w:rStyle w:val="af3"/>
            <w:rFonts w:ascii="Calibri" w:hAnsi="Calibri"/>
            <w:noProof/>
            <w:lang w:eastAsia="en-US"/>
          </w:rPr>
          <w:t>5.</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SME check from CIC</w:t>
        </w:r>
        <w:r w:rsidR="00907FBA">
          <w:rPr>
            <w:noProof/>
            <w:webHidden/>
          </w:rPr>
          <w:tab/>
        </w:r>
        <w:r w:rsidR="00907FBA">
          <w:rPr>
            <w:noProof/>
            <w:webHidden/>
          </w:rPr>
          <w:fldChar w:fldCharType="begin"/>
        </w:r>
        <w:r w:rsidR="00907FBA">
          <w:rPr>
            <w:noProof/>
            <w:webHidden/>
          </w:rPr>
          <w:instrText xml:space="preserve"> PAGEREF _Toc390431964 \h </w:instrText>
        </w:r>
        <w:r w:rsidR="00907FBA">
          <w:rPr>
            <w:noProof/>
            <w:webHidden/>
          </w:rPr>
        </w:r>
        <w:r w:rsidR="00907FBA">
          <w:rPr>
            <w:noProof/>
            <w:webHidden/>
          </w:rPr>
          <w:fldChar w:fldCharType="separate"/>
        </w:r>
        <w:r w:rsidR="006A499B">
          <w:rPr>
            <w:noProof/>
            <w:webHidden/>
          </w:rPr>
          <w:t>18</w:t>
        </w:r>
        <w:r w:rsidR="00907FBA">
          <w:rPr>
            <w:noProof/>
            <w:webHidden/>
          </w:rPr>
          <w:fldChar w:fldCharType="end"/>
        </w:r>
      </w:hyperlink>
    </w:p>
    <w:p w14:paraId="19283D20" w14:textId="77777777" w:rsidR="00907FBA" w:rsidRPr="002524DF" w:rsidRDefault="00F427C3">
      <w:pPr>
        <w:pStyle w:val="24"/>
        <w:rPr>
          <w:rFonts w:ascii="Calibri" w:eastAsia="Times New Roman" w:hAnsi="Calibri"/>
          <w:smallCaps w:val="0"/>
          <w:noProof/>
          <w:sz w:val="22"/>
          <w:szCs w:val="22"/>
          <w:lang w:eastAsia="en-US"/>
        </w:rPr>
      </w:pPr>
      <w:hyperlink w:anchor="_Toc390431965" w:history="1">
        <w:r w:rsidR="00907FBA" w:rsidRPr="005C5EF6">
          <w:rPr>
            <w:rStyle w:val="af3"/>
            <w:rFonts w:ascii="Calibri" w:hAnsi="Calibri"/>
            <w:b/>
            <w:noProof/>
            <w:lang w:eastAsia="en-US"/>
          </w:rPr>
          <w:t>5.1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_Toc390431965 \h </w:instrText>
        </w:r>
        <w:r w:rsidR="00907FBA">
          <w:rPr>
            <w:noProof/>
            <w:webHidden/>
          </w:rPr>
        </w:r>
        <w:r w:rsidR="00907FBA">
          <w:rPr>
            <w:noProof/>
            <w:webHidden/>
          </w:rPr>
          <w:fldChar w:fldCharType="separate"/>
        </w:r>
        <w:r w:rsidR="006A499B">
          <w:rPr>
            <w:noProof/>
            <w:webHidden/>
          </w:rPr>
          <w:t>18</w:t>
        </w:r>
        <w:r w:rsidR="00907FBA">
          <w:rPr>
            <w:noProof/>
            <w:webHidden/>
          </w:rPr>
          <w:fldChar w:fldCharType="end"/>
        </w:r>
      </w:hyperlink>
    </w:p>
    <w:p w14:paraId="37BDB417" w14:textId="77777777" w:rsidR="00907FBA" w:rsidRPr="002524DF" w:rsidRDefault="00F427C3">
      <w:pPr>
        <w:pStyle w:val="24"/>
        <w:rPr>
          <w:rFonts w:ascii="Calibri" w:eastAsia="Times New Roman" w:hAnsi="Calibri"/>
          <w:smallCaps w:val="0"/>
          <w:noProof/>
          <w:sz w:val="22"/>
          <w:szCs w:val="22"/>
          <w:lang w:eastAsia="en-US"/>
        </w:rPr>
      </w:pPr>
      <w:hyperlink w:anchor="_Toc390431966" w:history="1">
        <w:r w:rsidR="00907FBA" w:rsidRPr="005C5EF6">
          <w:rPr>
            <w:rStyle w:val="af3"/>
            <w:rFonts w:ascii="Calibri" w:hAnsi="Calibri"/>
            <w:b/>
            <w:noProof/>
            <w:lang w:eastAsia="en-US"/>
          </w:rPr>
          <w:t>5.2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_Toc390431966 \h </w:instrText>
        </w:r>
        <w:r w:rsidR="00907FBA">
          <w:rPr>
            <w:noProof/>
            <w:webHidden/>
          </w:rPr>
        </w:r>
        <w:r w:rsidR="00907FBA">
          <w:rPr>
            <w:noProof/>
            <w:webHidden/>
          </w:rPr>
          <w:fldChar w:fldCharType="separate"/>
        </w:r>
        <w:r w:rsidR="006A499B">
          <w:rPr>
            <w:noProof/>
            <w:webHidden/>
          </w:rPr>
          <w:t>18</w:t>
        </w:r>
        <w:r w:rsidR="00907FBA">
          <w:rPr>
            <w:noProof/>
            <w:webHidden/>
          </w:rPr>
          <w:fldChar w:fldCharType="end"/>
        </w:r>
      </w:hyperlink>
    </w:p>
    <w:p w14:paraId="03B2AA6E" w14:textId="77777777" w:rsidR="00907FBA" w:rsidRPr="002524DF" w:rsidRDefault="00F427C3">
      <w:pPr>
        <w:pStyle w:val="24"/>
        <w:rPr>
          <w:rFonts w:ascii="Calibri" w:eastAsia="Times New Roman" w:hAnsi="Calibri"/>
          <w:smallCaps w:val="0"/>
          <w:noProof/>
          <w:sz w:val="22"/>
          <w:szCs w:val="22"/>
          <w:lang w:eastAsia="en-US"/>
        </w:rPr>
      </w:pPr>
      <w:hyperlink w:anchor="_Toc390431967" w:history="1">
        <w:r w:rsidR="00907FBA" w:rsidRPr="005C5EF6">
          <w:rPr>
            <w:rStyle w:val="af3"/>
            <w:rFonts w:ascii="Calibri" w:hAnsi="Calibri"/>
            <w:b/>
            <w:noProof/>
            <w:lang w:eastAsia="en-US"/>
          </w:rPr>
          <w:t>5.3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_Toc390431967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7840E9CA" w14:textId="77777777" w:rsidR="00907FBA" w:rsidRPr="002524DF" w:rsidRDefault="00F427C3">
      <w:pPr>
        <w:pStyle w:val="24"/>
        <w:rPr>
          <w:rFonts w:ascii="Calibri" w:eastAsia="Times New Roman" w:hAnsi="Calibri"/>
          <w:smallCaps w:val="0"/>
          <w:noProof/>
          <w:sz w:val="22"/>
          <w:szCs w:val="22"/>
          <w:lang w:eastAsia="en-US"/>
        </w:rPr>
      </w:pPr>
      <w:hyperlink w:anchor="_Toc390431968" w:history="1">
        <w:r w:rsidR="00907FBA" w:rsidRPr="005C5EF6">
          <w:rPr>
            <w:rStyle w:val="af3"/>
            <w:rFonts w:ascii="Calibri" w:hAnsi="Calibri"/>
            <w:b/>
            <w:noProof/>
            <w:lang w:eastAsia="en-US"/>
          </w:rPr>
          <w:t>5.4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_Toc390431968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6D55F48C" w14:textId="77777777" w:rsidR="00907FBA" w:rsidRPr="002524DF" w:rsidRDefault="00F427C3">
      <w:pPr>
        <w:pStyle w:val="24"/>
        <w:rPr>
          <w:rFonts w:ascii="Calibri" w:eastAsia="Times New Roman" w:hAnsi="Calibri"/>
          <w:smallCaps w:val="0"/>
          <w:noProof/>
          <w:sz w:val="22"/>
          <w:szCs w:val="22"/>
          <w:lang w:eastAsia="en-US"/>
        </w:rPr>
      </w:pPr>
      <w:hyperlink w:anchor="_Toc390431969" w:history="1">
        <w:r w:rsidR="00907FBA" w:rsidRPr="005C5EF6">
          <w:rPr>
            <w:rStyle w:val="af3"/>
            <w:rFonts w:ascii="Calibri" w:hAnsi="Calibri"/>
            <w:b/>
            <w:noProof/>
            <w:lang w:eastAsia="en-US"/>
          </w:rPr>
          <w:t>5.5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_Toc390431969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15939CF7"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70" w:history="1">
        <w:r w:rsidR="00907FBA" w:rsidRPr="005C5EF6">
          <w:rPr>
            <w:rStyle w:val="af3"/>
            <w:rFonts w:ascii="Calibri" w:hAnsi="Calibri"/>
            <w:noProof/>
            <w:lang w:eastAsia="en-US"/>
          </w:rPr>
          <w:t>6.</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SME financial statement input and eligibility check</w:t>
        </w:r>
        <w:r w:rsidR="00907FBA">
          <w:rPr>
            <w:noProof/>
            <w:webHidden/>
          </w:rPr>
          <w:tab/>
        </w:r>
        <w:r w:rsidR="00907FBA">
          <w:rPr>
            <w:noProof/>
            <w:webHidden/>
          </w:rPr>
          <w:fldChar w:fldCharType="begin"/>
        </w:r>
        <w:r w:rsidR="00907FBA">
          <w:rPr>
            <w:noProof/>
            <w:webHidden/>
          </w:rPr>
          <w:instrText xml:space="preserve"> PAGEREF _Toc390431970 \h </w:instrText>
        </w:r>
        <w:r w:rsidR="00907FBA">
          <w:rPr>
            <w:noProof/>
            <w:webHidden/>
          </w:rPr>
        </w:r>
        <w:r w:rsidR="00907FBA">
          <w:rPr>
            <w:noProof/>
            <w:webHidden/>
          </w:rPr>
          <w:fldChar w:fldCharType="separate"/>
        </w:r>
        <w:r w:rsidR="006A499B">
          <w:rPr>
            <w:noProof/>
            <w:webHidden/>
          </w:rPr>
          <w:t>21</w:t>
        </w:r>
        <w:r w:rsidR="00907FBA">
          <w:rPr>
            <w:noProof/>
            <w:webHidden/>
          </w:rPr>
          <w:fldChar w:fldCharType="end"/>
        </w:r>
      </w:hyperlink>
    </w:p>
    <w:p w14:paraId="5AF97E2E" w14:textId="77777777" w:rsidR="00907FBA" w:rsidRPr="002524DF" w:rsidRDefault="00F427C3">
      <w:pPr>
        <w:pStyle w:val="24"/>
        <w:rPr>
          <w:rFonts w:ascii="Calibri" w:eastAsia="Times New Roman" w:hAnsi="Calibri"/>
          <w:smallCaps w:val="0"/>
          <w:noProof/>
          <w:sz w:val="22"/>
          <w:szCs w:val="22"/>
          <w:lang w:eastAsia="en-US"/>
        </w:rPr>
      </w:pPr>
      <w:hyperlink w:anchor="_Toc390431971" w:history="1">
        <w:r w:rsidR="00907FBA" w:rsidRPr="005C5EF6">
          <w:rPr>
            <w:rStyle w:val="af3"/>
            <w:rFonts w:ascii="Calibri" w:hAnsi="Calibri"/>
            <w:b/>
            <w:noProof/>
            <w:lang w:eastAsia="en-US"/>
          </w:rPr>
          <w:t>6.1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_Toc390431971 \h </w:instrText>
        </w:r>
        <w:r w:rsidR="00907FBA">
          <w:rPr>
            <w:noProof/>
            <w:webHidden/>
          </w:rPr>
        </w:r>
        <w:r w:rsidR="00907FBA">
          <w:rPr>
            <w:noProof/>
            <w:webHidden/>
          </w:rPr>
          <w:fldChar w:fldCharType="separate"/>
        </w:r>
        <w:r w:rsidR="006A499B">
          <w:rPr>
            <w:noProof/>
            <w:webHidden/>
          </w:rPr>
          <w:t>21</w:t>
        </w:r>
        <w:r w:rsidR="00907FBA">
          <w:rPr>
            <w:noProof/>
            <w:webHidden/>
          </w:rPr>
          <w:fldChar w:fldCharType="end"/>
        </w:r>
      </w:hyperlink>
    </w:p>
    <w:p w14:paraId="306A8B5F" w14:textId="77777777" w:rsidR="00907FBA" w:rsidRPr="002524DF" w:rsidRDefault="00F427C3">
      <w:pPr>
        <w:pStyle w:val="24"/>
        <w:rPr>
          <w:rFonts w:ascii="Calibri" w:eastAsia="Times New Roman" w:hAnsi="Calibri"/>
          <w:smallCaps w:val="0"/>
          <w:noProof/>
          <w:sz w:val="22"/>
          <w:szCs w:val="22"/>
          <w:lang w:eastAsia="en-US"/>
        </w:rPr>
      </w:pPr>
      <w:hyperlink w:anchor="_Toc390431972" w:history="1">
        <w:r w:rsidR="00907FBA" w:rsidRPr="005C5EF6">
          <w:rPr>
            <w:rStyle w:val="af3"/>
            <w:rFonts w:ascii="Calibri" w:hAnsi="Calibri"/>
            <w:b/>
            <w:noProof/>
            <w:lang w:eastAsia="en-US"/>
          </w:rPr>
          <w:t>6.2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_Toc390431972 \h </w:instrText>
        </w:r>
        <w:r w:rsidR="00907FBA">
          <w:rPr>
            <w:noProof/>
            <w:webHidden/>
          </w:rPr>
        </w:r>
        <w:r w:rsidR="00907FBA">
          <w:rPr>
            <w:noProof/>
            <w:webHidden/>
          </w:rPr>
          <w:fldChar w:fldCharType="separate"/>
        </w:r>
        <w:r w:rsidR="006A499B">
          <w:rPr>
            <w:noProof/>
            <w:webHidden/>
          </w:rPr>
          <w:t>21</w:t>
        </w:r>
        <w:r w:rsidR="00907FBA">
          <w:rPr>
            <w:noProof/>
            <w:webHidden/>
          </w:rPr>
          <w:fldChar w:fldCharType="end"/>
        </w:r>
      </w:hyperlink>
    </w:p>
    <w:p w14:paraId="02717B21" w14:textId="77777777" w:rsidR="00907FBA" w:rsidRPr="002524DF" w:rsidRDefault="00F427C3">
      <w:pPr>
        <w:pStyle w:val="24"/>
        <w:rPr>
          <w:rFonts w:ascii="Calibri" w:eastAsia="Times New Roman" w:hAnsi="Calibri"/>
          <w:smallCaps w:val="0"/>
          <w:noProof/>
          <w:sz w:val="22"/>
          <w:szCs w:val="22"/>
          <w:lang w:eastAsia="en-US"/>
        </w:rPr>
      </w:pPr>
      <w:hyperlink w:anchor="_Toc390431973" w:history="1">
        <w:r w:rsidR="00907FBA" w:rsidRPr="005C5EF6">
          <w:rPr>
            <w:rStyle w:val="af3"/>
            <w:rFonts w:ascii="Calibri" w:hAnsi="Calibri"/>
            <w:b/>
            <w:noProof/>
            <w:lang w:eastAsia="en-US"/>
          </w:rPr>
          <w:t>6.3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_Toc390431973 \h </w:instrText>
        </w:r>
        <w:r w:rsidR="00907FBA">
          <w:rPr>
            <w:noProof/>
            <w:webHidden/>
          </w:rPr>
        </w:r>
        <w:r w:rsidR="00907FBA">
          <w:rPr>
            <w:noProof/>
            <w:webHidden/>
          </w:rPr>
          <w:fldChar w:fldCharType="separate"/>
        </w:r>
        <w:r w:rsidR="006A499B">
          <w:rPr>
            <w:noProof/>
            <w:webHidden/>
          </w:rPr>
          <w:t>22</w:t>
        </w:r>
        <w:r w:rsidR="00907FBA">
          <w:rPr>
            <w:noProof/>
            <w:webHidden/>
          </w:rPr>
          <w:fldChar w:fldCharType="end"/>
        </w:r>
      </w:hyperlink>
    </w:p>
    <w:p w14:paraId="568D5CA1" w14:textId="77777777" w:rsidR="00907FBA" w:rsidRPr="002524DF" w:rsidRDefault="00F427C3">
      <w:pPr>
        <w:pStyle w:val="24"/>
        <w:rPr>
          <w:rFonts w:ascii="Calibri" w:eastAsia="Times New Roman" w:hAnsi="Calibri"/>
          <w:smallCaps w:val="0"/>
          <w:noProof/>
          <w:sz w:val="22"/>
          <w:szCs w:val="22"/>
          <w:lang w:eastAsia="en-US"/>
        </w:rPr>
      </w:pPr>
      <w:hyperlink w:anchor="_Toc390431974" w:history="1">
        <w:r w:rsidR="00907FBA" w:rsidRPr="005C5EF6">
          <w:rPr>
            <w:rStyle w:val="af3"/>
            <w:rFonts w:ascii="Calibri" w:hAnsi="Calibri"/>
            <w:b/>
            <w:noProof/>
            <w:lang w:eastAsia="en-US"/>
          </w:rPr>
          <w:t>6.4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_Toc390431974 \h </w:instrText>
        </w:r>
        <w:r w:rsidR="00907FBA">
          <w:rPr>
            <w:noProof/>
            <w:webHidden/>
          </w:rPr>
        </w:r>
        <w:r w:rsidR="00907FBA">
          <w:rPr>
            <w:noProof/>
            <w:webHidden/>
          </w:rPr>
          <w:fldChar w:fldCharType="separate"/>
        </w:r>
        <w:r w:rsidR="006A499B">
          <w:rPr>
            <w:noProof/>
            <w:webHidden/>
          </w:rPr>
          <w:t>23</w:t>
        </w:r>
        <w:r w:rsidR="00907FBA">
          <w:rPr>
            <w:noProof/>
            <w:webHidden/>
          </w:rPr>
          <w:fldChar w:fldCharType="end"/>
        </w:r>
      </w:hyperlink>
    </w:p>
    <w:p w14:paraId="08277CD0" w14:textId="77777777" w:rsidR="00907FBA" w:rsidRPr="002524DF" w:rsidRDefault="00F427C3">
      <w:pPr>
        <w:pStyle w:val="24"/>
        <w:rPr>
          <w:rFonts w:ascii="Calibri" w:eastAsia="Times New Roman" w:hAnsi="Calibri"/>
          <w:smallCaps w:val="0"/>
          <w:noProof/>
          <w:sz w:val="22"/>
          <w:szCs w:val="22"/>
          <w:lang w:eastAsia="en-US"/>
        </w:rPr>
      </w:pPr>
      <w:hyperlink w:anchor="_Toc390431975" w:history="1">
        <w:r w:rsidR="00907FBA" w:rsidRPr="005C5EF6">
          <w:rPr>
            <w:rStyle w:val="af3"/>
            <w:rFonts w:ascii="Calibri" w:hAnsi="Calibri"/>
            <w:b/>
            <w:noProof/>
            <w:lang w:eastAsia="en-US"/>
          </w:rPr>
          <w:t>6.5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_Toc390431975 \h </w:instrText>
        </w:r>
        <w:r w:rsidR="00907FBA">
          <w:rPr>
            <w:noProof/>
            <w:webHidden/>
          </w:rPr>
        </w:r>
        <w:r w:rsidR="00907FBA">
          <w:rPr>
            <w:noProof/>
            <w:webHidden/>
          </w:rPr>
          <w:fldChar w:fldCharType="separate"/>
        </w:r>
        <w:r w:rsidR="006A499B">
          <w:rPr>
            <w:noProof/>
            <w:webHidden/>
          </w:rPr>
          <w:t>23</w:t>
        </w:r>
        <w:r w:rsidR="00907FBA">
          <w:rPr>
            <w:noProof/>
            <w:webHidden/>
          </w:rPr>
          <w:fldChar w:fldCharType="end"/>
        </w:r>
      </w:hyperlink>
    </w:p>
    <w:p w14:paraId="6DEBE664"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76" w:history="1">
        <w:r w:rsidR="00907FBA" w:rsidRPr="005C5EF6">
          <w:rPr>
            <w:rStyle w:val="af3"/>
            <w:rFonts w:ascii="Calibri" w:hAnsi="Calibri"/>
            <w:noProof/>
            <w:lang w:eastAsia="en-US"/>
          </w:rPr>
          <w:t>7.</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Apply rating</w:t>
        </w:r>
        <w:r w:rsidR="00907FBA">
          <w:rPr>
            <w:noProof/>
            <w:webHidden/>
          </w:rPr>
          <w:tab/>
        </w:r>
        <w:r w:rsidR="00907FBA">
          <w:rPr>
            <w:noProof/>
            <w:webHidden/>
          </w:rPr>
          <w:fldChar w:fldCharType="begin"/>
        </w:r>
        <w:r w:rsidR="00907FBA">
          <w:rPr>
            <w:noProof/>
            <w:webHidden/>
          </w:rPr>
          <w:instrText xml:space="preserve"> PAGEREF _Toc390431976 \h </w:instrText>
        </w:r>
        <w:r w:rsidR="00907FBA">
          <w:rPr>
            <w:noProof/>
            <w:webHidden/>
          </w:rPr>
        </w:r>
        <w:r w:rsidR="00907FBA">
          <w:rPr>
            <w:noProof/>
            <w:webHidden/>
          </w:rPr>
          <w:fldChar w:fldCharType="separate"/>
        </w:r>
        <w:r w:rsidR="006A499B">
          <w:rPr>
            <w:noProof/>
            <w:webHidden/>
          </w:rPr>
          <w:t>24</w:t>
        </w:r>
        <w:r w:rsidR="00907FBA">
          <w:rPr>
            <w:noProof/>
            <w:webHidden/>
          </w:rPr>
          <w:fldChar w:fldCharType="end"/>
        </w:r>
      </w:hyperlink>
    </w:p>
    <w:p w14:paraId="0DF27854" w14:textId="77777777" w:rsidR="00907FBA" w:rsidRPr="002524DF" w:rsidRDefault="00F427C3">
      <w:pPr>
        <w:pStyle w:val="24"/>
        <w:rPr>
          <w:rFonts w:ascii="Calibri" w:eastAsia="Times New Roman" w:hAnsi="Calibri"/>
          <w:smallCaps w:val="0"/>
          <w:noProof/>
          <w:sz w:val="22"/>
          <w:szCs w:val="22"/>
          <w:lang w:eastAsia="en-US"/>
        </w:rPr>
      </w:pPr>
      <w:hyperlink w:anchor="_Toc390431977" w:history="1">
        <w:r w:rsidR="00907FBA" w:rsidRPr="005C5EF6">
          <w:rPr>
            <w:rStyle w:val="af3"/>
            <w:rFonts w:ascii="Calibri" w:hAnsi="Calibri"/>
            <w:b/>
            <w:noProof/>
            <w:lang w:eastAsia="en-US"/>
          </w:rPr>
          <w:t>7.1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_Toc390431977 \h </w:instrText>
        </w:r>
        <w:r w:rsidR="00907FBA">
          <w:rPr>
            <w:noProof/>
            <w:webHidden/>
          </w:rPr>
        </w:r>
        <w:r w:rsidR="00907FBA">
          <w:rPr>
            <w:noProof/>
            <w:webHidden/>
          </w:rPr>
          <w:fldChar w:fldCharType="separate"/>
        </w:r>
        <w:r w:rsidR="006A499B">
          <w:rPr>
            <w:noProof/>
            <w:webHidden/>
          </w:rPr>
          <w:t>24</w:t>
        </w:r>
        <w:r w:rsidR="00907FBA">
          <w:rPr>
            <w:noProof/>
            <w:webHidden/>
          </w:rPr>
          <w:fldChar w:fldCharType="end"/>
        </w:r>
      </w:hyperlink>
    </w:p>
    <w:p w14:paraId="29FED482" w14:textId="77777777" w:rsidR="00907FBA" w:rsidRPr="002524DF" w:rsidRDefault="00F427C3">
      <w:pPr>
        <w:pStyle w:val="24"/>
        <w:rPr>
          <w:rFonts w:ascii="Calibri" w:eastAsia="Times New Roman" w:hAnsi="Calibri"/>
          <w:smallCaps w:val="0"/>
          <w:noProof/>
          <w:sz w:val="22"/>
          <w:szCs w:val="22"/>
          <w:lang w:eastAsia="en-US"/>
        </w:rPr>
      </w:pPr>
      <w:hyperlink w:anchor="_Toc390431978" w:history="1">
        <w:r w:rsidR="00907FBA" w:rsidRPr="005C5EF6">
          <w:rPr>
            <w:rStyle w:val="af3"/>
            <w:rFonts w:ascii="Calibri" w:hAnsi="Calibri"/>
            <w:b/>
            <w:noProof/>
            <w:lang w:eastAsia="en-US"/>
          </w:rPr>
          <w:t>7.2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_Toc390431978 \h </w:instrText>
        </w:r>
        <w:r w:rsidR="00907FBA">
          <w:rPr>
            <w:noProof/>
            <w:webHidden/>
          </w:rPr>
        </w:r>
        <w:r w:rsidR="00907FBA">
          <w:rPr>
            <w:noProof/>
            <w:webHidden/>
          </w:rPr>
          <w:fldChar w:fldCharType="separate"/>
        </w:r>
        <w:r w:rsidR="006A499B">
          <w:rPr>
            <w:noProof/>
            <w:webHidden/>
          </w:rPr>
          <w:t>24</w:t>
        </w:r>
        <w:r w:rsidR="00907FBA">
          <w:rPr>
            <w:noProof/>
            <w:webHidden/>
          </w:rPr>
          <w:fldChar w:fldCharType="end"/>
        </w:r>
      </w:hyperlink>
    </w:p>
    <w:p w14:paraId="302B363A" w14:textId="77777777" w:rsidR="00907FBA" w:rsidRPr="002524DF" w:rsidRDefault="00F427C3">
      <w:pPr>
        <w:pStyle w:val="24"/>
        <w:rPr>
          <w:rFonts w:ascii="Calibri" w:eastAsia="Times New Roman" w:hAnsi="Calibri"/>
          <w:smallCaps w:val="0"/>
          <w:noProof/>
          <w:sz w:val="22"/>
          <w:szCs w:val="22"/>
          <w:lang w:eastAsia="en-US"/>
        </w:rPr>
      </w:pPr>
      <w:hyperlink w:anchor="_Toc390431979" w:history="1">
        <w:r w:rsidR="00907FBA" w:rsidRPr="005C5EF6">
          <w:rPr>
            <w:rStyle w:val="af3"/>
            <w:rFonts w:ascii="Calibri" w:hAnsi="Calibri"/>
            <w:b/>
            <w:noProof/>
            <w:lang w:eastAsia="en-US"/>
          </w:rPr>
          <w:t>7.3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_Toc390431979 \h </w:instrText>
        </w:r>
        <w:r w:rsidR="00907FBA">
          <w:rPr>
            <w:noProof/>
            <w:webHidden/>
          </w:rPr>
        </w:r>
        <w:r w:rsidR="00907FBA">
          <w:rPr>
            <w:noProof/>
            <w:webHidden/>
          </w:rPr>
          <w:fldChar w:fldCharType="separate"/>
        </w:r>
        <w:r w:rsidR="006A499B">
          <w:rPr>
            <w:noProof/>
            <w:webHidden/>
          </w:rPr>
          <w:t>25</w:t>
        </w:r>
        <w:r w:rsidR="00907FBA">
          <w:rPr>
            <w:noProof/>
            <w:webHidden/>
          </w:rPr>
          <w:fldChar w:fldCharType="end"/>
        </w:r>
      </w:hyperlink>
    </w:p>
    <w:p w14:paraId="04CC0EFD" w14:textId="77777777" w:rsidR="00907FBA" w:rsidRPr="002524DF" w:rsidRDefault="00F427C3">
      <w:pPr>
        <w:pStyle w:val="24"/>
        <w:rPr>
          <w:rFonts w:ascii="Calibri" w:eastAsia="Times New Roman" w:hAnsi="Calibri"/>
          <w:smallCaps w:val="0"/>
          <w:noProof/>
          <w:sz w:val="22"/>
          <w:szCs w:val="22"/>
          <w:lang w:eastAsia="en-US"/>
        </w:rPr>
      </w:pPr>
      <w:hyperlink w:anchor="_Toc390431980" w:history="1">
        <w:r w:rsidR="00907FBA" w:rsidRPr="005C5EF6">
          <w:rPr>
            <w:rStyle w:val="af3"/>
            <w:rFonts w:ascii="Calibri" w:hAnsi="Calibri"/>
            <w:b/>
            <w:noProof/>
            <w:lang w:eastAsia="en-US"/>
          </w:rPr>
          <w:t>7.4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_Toc390431980 \h </w:instrText>
        </w:r>
        <w:r w:rsidR="00907FBA">
          <w:rPr>
            <w:noProof/>
            <w:webHidden/>
          </w:rPr>
        </w:r>
        <w:r w:rsidR="00907FBA">
          <w:rPr>
            <w:noProof/>
            <w:webHidden/>
          </w:rPr>
          <w:fldChar w:fldCharType="separate"/>
        </w:r>
        <w:r w:rsidR="006A499B">
          <w:rPr>
            <w:noProof/>
            <w:webHidden/>
          </w:rPr>
          <w:t>25</w:t>
        </w:r>
        <w:r w:rsidR="00907FBA">
          <w:rPr>
            <w:noProof/>
            <w:webHidden/>
          </w:rPr>
          <w:fldChar w:fldCharType="end"/>
        </w:r>
      </w:hyperlink>
    </w:p>
    <w:p w14:paraId="2367B111" w14:textId="77777777" w:rsidR="00907FBA" w:rsidRPr="002524DF" w:rsidRDefault="00F427C3">
      <w:pPr>
        <w:pStyle w:val="24"/>
        <w:rPr>
          <w:rFonts w:ascii="Calibri" w:eastAsia="Times New Roman" w:hAnsi="Calibri"/>
          <w:smallCaps w:val="0"/>
          <w:noProof/>
          <w:sz w:val="22"/>
          <w:szCs w:val="22"/>
          <w:lang w:eastAsia="en-US"/>
        </w:rPr>
      </w:pPr>
      <w:hyperlink w:anchor="_Toc390431981" w:history="1">
        <w:r w:rsidR="00907FBA" w:rsidRPr="005C5EF6">
          <w:rPr>
            <w:rStyle w:val="af3"/>
            <w:rFonts w:ascii="Calibri" w:hAnsi="Calibri"/>
            <w:b/>
            <w:noProof/>
            <w:lang w:eastAsia="en-US"/>
          </w:rPr>
          <w:t>7.5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_Toc390431981 \h </w:instrText>
        </w:r>
        <w:r w:rsidR="00907FBA">
          <w:rPr>
            <w:noProof/>
            <w:webHidden/>
          </w:rPr>
        </w:r>
        <w:r w:rsidR="00907FBA">
          <w:rPr>
            <w:noProof/>
            <w:webHidden/>
          </w:rPr>
          <w:fldChar w:fldCharType="separate"/>
        </w:r>
        <w:r w:rsidR="006A499B">
          <w:rPr>
            <w:noProof/>
            <w:webHidden/>
          </w:rPr>
          <w:t>26</w:t>
        </w:r>
        <w:r w:rsidR="00907FBA">
          <w:rPr>
            <w:noProof/>
            <w:webHidden/>
          </w:rPr>
          <w:fldChar w:fldCharType="end"/>
        </w:r>
      </w:hyperlink>
    </w:p>
    <w:p w14:paraId="5C0092A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82" w:history="1">
        <w:r w:rsidR="00907FBA" w:rsidRPr="005C5EF6">
          <w:rPr>
            <w:rStyle w:val="af3"/>
            <w:rFonts w:ascii="Calibri" w:hAnsi="Calibri"/>
            <w:noProof/>
            <w:lang w:eastAsia="en-US"/>
          </w:rPr>
          <w:t>8.</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Field Visit</w:t>
        </w:r>
        <w:r w:rsidR="00907FBA">
          <w:rPr>
            <w:noProof/>
            <w:webHidden/>
          </w:rPr>
          <w:tab/>
        </w:r>
        <w:r w:rsidR="00907FBA">
          <w:rPr>
            <w:noProof/>
            <w:webHidden/>
          </w:rPr>
          <w:fldChar w:fldCharType="begin"/>
        </w:r>
        <w:r w:rsidR="00907FBA">
          <w:rPr>
            <w:noProof/>
            <w:webHidden/>
          </w:rPr>
          <w:instrText xml:space="preserve"> PAGEREF _Toc390431982 \h </w:instrText>
        </w:r>
        <w:r w:rsidR="00907FBA">
          <w:rPr>
            <w:noProof/>
            <w:webHidden/>
          </w:rPr>
        </w:r>
        <w:r w:rsidR="00907FBA">
          <w:rPr>
            <w:noProof/>
            <w:webHidden/>
          </w:rPr>
          <w:fldChar w:fldCharType="separate"/>
        </w:r>
        <w:r w:rsidR="006A499B">
          <w:rPr>
            <w:noProof/>
            <w:webHidden/>
          </w:rPr>
          <w:t>27</w:t>
        </w:r>
        <w:r w:rsidR="00907FBA">
          <w:rPr>
            <w:noProof/>
            <w:webHidden/>
          </w:rPr>
          <w:fldChar w:fldCharType="end"/>
        </w:r>
      </w:hyperlink>
    </w:p>
    <w:p w14:paraId="1D06A9FF" w14:textId="77777777" w:rsidR="00907FBA" w:rsidRPr="002524DF" w:rsidRDefault="00F427C3">
      <w:pPr>
        <w:pStyle w:val="24"/>
        <w:rPr>
          <w:rFonts w:ascii="Calibri" w:eastAsia="Times New Roman" w:hAnsi="Calibri"/>
          <w:smallCaps w:val="0"/>
          <w:noProof/>
          <w:sz w:val="22"/>
          <w:szCs w:val="22"/>
          <w:lang w:eastAsia="en-US"/>
        </w:rPr>
      </w:pPr>
      <w:hyperlink w:anchor="_Toc390431983" w:history="1">
        <w:r w:rsidR="00907FBA" w:rsidRPr="005C5EF6">
          <w:rPr>
            <w:rStyle w:val="af3"/>
            <w:rFonts w:ascii="Calibri" w:hAnsi="Calibri"/>
            <w:b/>
            <w:noProof/>
            <w:lang w:eastAsia="en-US"/>
          </w:rPr>
          <w:t>8.1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_Toc390431983 \h </w:instrText>
        </w:r>
        <w:r w:rsidR="00907FBA">
          <w:rPr>
            <w:noProof/>
            <w:webHidden/>
          </w:rPr>
        </w:r>
        <w:r w:rsidR="00907FBA">
          <w:rPr>
            <w:noProof/>
            <w:webHidden/>
          </w:rPr>
          <w:fldChar w:fldCharType="separate"/>
        </w:r>
        <w:r w:rsidR="006A499B">
          <w:rPr>
            <w:noProof/>
            <w:webHidden/>
          </w:rPr>
          <w:t>27</w:t>
        </w:r>
        <w:r w:rsidR="00907FBA">
          <w:rPr>
            <w:noProof/>
            <w:webHidden/>
          </w:rPr>
          <w:fldChar w:fldCharType="end"/>
        </w:r>
      </w:hyperlink>
    </w:p>
    <w:p w14:paraId="23B45E40" w14:textId="77777777" w:rsidR="00907FBA" w:rsidRPr="002524DF" w:rsidRDefault="00F427C3">
      <w:pPr>
        <w:pStyle w:val="24"/>
        <w:rPr>
          <w:rFonts w:ascii="Calibri" w:eastAsia="Times New Roman" w:hAnsi="Calibri"/>
          <w:smallCaps w:val="0"/>
          <w:noProof/>
          <w:sz w:val="22"/>
          <w:szCs w:val="22"/>
          <w:lang w:eastAsia="en-US"/>
        </w:rPr>
      </w:pPr>
      <w:hyperlink w:anchor="_Toc390431984" w:history="1">
        <w:r w:rsidR="00907FBA" w:rsidRPr="005C5EF6">
          <w:rPr>
            <w:rStyle w:val="af3"/>
            <w:rFonts w:ascii="Calibri" w:hAnsi="Calibri"/>
            <w:b/>
            <w:noProof/>
            <w:lang w:eastAsia="en-US"/>
          </w:rPr>
          <w:t>8.2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_Toc390431984 \h </w:instrText>
        </w:r>
        <w:r w:rsidR="00907FBA">
          <w:rPr>
            <w:noProof/>
            <w:webHidden/>
          </w:rPr>
        </w:r>
        <w:r w:rsidR="00907FBA">
          <w:rPr>
            <w:noProof/>
            <w:webHidden/>
          </w:rPr>
          <w:fldChar w:fldCharType="separate"/>
        </w:r>
        <w:r w:rsidR="006A499B">
          <w:rPr>
            <w:noProof/>
            <w:webHidden/>
          </w:rPr>
          <w:t>27</w:t>
        </w:r>
        <w:r w:rsidR="00907FBA">
          <w:rPr>
            <w:noProof/>
            <w:webHidden/>
          </w:rPr>
          <w:fldChar w:fldCharType="end"/>
        </w:r>
      </w:hyperlink>
    </w:p>
    <w:p w14:paraId="59908315" w14:textId="77777777" w:rsidR="00907FBA" w:rsidRPr="002524DF" w:rsidRDefault="00F427C3">
      <w:pPr>
        <w:pStyle w:val="24"/>
        <w:rPr>
          <w:rFonts w:ascii="Calibri" w:eastAsia="Times New Roman" w:hAnsi="Calibri"/>
          <w:smallCaps w:val="0"/>
          <w:noProof/>
          <w:sz w:val="22"/>
          <w:szCs w:val="22"/>
          <w:lang w:eastAsia="en-US"/>
        </w:rPr>
      </w:pPr>
      <w:hyperlink w:anchor="_Toc390431985" w:history="1">
        <w:r w:rsidR="00907FBA" w:rsidRPr="005C5EF6">
          <w:rPr>
            <w:rStyle w:val="af3"/>
            <w:rFonts w:ascii="Calibri" w:hAnsi="Calibri"/>
            <w:b/>
            <w:noProof/>
            <w:lang w:eastAsia="en-US"/>
          </w:rPr>
          <w:t>8.3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_Toc390431985 \h </w:instrText>
        </w:r>
        <w:r w:rsidR="00907FBA">
          <w:rPr>
            <w:noProof/>
            <w:webHidden/>
          </w:rPr>
        </w:r>
        <w:r w:rsidR="00907FBA">
          <w:rPr>
            <w:noProof/>
            <w:webHidden/>
          </w:rPr>
          <w:fldChar w:fldCharType="separate"/>
        </w:r>
        <w:r w:rsidR="006A499B">
          <w:rPr>
            <w:noProof/>
            <w:webHidden/>
          </w:rPr>
          <w:t>28</w:t>
        </w:r>
        <w:r w:rsidR="00907FBA">
          <w:rPr>
            <w:noProof/>
            <w:webHidden/>
          </w:rPr>
          <w:fldChar w:fldCharType="end"/>
        </w:r>
      </w:hyperlink>
    </w:p>
    <w:p w14:paraId="1801A18F" w14:textId="77777777" w:rsidR="00907FBA" w:rsidRPr="002524DF" w:rsidRDefault="00F427C3">
      <w:pPr>
        <w:pStyle w:val="24"/>
        <w:rPr>
          <w:rFonts w:ascii="Calibri" w:eastAsia="Times New Roman" w:hAnsi="Calibri"/>
          <w:smallCaps w:val="0"/>
          <w:noProof/>
          <w:sz w:val="22"/>
          <w:szCs w:val="22"/>
          <w:lang w:eastAsia="en-US"/>
        </w:rPr>
      </w:pPr>
      <w:hyperlink w:anchor="_Toc390431986" w:history="1">
        <w:r w:rsidR="00907FBA" w:rsidRPr="005C5EF6">
          <w:rPr>
            <w:rStyle w:val="af3"/>
            <w:rFonts w:ascii="Calibri" w:hAnsi="Calibri"/>
            <w:b/>
            <w:noProof/>
            <w:lang w:eastAsia="en-US"/>
          </w:rPr>
          <w:t>8.4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_Toc390431986 \h </w:instrText>
        </w:r>
        <w:r w:rsidR="00907FBA">
          <w:rPr>
            <w:noProof/>
            <w:webHidden/>
          </w:rPr>
        </w:r>
        <w:r w:rsidR="00907FBA">
          <w:rPr>
            <w:noProof/>
            <w:webHidden/>
          </w:rPr>
          <w:fldChar w:fldCharType="separate"/>
        </w:r>
        <w:r w:rsidR="006A499B">
          <w:rPr>
            <w:noProof/>
            <w:webHidden/>
          </w:rPr>
          <w:t>29</w:t>
        </w:r>
        <w:r w:rsidR="00907FBA">
          <w:rPr>
            <w:noProof/>
            <w:webHidden/>
          </w:rPr>
          <w:fldChar w:fldCharType="end"/>
        </w:r>
      </w:hyperlink>
    </w:p>
    <w:p w14:paraId="119FB821" w14:textId="77777777" w:rsidR="00907FBA" w:rsidRPr="002524DF" w:rsidRDefault="00F427C3">
      <w:pPr>
        <w:pStyle w:val="24"/>
        <w:rPr>
          <w:rFonts w:ascii="Calibri" w:eastAsia="Times New Roman" w:hAnsi="Calibri"/>
          <w:smallCaps w:val="0"/>
          <w:noProof/>
          <w:sz w:val="22"/>
          <w:szCs w:val="22"/>
          <w:lang w:eastAsia="en-US"/>
        </w:rPr>
      </w:pPr>
      <w:hyperlink w:anchor="_Toc390431987" w:history="1">
        <w:r w:rsidR="00907FBA" w:rsidRPr="005C5EF6">
          <w:rPr>
            <w:rStyle w:val="af3"/>
            <w:rFonts w:ascii="Calibri" w:hAnsi="Calibri"/>
            <w:b/>
            <w:noProof/>
            <w:lang w:eastAsia="en-US"/>
          </w:rPr>
          <w:t>8.5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_Toc390431987 \h </w:instrText>
        </w:r>
        <w:r w:rsidR="00907FBA">
          <w:rPr>
            <w:noProof/>
            <w:webHidden/>
          </w:rPr>
        </w:r>
        <w:r w:rsidR="00907FBA">
          <w:rPr>
            <w:noProof/>
            <w:webHidden/>
          </w:rPr>
          <w:fldChar w:fldCharType="separate"/>
        </w:r>
        <w:r w:rsidR="006A499B">
          <w:rPr>
            <w:noProof/>
            <w:webHidden/>
          </w:rPr>
          <w:t>30</w:t>
        </w:r>
        <w:r w:rsidR="00907FBA">
          <w:rPr>
            <w:noProof/>
            <w:webHidden/>
          </w:rPr>
          <w:fldChar w:fldCharType="end"/>
        </w:r>
      </w:hyperlink>
    </w:p>
    <w:p w14:paraId="376780E9"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88" w:history="1">
        <w:r w:rsidR="00907FBA" w:rsidRPr="005C5EF6">
          <w:rPr>
            <w:rStyle w:val="af3"/>
            <w:rFonts w:ascii="Calibri" w:hAnsi="Calibri"/>
            <w:noProof/>
            <w:lang w:eastAsia="en-US"/>
          </w:rPr>
          <w:t>9.</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Document signing, verification of signed documents, bank account opening and auction function activation</w:t>
        </w:r>
        <w:r w:rsidR="00907FBA">
          <w:rPr>
            <w:noProof/>
            <w:webHidden/>
          </w:rPr>
          <w:tab/>
        </w:r>
        <w:r w:rsidR="00907FBA">
          <w:rPr>
            <w:noProof/>
            <w:webHidden/>
          </w:rPr>
          <w:fldChar w:fldCharType="begin"/>
        </w:r>
        <w:r w:rsidR="00907FBA">
          <w:rPr>
            <w:noProof/>
            <w:webHidden/>
          </w:rPr>
          <w:instrText xml:space="preserve"> PAGEREF _Toc390431988 \h </w:instrText>
        </w:r>
        <w:r w:rsidR="00907FBA">
          <w:rPr>
            <w:noProof/>
            <w:webHidden/>
          </w:rPr>
        </w:r>
        <w:r w:rsidR="00907FBA">
          <w:rPr>
            <w:noProof/>
            <w:webHidden/>
          </w:rPr>
          <w:fldChar w:fldCharType="separate"/>
        </w:r>
        <w:r w:rsidR="006A499B">
          <w:rPr>
            <w:noProof/>
            <w:webHidden/>
          </w:rPr>
          <w:t>30</w:t>
        </w:r>
        <w:r w:rsidR="00907FBA">
          <w:rPr>
            <w:noProof/>
            <w:webHidden/>
          </w:rPr>
          <w:fldChar w:fldCharType="end"/>
        </w:r>
      </w:hyperlink>
    </w:p>
    <w:p w14:paraId="18C949F5" w14:textId="77777777" w:rsidR="00907FBA" w:rsidRPr="002524DF" w:rsidRDefault="00F427C3">
      <w:pPr>
        <w:pStyle w:val="24"/>
        <w:rPr>
          <w:rFonts w:ascii="Calibri" w:eastAsia="Times New Roman" w:hAnsi="Calibri"/>
          <w:smallCaps w:val="0"/>
          <w:noProof/>
          <w:sz w:val="22"/>
          <w:szCs w:val="22"/>
          <w:lang w:eastAsia="en-US"/>
        </w:rPr>
      </w:pPr>
      <w:hyperlink w:anchor="_Toc390431989" w:history="1">
        <w:r w:rsidR="00907FBA" w:rsidRPr="005C5EF6">
          <w:rPr>
            <w:rStyle w:val="af3"/>
            <w:rFonts w:ascii="Calibri" w:hAnsi="Calibri"/>
            <w:b/>
            <w:noProof/>
            <w:lang w:eastAsia="en-US"/>
          </w:rPr>
          <w:t>9.1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_Toc390431989 \h </w:instrText>
        </w:r>
        <w:r w:rsidR="00907FBA">
          <w:rPr>
            <w:noProof/>
            <w:webHidden/>
          </w:rPr>
        </w:r>
        <w:r w:rsidR="00907FBA">
          <w:rPr>
            <w:noProof/>
            <w:webHidden/>
          </w:rPr>
          <w:fldChar w:fldCharType="separate"/>
        </w:r>
        <w:r w:rsidR="006A499B">
          <w:rPr>
            <w:noProof/>
            <w:webHidden/>
          </w:rPr>
          <w:t>30</w:t>
        </w:r>
        <w:r w:rsidR="00907FBA">
          <w:rPr>
            <w:noProof/>
            <w:webHidden/>
          </w:rPr>
          <w:fldChar w:fldCharType="end"/>
        </w:r>
      </w:hyperlink>
    </w:p>
    <w:p w14:paraId="7D26F146" w14:textId="77777777" w:rsidR="00907FBA" w:rsidRPr="002524DF" w:rsidRDefault="00F427C3">
      <w:pPr>
        <w:pStyle w:val="24"/>
        <w:rPr>
          <w:rFonts w:ascii="Calibri" w:eastAsia="Times New Roman" w:hAnsi="Calibri"/>
          <w:smallCaps w:val="0"/>
          <w:noProof/>
          <w:sz w:val="22"/>
          <w:szCs w:val="22"/>
          <w:lang w:eastAsia="en-US"/>
        </w:rPr>
      </w:pPr>
      <w:hyperlink w:anchor="_Toc390431990" w:history="1">
        <w:r w:rsidR="00907FBA" w:rsidRPr="005C5EF6">
          <w:rPr>
            <w:rStyle w:val="af3"/>
            <w:rFonts w:ascii="Calibri" w:hAnsi="Calibri"/>
            <w:b/>
            <w:noProof/>
            <w:lang w:eastAsia="en-US"/>
          </w:rPr>
          <w:t>9.2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_Toc390431990 \h </w:instrText>
        </w:r>
        <w:r w:rsidR="00907FBA">
          <w:rPr>
            <w:noProof/>
            <w:webHidden/>
          </w:rPr>
        </w:r>
        <w:r w:rsidR="00907FBA">
          <w:rPr>
            <w:noProof/>
            <w:webHidden/>
          </w:rPr>
          <w:fldChar w:fldCharType="separate"/>
        </w:r>
        <w:r w:rsidR="006A499B">
          <w:rPr>
            <w:noProof/>
            <w:webHidden/>
          </w:rPr>
          <w:t>31</w:t>
        </w:r>
        <w:r w:rsidR="00907FBA">
          <w:rPr>
            <w:noProof/>
            <w:webHidden/>
          </w:rPr>
          <w:fldChar w:fldCharType="end"/>
        </w:r>
      </w:hyperlink>
    </w:p>
    <w:p w14:paraId="5A031040" w14:textId="77777777" w:rsidR="00907FBA" w:rsidRPr="002524DF" w:rsidRDefault="00F427C3">
      <w:pPr>
        <w:pStyle w:val="24"/>
        <w:rPr>
          <w:rFonts w:ascii="Calibri" w:eastAsia="Times New Roman" w:hAnsi="Calibri"/>
          <w:smallCaps w:val="0"/>
          <w:noProof/>
          <w:sz w:val="22"/>
          <w:szCs w:val="22"/>
          <w:lang w:eastAsia="en-US"/>
        </w:rPr>
      </w:pPr>
      <w:hyperlink w:anchor="_Toc390431991" w:history="1">
        <w:r w:rsidR="00907FBA" w:rsidRPr="005C5EF6">
          <w:rPr>
            <w:rStyle w:val="af3"/>
            <w:rFonts w:ascii="Calibri" w:hAnsi="Calibri"/>
            <w:b/>
            <w:noProof/>
            <w:lang w:eastAsia="en-US"/>
          </w:rPr>
          <w:t>9.3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_Toc390431991 \h </w:instrText>
        </w:r>
        <w:r w:rsidR="00907FBA">
          <w:rPr>
            <w:noProof/>
            <w:webHidden/>
          </w:rPr>
        </w:r>
        <w:r w:rsidR="00907FBA">
          <w:rPr>
            <w:noProof/>
            <w:webHidden/>
          </w:rPr>
          <w:fldChar w:fldCharType="separate"/>
        </w:r>
        <w:r w:rsidR="006A499B">
          <w:rPr>
            <w:noProof/>
            <w:webHidden/>
          </w:rPr>
          <w:t>32</w:t>
        </w:r>
        <w:r w:rsidR="00907FBA">
          <w:rPr>
            <w:noProof/>
            <w:webHidden/>
          </w:rPr>
          <w:fldChar w:fldCharType="end"/>
        </w:r>
      </w:hyperlink>
    </w:p>
    <w:p w14:paraId="429350F9" w14:textId="77777777" w:rsidR="00907FBA" w:rsidRPr="002524DF" w:rsidRDefault="00F427C3">
      <w:pPr>
        <w:pStyle w:val="24"/>
        <w:rPr>
          <w:rFonts w:ascii="Calibri" w:eastAsia="Times New Roman" w:hAnsi="Calibri"/>
          <w:smallCaps w:val="0"/>
          <w:noProof/>
          <w:sz w:val="22"/>
          <w:szCs w:val="22"/>
          <w:lang w:eastAsia="en-US"/>
        </w:rPr>
      </w:pPr>
      <w:hyperlink w:anchor="_Toc390431992" w:history="1">
        <w:r w:rsidR="00907FBA" w:rsidRPr="005C5EF6">
          <w:rPr>
            <w:rStyle w:val="af3"/>
            <w:rFonts w:ascii="Calibri" w:hAnsi="Calibri"/>
            <w:b/>
            <w:noProof/>
            <w:lang w:eastAsia="en-US"/>
          </w:rPr>
          <w:t>9.4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_Toc390431992 \h </w:instrText>
        </w:r>
        <w:r w:rsidR="00907FBA">
          <w:rPr>
            <w:noProof/>
            <w:webHidden/>
          </w:rPr>
        </w:r>
        <w:r w:rsidR="00907FBA">
          <w:rPr>
            <w:noProof/>
            <w:webHidden/>
          </w:rPr>
          <w:fldChar w:fldCharType="separate"/>
        </w:r>
        <w:r w:rsidR="006A499B">
          <w:rPr>
            <w:noProof/>
            <w:webHidden/>
          </w:rPr>
          <w:t>34</w:t>
        </w:r>
        <w:r w:rsidR="00907FBA">
          <w:rPr>
            <w:noProof/>
            <w:webHidden/>
          </w:rPr>
          <w:fldChar w:fldCharType="end"/>
        </w:r>
      </w:hyperlink>
    </w:p>
    <w:p w14:paraId="2896459D" w14:textId="77777777" w:rsidR="00907FBA" w:rsidRPr="002524DF" w:rsidRDefault="00F427C3">
      <w:pPr>
        <w:pStyle w:val="24"/>
        <w:rPr>
          <w:rFonts w:ascii="Calibri" w:eastAsia="Times New Roman" w:hAnsi="Calibri"/>
          <w:smallCaps w:val="0"/>
          <w:noProof/>
          <w:sz w:val="22"/>
          <w:szCs w:val="22"/>
          <w:lang w:eastAsia="en-US"/>
        </w:rPr>
      </w:pPr>
      <w:hyperlink w:anchor="_Toc390431993" w:history="1">
        <w:r w:rsidR="00907FBA" w:rsidRPr="005C5EF6">
          <w:rPr>
            <w:rStyle w:val="af3"/>
            <w:rFonts w:ascii="Calibri" w:hAnsi="Calibri"/>
            <w:b/>
            <w:noProof/>
            <w:lang w:eastAsia="en-US"/>
          </w:rPr>
          <w:t>9.5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_Toc390431993 \h </w:instrText>
        </w:r>
        <w:r w:rsidR="00907FBA">
          <w:rPr>
            <w:noProof/>
            <w:webHidden/>
          </w:rPr>
        </w:r>
        <w:r w:rsidR="00907FBA">
          <w:rPr>
            <w:noProof/>
            <w:webHidden/>
          </w:rPr>
          <w:fldChar w:fldCharType="separate"/>
        </w:r>
        <w:r w:rsidR="006A499B">
          <w:rPr>
            <w:noProof/>
            <w:webHidden/>
          </w:rPr>
          <w:t>35</w:t>
        </w:r>
        <w:r w:rsidR="00907FBA">
          <w:rPr>
            <w:noProof/>
            <w:webHidden/>
          </w:rPr>
          <w:fldChar w:fldCharType="end"/>
        </w:r>
      </w:hyperlink>
    </w:p>
    <w:p w14:paraId="27F953C1"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94" w:history="1">
        <w:r w:rsidR="00907FBA" w:rsidRPr="005C5EF6">
          <w:rPr>
            <w:rStyle w:val="af3"/>
            <w:rFonts w:ascii="Calibri" w:eastAsia="PMingLiU" w:hAnsi="Calibri" w:cs="Courier New"/>
            <w:noProof/>
            <w:lang w:eastAsia="zh-HK"/>
          </w:rPr>
          <w:t>Chapter 2 Investor Application Process</w:t>
        </w:r>
        <w:r w:rsidR="00907FBA">
          <w:rPr>
            <w:noProof/>
            <w:webHidden/>
          </w:rPr>
          <w:tab/>
        </w:r>
        <w:r w:rsidR="00907FBA">
          <w:rPr>
            <w:noProof/>
            <w:webHidden/>
          </w:rPr>
          <w:fldChar w:fldCharType="begin"/>
        </w:r>
        <w:r w:rsidR="00907FBA">
          <w:rPr>
            <w:noProof/>
            <w:webHidden/>
          </w:rPr>
          <w:instrText xml:space="preserve"> PAGEREF _Toc390431994 \h </w:instrText>
        </w:r>
        <w:r w:rsidR="00907FBA">
          <w:rPr>
            <w:noProof/>
            <w:webHidden/>
          </w:rPr>
        </w:r>
        <w:r w:rsidR="00907FBA">
          <w:rPr>
            <w:noProof/>
            <w:webHidden/>
          </w:rPr>
          <w:fldChar w:fldCharType="separate"/>
        </w:r>
        <w:r w:rsidR="006A499B">
          <w:rPr>
            <w:noProof/>
            <w:webHidden/>
          </w:rPr>
          <w:t>36</w:t>
        </w:r>
        <w:r w:rsidR="00907FBA">
          <w:rPr>
            <w:noProof/>
            <w:webHidden/>
          </w:rPr>
          <w:fldChar w:fldCharType="end"/>
        </w:r>
      </w:hyperlink>
    </w:p>
    <w:p w14:paraId="230EE40A"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1995" w:history="1">
        <w:r w:rsidR="00907FBA" w:rsidRPr="005C5EF6">
          <w:rPr>
            <w:rStyle w:val="af3"/>
            <w:rFonts w:ascii="Calibri" w:hAnsi="Calibri"/>
            <w:noProof/>
            <w:lang w:eastAsia="en-US"/>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User registration and investor application</w:t>
        </w:r>
        <w:r w:rsidR="00907FBA">
          <w:rPr>
            <w:noProof/>
            <w:webHidden/>
          </w:rPr>
          <w:tab/>
        </w:r>
        <w:r w:rsidR="00907FBA">
          <w:rPr>
            <w:noProof/>
            <w:webHidden/>
          </w:rPr>
          <w:fldChar w:fldCharType="begin"/>
        </w:r>
        <w:r w:rsidR="00907FBA">
          <w:rPr>
            <w:noProof/>
            <w:webHidden/>
          </w:rPr>
          <w:instrText xml:space="preserve"> PAGEREF _Toc390431995 \h </w:instrText>
        </w:r>
        <w:r w:rsidR="00907FBA">
          <w:rPr>
            <w:noProof/>
            <w:webHidden/>
          </w:rPr>
        </w:r>
        <w:r w:rsidR="00907FBA">
          <w:rPr>
            <w:noProof/>
            <w:webHidden/>
          </w:rPr>
          <w:fldChar w:fldCharType="separate"/>
        </w:r>
        <w:r w:rsidR="006A499B">
          <w:rPr>
            <w:noProof/>
            <w:webHidden/>
          </w:rPr>
          <w:t>36</w:t>
        </w:r>
        <w:r w:rsidR="00907FBA">
          <w:rPr>
            <w:noProof/>
            <w:webHidden/>
          </w:rPr>
          <w:fldChar w:fldCharType="end"/>
        </w:r>
      </w:hyperlink>
    </w:p>
    <w:p w14:paraId="0D4F0DB5" w14:textId="77777777" w:rsidR="00907FBA" w:rsidRPr="002524DF" w:rsidRDefault="00F427C3">
      <w:pPr>
        <w:pStyle w:val="24"/>
        <w:rPr>
          <w:rFonts w:ascii="Calibri" w:eastAsia="Times New Roman" w:hAnsi="Calibri"/>
          <w:smallCaps w:val="0"/>
          <w:noProof/>
          <w:sz w:val="22"/>
          <w:szCs w:val="22"/>
          <w:lang w:eastAsia="en-US"/>
        </w:rPr>
      </w:pPr>
      <w:hyperlink w:anchor="_Toc390431996" w:history="1">
        <w:r w:rsidR="00907FBA" w:rsidRPr="005C5EF6">
          <w:rPr>
            <w:rStyle w:val="af3"/>
            <w:rFonts w:ascii="Calibri" w:hAnsi="Calibri"/>
            <w:b/>
            <w:noProof/>
            <w:lang w:eastAsia="en-US"/>
          </w:rPr>
          <w:t>1.1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_Toc390431996 \h </w:instrText>
        </w:r>
        <w:r w:rsidR="00907FBA">
          <w:rPr>
            <w:noProof/>
            <w:webHidden/>
          </w:rPr>
        </w:r>
        <w:r w:rsidR="00907FBA">
          <w:rPr>
            <w:noProof/>
            <w:webHidden/>
          </w:rPr>
          <w:fldChar w:fldCharType="separate"/>
        </w:r>
        <w:r w:rsidR="006A499B">
          <w:rPr>
            <w:noProof/>
            <w:webHidden/>
          </w:rPr>
          <w:t>36</w:t>
        </w:r>
        <w:r w:rsidR="00907FBA">
          <w:rPr>
            <w:noProof/>
            <w:webHidden/>
          </w:rPr>
          <w:fldChar w:fldCharType="end"/>
        </w:r>
      </w:hyperlink>
    </w:p>
    <w:p w14:paraId="2CCD8377" w14:textId="77777777" w:rsidR="00907FBA" w:rsidRPr="002524DF" w:rsidRDefault="00F427C3">
      <w:pPr>
        <w:pStyle w:val="24"/>
        <w:rPr>
          <w:rFonts w:ascii="Calibri" w:eastAsia="Times New Roman" w:hAnsi="Calibri"/>
          <w:smallCaps w:val="0"/>
          <w:noProof/>
          <w:sz w:val="22"/>
          <w:szCs w:val="22"/>
          <w:lang w:eastAsia="en-US"/>
        </w:rPr>
      </w:pPr>
      <w:hyperlink w:anchor="_Toc390431997" w:history="1">
        <w:r w:rsidR="00907FBA" w:rsidRPr="005C5EF6">
          <w:rPr>
            <w:rStyle w:val="af3"/>
            <w:rFonts w:ascii="Calibri" w:hAnsi="Calibri"/>
            <w:b/>
            <w:noProof/>
            <w:lang w:eastAsia="en-US"/>
          </w:rPr>
          <w:t>1.2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_Toc390431997 \h </w:instrText>
        </w:r>
        <w:r w:rsidR="00907FBA">
          <w:rPr>
            <w:noProof/>
            <w:webHidden/>
          </w:rPr>
        </w:r>
        <w:r w:rsidR="00907FBA">
          <w:rPr>
            <w:noProof/>
            <w:webHidden/>
          </w:rPr>
          <w:fldChar w:fldCharType="separate"/>
        </w:r>
        <w:r w:rsidR="006A499B">
          <w:rPr>
            <w:noProof/>
            <w:webHidden/>
          </w:rPr>
          <w:t>36</w:t>
        </w:r>
        <w:r w:rsidR="00907FBA">
          <w:rPr>
            <w:noProof/>
            <w:webHidden/>
          </w:rPr>
          <w:fldChar w:fldCharType="end"/>
        </w:r>
      </w:hyperlink>
    </w:p>
    <w:p w14:paraId="6339343C" w14:textId="77777777" w:rsidR="00907FBA" w:rsidRPr="002524DF" w:rsidRDefault="00F427C3">
      <w:pPr>
        <w:pStyle w:val="24"/>
        <w:rPr>
          <w:rFonts w:ascii="Calibri" w:eastAsia="Times New Roman" w:hAnsi="Calibri"/>
          <w:smallCaps w:val="0"/>
          <w:noProof/>
          <w:sz w:val="22"/>
          <w:szCs w:val="22"/>
          <w:lang w:eastAsia="en-US"/>
        </w:rPr>
      </w:pPr>
      <w:hyperlink w:anchor="_Toc390431998" w:history="1">
        <w:r w:rsidR="00907FBA" w:rsidRPr="005C5EF6">
          <w:rPr>
            <w:rStyle w:val="af3"/>
            <w:rFonts w:ascii="Calibri" w:hAnsi="Calibri"/>
            <w:b/>
            <w:noProof/>
            <w:lang w:eastAsia="en-US"/>
          </w:rPr>
          <w:t>1.3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_Toc390431998 \h </w:instrText>
        </w:r>
        <w:r w:rsidR="00907FBA">
          <w:rPr>
            <w:noProof/>
            <w:webHidden/>
          </w:rPr>
        </w:r>
        <w:r w:rsidR="00907FBA">
          <w:rPr>
            <w:noProof/>
            <w:webHidden/>
          </w:rPr>
          <w:fldChar w:fldCharType="separate"/>
        </w:r>
        <w:r w:rsidR="006A499B">
          <w:rPr>
            <w:noProof/>
            <w:webHidden/>
          </w:rPr>
          <w:t>37</w:t>
        </w:r>
        <w:r w:rsidR="00907FBA">
          <w:rPr>
            <w:noProof/>
            <w:webHidden/>
          </w:rPr>
          <w:fldChar w:fldCharType="end"/>
        </w:r>
      </w:hyperlink>
    </w:p>
    <w:p w14:paraId="2495D0FE" w14:textId="77777777" w:rsidR="00907FBA" w:rsidRPr="002524DF" w:rsidRDefault="00F427C3">
      <w:pPr>
        <w:pStyle w:val="24"/>
        <w:rPr>
          <w:rFonts w:ascii="Calibri" w:eastAsia="Times New Roman" w:hAnsi="Calibri"/>
          <w:smallCaps w:val="0"/>
          <w:noProof/>
          <w:sz w:val="22"/>
          <w:szCs w:val="22"/>
          <w:lang w:eastAsia="en-US"/>
        </w:rPr>
      </w:pPr>
      <w:hyperlink w:anchor="_Toc390431999" w:history="1">
        <w:r w:rsidR="00907FBA" w:rsidRPr="005C5EF6">
          <w:rPr>
            <w:rStyle w:val="af3"/>
            <w:rFonts w:ascii="Calibri" w:hAnsi="Calibri"/>
            <w:b/>
            <w:noProof/>
            <w:lang w:eastAsia="en-US"/>
          </w:rPr>
          <w:t>1.4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_Toc390431999 \h </w:instrText>
        </w:r>
        <w:r w:rsidR="00907FBA">
          <w:rPr>
            <w:noProof/>
            <w:webHidden/>
          </w:rPr>
        </w:r>
        <w:r w:rsidR="00907FBA">
          <w:rPr>
            <w:noProof/>
            <w:webHidden/>
          </w:rPr>
          <w:fldChar w:fldCharType="separate"/>
        </w:r>
        <w:r w:rsidR="006A499B">
          <w:rPr>
            <w:noProof/>
            <w:webHidden/>
          </w:rPr>
          <w:t>38</w:t>
        </w:r>
        <w:r w:rsidR="00907FBA">
          <w:rPr>
            <w:noProof/>
            <w:webHidden/>
          </w:rPr>
          <w:fldChar w:fldCharType="end"/>
        </w:r>
      </w:hyperlink>
    </w:p>
    <w:p w14:paraId="227F6908" w14:textId="77777777" w:rsidR="00907FBA" w:rsidRPr="002524DF" w:rsidRDefault="00F427C3">
      <w:pPr>
        <w:pStyle w:val="24"/>
        <w:rPr>
          <w:rFonts w:ascii="Calibri" w:eastAsia="Times New Roman" w:hAnsi="Calibri"/>
          <w:smallCaps w:val="0"/>
          <w:noProof/>
          <w:sz w:val="22"/>
          <w:szCs w:val="22"/>
          <w:lang w:eastAsia="en-US"/>
        </w:rPr>
      </w:pPr>
      <w:hyperlink w:anchor="_Toc390432000" w:history="1">
        <w:r w:rsidR="00907FBA" w:rsidRPr="005C5EF6">
          <w:rPr>
            <w:rStyle w:val="af3"/>
            <w:rFonts w:ascii="Calibri" w:hAnsi="Calibri"/>
            <w:b/>
            <w:noProof/>
            <w:lang w:eastAsia="en-US"/>
          </w:rPr>
          <w:t>1.5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_Toc390432000 \h </w:instrText>
        </w:r>
        <w:r w:rsidR="00907FBA">
          <w:rPr>
            <w:noProof/>
            <w:webHidden/>
          </w:rPr>
        </w:r>
        <w:r w:rsidR="00907FBA">
          <w:rPr>
            <w:noProof/>
            <w:webHidden/>
          </w:rPr>
          <w:fldChar w:fldCharType="separate"/>
        </w:r>
        <w:r w:rsidR="006A499B">
          <w:rPr>
            <w:noProof/>
            <w:webHidden/>
          </w:rPr>
          <w:t>38</w:t>
        </w:r>
        <w:r w:rsidR="00907FBA">
          <w:rPr>
            <w:noProof/>
            <w:webHidden/>
          </w:rPr>
          <w:fldChar w:fldCharType="end"/>
        </w:r>
      </w:hyperlink>
    </w:p>
    <w:p w14:paraId="0CED19B2"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01" w:history="1">
        <w:r w:rsidR="00907FBA" w:rsidRPr="005C5EF6">
          <w:rPr>
            <w:rStyle w:val="af3"/>
            <w:rFonts w:ascii="Calibri" w:hAnsi="Calibri"/>
            <w:noProof/>
            <w:lang w:eastAsia="en-US"/>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Completeness and correctness check</w:t>
        </w:r>
        <w:r w:rsidR="00907FBA">
          <w:rPr>
            <w:noProof/>
            <w:webHidden/>
          </w:rPr>
          <w:tab/>
        </w:r>
        <w:r w:rsidR="00907FBA">
          <w:rPr>
            <w:noProof/>
            <w:webHidden/>
          </w:rPr>
          <w:fldChar w:fldCharType="begin"/>
        </w:r>
        <w:r w:rsidR="00907FBA">
          <w:rPr>
            <w:noProof/>
            <w:webHidden/>
          </w:rPr>
          <w:instrText xml:space="preserve"> PAGEREF _Toc390432001 \h </w:instrText>
        </w:r>
        <w:r w:rsidR="00907FBA">
          <w:rPr>
            <w:noProof/>
            <w:webHidden/>
          </w:rPr>
        </w:r>
        <w:r w:rsidR="00907FBA">
          <w:rPr>
            <w:noProof/>
            <w:webHidden/>
          </w:rPr>
          <w:fldChar w:fldCharType="separate"/>
        </w:r>
        <w:r w:rsidR="006A499B">
          <w:rPr>
            <w:noProof/>
            <w:webHidden/>
          </w:rPr>
          <w:t>45</w:t>
        </w:r>
        <w:r w:rsidR="00907FBA">
          <w:rPr>
            <w:noProof/>
            <w:webHidden/>
          </w:rPr>
          <w:fldChar w:fldCharType="end"/>
        </w:r>
      </w:hyperlink>
    </w:p>
    <w:p w14:paraId="7EFF8792" w14:textId="77777777" w:rsidR="00907FBA" w:rsidRPr="002524DF" w:rsidRDefault="00F427C3">
      <w:pPr>
        <w:pStyle w:val="24"/>
        <w:rPr>
          <w:rFonts w:ascii="Calibri" w:eastAsia="Times New Roman" w:hAnsi="Calibri"/>
          <w:smallCaps w:val="0"/>
          <w:noProof/>
          <w:sz w:val="22"/>
          <w:szCs w:val="22"/>
          <w:lang w:eastAsia="en-US"/>
        </w:rPr>
      </w:pPr>
      <w:hyperlink w:anchor="_Toc390432002" w:history="1">
        <w:r w:rsidR="00907FBA" w:rsidRPr="005C5EF6">
          <w:rPr>
            <w:rStyle w:val="af3"/>
            <w:rFonts w:ascii="Calibri" w:hAnsi="Calibri"/>
            <w:b/>
            <w:noProof/>
            <w:lang w:eastAsia="en-US"/>
          </w:rPr>
          <w:t>2.1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_Toc390432002 \h </w:instrText>
        </w:r>
        <w:r w:rsidR="00907FBA">
          <w:rPr>
            <w:noProof/>
            <w:webHidden/>
          </w:rPr>
        </w:r>
        <w:r w:rsidR="00907FBA">
          <w:rPr>
            <w:noProof/>
            <w:webHidden/>
          </w:rPr>
          <w:fldChar w:fldCharType="separate"/>
        </w:r>
        <w:r w:rsidR="006A499B">
          <w:rPr>
            <w:noProof/>
            <w:webHidden/>
          </w:rPr>
          <w:t>45</w:t>
        </w:r>
        <w:r w:rsidR="00907FBA">
          <w:rPr>
            <w:noProof/>
            <w:webHidden/>
          </w:rPr>
          <w:fldChar w:fldCharType="end"/>
        </w:r>
      </w:hyperlink>
    </w:p>
    <w:p w14:paraId="2C00D7F0" w14:textId="77777777" w:rsidR="00907FBA" w:rsidRPr="002524DF" w:rsidRDefault="00F427C3">
      <w:pPr>
        <w:pStyle w:val="24"/>
        <w:rPr>
          <w:rFonts w:ascii="Calibri" w:eastAsia="Times New Roman" w:hAnsi="Calibri"/>
          <w:smallCaps w:val="0"/>
          <w:noProof/>
          <w:sz w:val="22"/>
          <w:szCs w:val="22"/>
          <w:lang w:eastAsia="en-US"/>
        </w:rPr>
      </w:pPr>
      <w:hyperlink w:anchor="_Toc390432003" w:history="1">
        <w:r w:rsidR="00907FBA" w:rsidRPr="005C5EF6">
          <w:rPr>
            <w:rStyle w:val="af3"/>
            <w:rFonts w:ascii="Calibri" w:hAnsi="Calibri"/>
            <w:b/>
            <w:noProof/>
            <w:lang w:eastAsia="en-US"/>
          </w:rPr>
          <w:t>2.2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_Toc390432003 \h </w:instrText>
        </w:r>
        <w:r w:rsidR="00907FBA">
          <w:rPr>
            <w:noProof/>
            <w:webHidden/>
          </w:rPr>
        </w:r>
        <w:r w:rsidR="00907FBA">
          <w:rPr>
            <w:noProof/>
            <w:webHidden/>
          </w:rPr>
          <w:fldChar w:fldCharType="separate"/>
        </w:r>
        <w:r w:rsidR="006A499B">
          <w:rPr>
            <w:noProof/>
            <w:webHidden/>
          </w:rPr>
          <w:t>45</w:t>
        </w:r>
        <w:r w:rsidR="00907FBA">
          <w:rPr>
            <w:noProof/>
            <w:webHidden/>
          </w:rPr>
          <w:fldChar w:fldCharType="end"/>
        </w:r>
      </w:hyperlink>
    </w:p>
    <w:p w14:paraId="3768DB3E" w14:textId="77777777" w:rsidR="00907FBA" w:rsidRPr="002524DF" w:rsidRDefault="00F427C3">
      <w:pPr>
        <w:pStyle w:val="24"/>
        <w:rPr>
          <w:rFonts w:ascii="Calibri" w:eastAsia="Times New Roman" w:hAnsi="Calibri"/>
          <w:smallCaps w:val="0"/>
          <w:noProof/>
          <w:sz w:val="22"/>
          <w:szCs w:val="22"/>
          <w:lang w:eastAsia="en-US"/>
        </w:rPr>
      </w:pPr>
      <w:hyperlink w:anchor="_Toc390432004" w:history="1">
        <w:r w:rsidR="00907FBA" w:rsidRPr="005C5EF6">
          <w:rPr>
            <w:rStyle w:val="af3"/>
            <w:rFonts w:ascii="Calibri" w:hAnsi="Calibri"/>
            <w:b/>
            <w:noProof/>
            <w:lang w:eastAsia="en-US"/>
          </w:rPr>
          <w:t>2.3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_Toc390432004 \h </w:instrText>
        </w:r>
        <w:r w:rsidR="00907FBA">
          <w:rPr>
            <w:noProof/>
            <w:webHidden/>
          </w:rPr>
        </w:r>
        <w:r w:rsidR="00907FBA">
          <w:rPr>
            <w:noProof/>
            <w:webHidden/>
          </w:rPr>
          <w:fldChar w:fldCharType="separate"/>
        </w:r>
        <w:r w:rsidR="006A499B">
          <w:rPr>
            <w:noProof/>
            <w:webHidden/>
          </w:rPr>
          <w:t>47</w:t>
        </w:r>
        <w:r w:rsidR="00907FBA">
          <w:rPr>
            <w:noProof/>
            <w:webHidden/>
          </w:rPr>
          <w:fldChar w:fldCharType="end"/>
        </w:r>
      </w:hyperlink>
    </w:p>
    <w:p w14:paraId="4CAFB72F" w14:textId="77777777" w:rsidR="00907FBA" w:rsidRPr="002524DF" w:rsidRDefault="00F427C3">
      <w:pPr>
        <w:pStyle w:val="24"/>
        <w:rPr>
          <w:rFonts w:ascii="Calibri" w:eastAsia="Times New Roman" w:hAnsi="Calibri"/>
          <w:smallCaps w:val="0"/>
          <w:noProof/>
          <w:sz w:val="22"/>
          <w:szCs w:val="22"/>
          <w:lang w:eastAsia="en-US"/>
        </w:rPr>
      </w:pPr>
      <w:hyperlink w:anchor="_Toc390432005" w:history="1">
        <w:r w:rsidR="00907FBA" w:rsidRPr="005C5EF6">
          <w:rPr>
            <w:rStyle w:val="af3"/>
            <w:rFonts w:ascii="Calibri" w:hAnsi="Calibri"/>
            <w:b/>
            <w:noProof/>
            <w:lang w:eastAsia="en-US"/>
          </w:rPr>
          <w:t>2.4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_Toc390432005 \h </w:instrText>
        </w:r>
        <w:r w:rsidR="00907FBA">
          <w:rPr>
            <w:noProof/>
            <w:webHidden/>
          </w:rPr>
        </w:r>
        <w:r w:rsidR="00907FBA">
          <w:rPr>
            <w:noProof/>
            <w:webHidden/>
          </w:rPr>
          <w:fldChar w:fldCharType="separate"/>
        </w:r>
        <w:r w:rsidR="006A499B">
          <w:rPr>
            <w:noProof/>
            <w:webHidden/>
          </w:rPr>
          <w:t>49</w:t>
        </w:r>
        <w:r w:rsidR="00907FBA">
          <w:rPr>
            <w:noProof/>
            <w:webHidden/>
          </w:rPr>
          <w:fldChar w:fldCharType="end"/>
        </w:r>
      </w:hyperlink>
    </w:p>
    <w:p w14:paraId="0C1361DD" w14:textId="77777777" w:rsidR="00907FBA" w:rsidRPr="002524DF" w:rsidRDefault="00F427C3">
      <w:pPr>
        <w:pStyle w:val="24"/>
        <w:rPr>
          <w:rFonts w:ascii="Calibri" w:eastAsia="Times New Roman" w:hAnsi="Calibri"/>
          <w:smallCaps w:val="0"/>
          <w:noProof/>
          <w:sz w:val="22"/>
          <w:szCs w:val="22"/>
          <w:lang w:eastAsia="en-US"/>
        </w:rPr>
      </w:pPr>
      <w:hyperlink w:anchor="_Toc390432006" w:history="1">
        <w:r w:rsidR="00907FBA" w:rsidRPr="005C5EF6">
          <w:rPr>
            <w:rStyle w:val="af3"/>
            <w:rFonts w:ascii="Calibri" w:hAnsi="Calibri"/>
            <w:b/>
            <w:noProof/>
            <w:lang w:eastAsia="en-US"/>
          </w:rPr>
          <w:t>2.5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_Toc390432006 \h </w:instrText>
        </w:r>
        <w:r w:rsidR="00907FBA">
          <w:rPr>
            <w:noProof/>
            <w:webHidden/>
          </w:rPr>
        </w:r>
        <w:r w:rsidR="00907FBA">
          <w:rPr>
            <w:noProof/>
            <w:webHidden/>
          </w:rPr>
          <w:fldChar w:fldCharType="separate"/>
        </w:r>
        <w:r w:rsidR="006A499B">
          <w:rPr>
            <w:noProof/>
            <w:webHidden/>
          </w:rPr>
          <w:t>50</w:t>
        </w:r>
        <w:r w:rsidR="00907FBA">
          <w:rPr>
            <w:noProof/>
            <w:webHidden/>
          </w:rPr>
          <w:fldChar w:fldCharType="end"/>
        </w:r>
      </w:hyperlink>
    </w:p>
    <w:p w14:paraId="5E9E2251"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07" w:history="1">
        <w:r w:rsidR="00907FBA" w:rsidRPr="005C5EF6">
          <w:rPr>
            <w:rStyle w:val="af3"/>
            <w:rFonts w:ascii="Calibri" w:hAnsi="Calibri"/>
            <w:noProof/>
            <w:lang w:eastAsia="en-US"/>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Checking against blacklist</w:t>
        </w:r>
        <w:r w:rsidR="00907FBA">
          <w:rPr>
            <w:noProof/>
            <w:webHidden/>
          </w:rPr>
          <w:tab/>
        </w:r>
        <w:r w:rsidR="00907FBA">
          <w:rPr>
            <w:noProof/>
            <w:webHidden/>
          </w:rPr>
          <w:fldChar w:fldCharType="begin"/>
        </w:r>
        <w:r w:rsidR="00907FBA">
          <w:rPr>
            <w:noProof/>
            <w:webHidden/>
          </w:rPr>
          <w:instrText xml:space="preserve"> PAGEREF _Toc390432007 \h </w:instrText>
        </w:r>
        <w:r w:rsidR="00907FBA">
          <w:rPr>
            <w:noProof/>
            <w:webHidden/>
          </w:rPr>
        </w:r>
        <w:r w:rsidR="00907FBA">
          <w:rPr>
            <w:noProof/>
            <w:webHidden/>
          </w:rPr>
          <w:fldChar w:fldCharType="separate"/>
        </w:r>
        <w:r w:rsidR="006A499B">
          <w:rPr>
            <w:noProof/>
            <w:webHidden/>
          </w:rPr>
          <w:t>51</w:t>
        </w:r>
        <w:r w:rsidR="00907FBA">
          <w:rPr>
            <w:noProof/>
            <w:webHidden/>
          </w:rPr>
          <w:fldChar w:fldCharType="end"/>
        </w:r>
      </w:hyperlink>
    </w:p>
    <w:p w14:paraId="73975EC1" w14:textId="77777777" w:rsidR="00907FBA" w:rsidRPr="002524DF" w:rsidRDefault="00F427C3">
      <w:pPr>
        <w:pStyle w:val="24"/>
        <w:rPr>
          <w:rFonts w:ascii="Calibri" w:eastAsia="Times New Roman" w:hAnsi="Calibri"/>
          <w:smallCaps w:val="0"/>
          <w:noProof/>
          <w:sz w:val="22"/>
          <w:szCs w:val="22"/>
          <w:lang w:eastAsia="en-US"/>
        </w:rPr>
      </w:pPr>
      <w:hyperlink w:anchor="_Toc390432008" w:history="1">
        <w:r w:rsidR="00907FBA" w:rsidRPr="005C5EF6">
          <w:rPr>
            <w:rStyle w:val="af3"/>
            <w:rFonts w:ascii="Calibri" w:hAnsi="Calibri"/>
            <w:b/>
            <w:noProof/>
            <w:lang w:eastAsia="en-US"/>
          </w:rPr>
          <w:t>3.1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_Toc390432008 \h </w:instrText>
        </w:r>
        <w:r w:rsidR="00907FBA">
          <w:rPr>
            <w:noProof/>
            <w:webHidden/>
          </w:rPr>
        </w:r>
        <w:r w:rsidR="00907FBA">
          <w:rPr>
            <w:noProof/>
            <w:webHidden/>
          </w:rPr>
          <w:fldChar w:fldCharType="separate"/>
        </w:r>
        <w:r w:rsidR="006A499B">
          <w:rPr>
            <w:noProof/>
            <w:webHidden/>
          </w:rPr>
          <w:t>51</w:t>
        </w:r>
        <w:r w:rsidR="00907FBA">
          <w:rPr>
            <w:noProof/>
            <w:webHidden/>
          </w:rPr>
          <w:fldChar w:fldCharType="end"/>
        </w:r>
      </w:hyperlink>
    </w:p>
    <w:p w14:paraId="111B1072" w14:textId="77777777" w:rsidR="00907FBA" w:rsidRPr="002524DF" w:rsidRDefault="00F427C3">
      <w:pPr>
        <w:pStyle w:val="24"/>
        <w:rPr>
          <w:rFonts w:ascii="Calibri" w:eastAsia="Times New Roman" w:hAnsi="Calibri"/>
          <w:smallCaps w:val="0"/>
          <w:noProof/>
          <w:sz w:val="22"/>
          <w:szCs w:val="22"/>
          <w:lang w:eastAsia="en-US"/>
        </w:rPr>
      </w:pPr>
      <w:hyperlink w:anchor="_Toc390432009" w:history="1">
        <w:r w:rsidR="00907FBA" w:rsidRPr="005C5EF6">
          <w:rPr>
            <w:rStyle w:val="af3"/>
            <w:rFonts w:ascii="Calibri" w:hAnsi="Calibri"/>
            <w:b/>
            <w:noProof/>
            <w:lang w:eastAsia="en-US"/>
          </w:rPr>
          <w:t>3.2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_Toc390432009 \h </w:instrText>
        </w:r>
        <w:r w:rsidR="00907FBA">
          <w:rPr>
            <w:noProof/>
            <w:webHidden/>
          </w:rPr>
        </w:r>
        <w:r w:rsidR="00907FBA">
          <w:rPr>
            <w:noProof/>
            <w:webHidden/>
          </w:rPr>
          <w:fldChar w:fldCharType="separate"/>
        </w:r>
        <w:r w:rsidR="006A499B">
          <w:rPr>
            <w:noProof/>
            <w:webHidden/>
          </w:rPr>
          <w:t>51</w:t>
        </w:r>
        <w:r w:rsidR="00907FBA">
          <w:rPr>
            <w:noProof/>
            <w:webHidden/>
          </w:rPr>
          <w:fldChar w:fldCharType="end"/>
        </w:r>
      </w:hyperlink>
    </w:p>
    <w:p w14:paraId="5652A27B" w14:textId="77777777" w:rsidR="00907FBA" w:rsidRPr="002524DF" w:rsidRDefault="00F427C3">
      <w:pPr>
        <w:pStyle w:val="24"/>
        <w:rPr>
          <w:rFonts w:ascii="Calibri" w:eastAsia="Times New Roman" w:hAnsi="Calibri"/>
          <w:smallCaps w:val="0"/>
          <w:noProof/>
          <w:sz w:val="22"/>
          <w:szCs w:val="22"/>
          <w:lang w:eastAsia="en-US"/>
        </w:rPr>
      </w:pPr>
      <w:hyperlink w:anchor="_Toc390432010" w:history="1">
        <w:r w:rsidR="00907FBA" w:rsidRPr="005C5EF6">
          <w:rPr>
            <w:rStyle w:val="af3"/>
            <w:rFonts w:ascii="Calibri" w:hAnsi="Calibri"/>
            <w:b/>
            <w:noProof/>
            <w:lang w:eastAsia="en-US"/>
          </w:rPr>
          <w:t>3.3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_Toc390432010 \h </w:instrText>
        </w:r>
        <w:r w:rsidR="00907FBA">
          <w:rPr>
            <w:noProof/>
            <w:webHidden/>
          </w:rPr>
        </w:r>
        <w:r w:rsidR="00907FBA">
          <w:rPr>
            <w:noProof/>
            <w:webHidden/>
          </w:rPr>
          <w:fldChar w:fldCharType="separate"/>
        </w:r>
        <w:r w:rsidR="006A499B">
          <w:rPr>
            <w:noProof/>
            <w:webHidden/>
          </w:rPr>
          <w:t>52</w:t>
        </w:r>
        <w:r w:rsidR="00907FBA">
          <w:rPr>
            <w:noProof/>
            <w:webHidden/>
          </w:rPr>
          <w:fldChar w:fldCharType="end"/>
        </w:r>
      </w:hyperlink>
    </w:p>
    <w:p w14:paraId="3B3023F2" w14:textId="77777777" w:rsidR="00907FBA" w:rsidRPr="002524DF" w:rsidRDefault="00F427C3">
      <w:pPr>
        <w:pStyle w:val="24"/>
        <w:rPr>
          <w:rFonts w:ascii="Calibri" w:eastAsia="Times New Roman" w:hAnsi="Calibri"/>
          <w:smallCaps w:val="0"/>
          <w:noProof/>
          <w:sz w:val="22"/>
          <w:szCs w:val="22"/>
          <w:lang w:eastAsia="en-US"/>
        </w:rPr>
      </w:pPr>
      <w:hyperlink w:anchor="_Toc390432011" w:history="1">
        <w:r w:rsidR="00907FBA" w:rsidRPr="005C5EF6">
          <w:rPr>
            <w:rStyle w:val="af3"/>
            <w:rFonts w:ascii="Calibri" w:hAnsi="Calibri"/>
            <w:b/>
            <w:noProof/>
            <w:lang w:eastAsia="en-US"/>
          </w:rPr>
          <w:t>3.4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_Toc390432011 \h </w:instrText>
        </w:r>
        <w:r w:rsidR="00907FBA">
          <w:rPr>
            <w:noProof/>
            <w:webHidden/>
          </w:rPr>
        </w:r>
        <w:r w:rsidR="00907FBA">
          <w:rPr>
            <w:noProof/>
            <w:webHidden/>
          </w:rPr>
          <w:fldChar w:fldCharType="separate"/>
        </w:r>
        <w:r w:rsidR="006A499B">
          <w:rPr>
            <w:noProof/>
            <w:webHidden/>
          </w:rPr>
          <w:t>53</w:t>
        </w:r>
        <w:r w:rsidR="00907FBA">
          <w:rPr>
            <w:noProof/>
            <w:webHidden/>
          </w:rPr>
          <w:fldChar w:fldCharType="end"/>
        </w:r>
      </w:hyperlink>
    </w:p>
    <w:p w14:paraId="40DFDDE5" w14:textId="77777777" w:rsidR="00907FBA" w:rsidRPr="002524DF" w:rsidRDefault="00F427C3">
      <w:pPr>
        <w:pStyle w:val="24"/>
        <w:rPr>
          <w:rFonts w:ascii="Calibri" w:eastAsia="Times New Roman" w:hAnsi="Calibri"/>
          <w:smallCaps w:val="0"/>
          <w:noProof/>
          <w:sz w:val="22"/>
          <w:szCs w:val="22"/>
          <w:lang w:eastAsia="en-US"/>
        </w:rPr>
      </w:pPr>
      <w:hyperlink w:anchor="_Toc390432012" w:history="1">
        <w:r w:rsidR="00907FBA" w:rsidRPr="005C5EF6">
          <w:rPr>
            <w:rStyle w:val="af3"/>
            <w:rFonts w:ascii="Calibri" w:hAnsi="Calibri"/>
            <w:b/>
            <w:noProof/>
            <w:lang w:eastAsia="en-US"/>
          </w:rPr>
          <w:t>3.5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_Toc390432012 \h </w:instrText>
        </w:r>
        <w:r w:rsidR="00907FBA">
          <w:rPr>
            <w:noProof/>
            <w:webHidden/>
          </w:rPr>
        </w:r>
        <w:r w:rsidR="00907FBA">
          <w:rPr>
            <w:noProof/>
            <w:webHidden/>
          </w:rPr>
          <w:fldChar w:fldCharType="separate"/>
        </w:r>
        <w:r w:rsidR="006A499B">
          <w:rPr>
            <w:noProof/>
            <w:webHidden/>
          </w:rPr>
          <w:t>54</w:t>
        </w:r>
        <w:r w:rsidR="00907FBA">
          <w:rPr>
            <w:noProof/>
            <w:webHidden/>
          </w:rPr>
          <w:fldChar w:fldCharType="end"/>
        </w:r>
      </w:hyperlink>
    </w:p>
    <w:p w14:paraId="67507201"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13" w:history="1">
        <w:r w:rsidR="00907FBA" w:rsidRPr="005C5EF6">
          <w:rPr>
            <w:rStyle w:val="af3"/>
            <w:rFonts w:ascii="Calibri" w:hAnsi="Calibri"/>
            <w:noProof/>
            <w:lang w:eastAsia="en-US"/>
          </w:rPr>
          <w:t>4.</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Confirmation of the buyer’s identity</w:t>
        </w:r>
        <w:r w:rsidR="00907FBA">
          <w:rPr>
            <w:noProof/>
            <w:webHidden/>
          </w:rPr>
          <w:tab/>
        </w:r>
        <w:r w:rsidR="00907FBA">
          <w:rPr>
            <w:noProof/>
            <w:webHidden/>
          </w:rPr>
          <w:fldChar w:fldCharType="begin"/>
        </w:r>
        <w:r w:rsidR="00907FBA">
          <w:rPr>
            <w:noProof/>
            <w:webHidden/>
          </w:rPr>
          <w:instrText xml:space="preserve"> PAGEREF _Toc390432013 \h </w:instrText>
        </w:r>
        <w:r w:rsidR="00907FBA">
          <w:rPr>
            <w:noProof/>
            <w:webHidden/>
          </w:rPr>
        </w:r>
        <w:r w:rsidR="00907FBA">
          <w:rPr>
            <w:noProof/>
            <w:webHidden/>
          </w:rPr>
          <w:fldChar w:fldCharType="separate"/>
        </w:r>
        <w:r w:rsidR="006A499B">
          <w:rPr>
            <w:noProof/>
            <w:webHidden/>
          </w:rPr>
          <w:t>55</w:t>
        </w:r>
        <w:r w:rsidR="00907FBA">
          <w:rPr>
            <w:noProof/>
            <w:webHidden/>
          </w:rPr>
          <w:fldChar w:fldCharType="end"/>
        </w:r>
      </w:hyperlink>
    </w:p>
    <w:p w14:paraId="14328C13" w14:textId="77777777" w:rsidR="00907FBA" w:rsidRPr="002524DF" w:rsidRDefault="00F427C3">
      <w:pPr>
        <w:pStyle w:val="24"/>
        <w:rPr>
          <w:rFonts w:ascii="Calibri" w:eastAsia="Times New Roman" w:hAnsi="Calibri"/>
          <w:smallCaps w:val="0"/>
          <w:noProof/>
          <w:sz w:val="22"/>
          <w:szCs w:val="22"/>
          <w:lang w:eastAsia="en-US"/>
        </w:rPr>
      </w:pPr>
      <w:hyperlink w:anchor="_Toc390432014" w:history="1">
        <w:r w:rsidR="00907FBA" w:rsidRPr="005C5EF6">
          <w:rPr>
            <w:rStyle w:val="af3"/>
            <w:rFonts w:ascii="Calibri" w:hAnsi="Calibri"/>
            <w:b/>
            <w:noProof/>
            <w:lang w:eastAsia="en-US"/>
          </w:rPr>
          <w:t>4.1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_Toc390432014 \h </w:instrText>
        </w:r>
        <w:r w:rsidR="00907FBA">
          <w:rPr>
            <w:noProof/>
            <w:webHidden/>
          </w:rPr>
        </w:r>
        <w:r w:rsidR="00907FBA">
          <w:rPr>
            <w:noProof/>
            <w:webHidden/>
          </w:rPr>
          <w:fldChar w:fldCharType="separate"/>
        </w:r>
        <w:r w:rsidR="006A499B">
          <w:rPr>
            <w:noProof/>
            <w:webHidden/>
          </w:rPr>
          <w:t>55</w:t>
        </w:r>
        <w:r w:rsidR="00907FBA">
          <w:rPr>
            <w:noProof/>
            <w:webHidden/>
          </w:rPr>
          <w:fldChar w:fldCharType="end"/>
        </w:r>
      </w:hyperlink>
    </w:p>
    <w:p w14:paraId="7234641B" w14:textId="77777777" w:rsidR="00907FBA" w:rsidRPr="002524DF" w:rsidRDefault="00F427C3">
      <w:pPr>
        <w:pStyle w:val="24"/>
        <w:rPr>
          <w:rFonts w:ascii="Calibri" w:eastAsia="Times New Roman" w:hAnsi="Calibri"/>
          <w:smallCaps w:val="0"/>
          <w:noProof/>
          <w:sz w:val="22"/>
          <w:szCs w:val="22"/>
          <w:lang w:eastAsia="en-US"/>
        </w:rPr>
      </w:pPr>
      <w:hyperlink w:anchor="_Toc390432015" w:history="1">
        <w:r w:rsidR="00907FBA" w:rsidRPr="005C5EF6">
          <w:rPr>
            <w:rStyle w:val="af3"/>
            <w:rFonts w:ascii="Calibri" w:hAnsi="Calibri"/>
            <w:b/>
            <w:noProof/>
            <w:lang w:eastAsia="en-US"/>
          </w:rPr>
          <w:t>4.2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_Toc390432015 \h </w:instrText>
        </w:r>
        <w:r w:rsidR="00907FBA">
          <w:rPr>
            <w:noProof/>
            <w:webHidden/>
          </w:rPr>
        </w:r>
        <w:r w:rsidR="00907FBA">
          <w:rPr>
            <w:noProof/>
            <w:webHidden/>
          </w:rPr>
          <w:fldChar w:fldCharType="separate"/>
        </w:r>
        <w:r w:rsidR="006A499B">
          <w:rPr>
            <w:noProof/>
            <w:webHidden/>
          </w:rPr>
          <w:t>55</w:t>
        </w:r>
        <w:r w:rsidR="00907FBA">
          <w:rPr>
            <w:noProof/>
            <w:webHidden/>
          </w:rPr>
          <w:fldChar w:fldCharType="end"/>
        </w:r>
      </w:hyperlink>
    </w:p>
    <w:p w14:paraId="5EF14A48" w14:textId="77777777" w:rsidR="00907FBA" w:rsidRPr="002524DF" w:rsidRDefault="00F427C3">
      <w:pPr>
        <w:pStyle w:val="24"/>
        <w:rPr>
          <w:rFonts w:ascii="Calibri" w:eastAsia="Times New Roman" w:hAnsi="Calibri"/>
          <w:smallCaps w:val="0"/>
          <w:noProof/>
          <w:sz w:val="22"/>
          <w:szCs w:val="22"/>
          <w:lang w:eastAsia="en-US"/>
        </w:rPr>
      </w:pPr>
      <w:hyperlink w:anchor="_Toc390432016" w:history="1">
        <w:r w:rsidR="00907FBA" w:rsidRPr="005C5EF6">
          <w:rPr>
            <w:rStyle w:val="af3"/>
            <w:rFonts w:ascii="Calibri" w:hAnsi="Calibri"/>
            <w:b/>
            <w:noProof/>
            <w:lang w:eastAsia="en-US"/>
          </w:rPr>
          <w:t>4.3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_Toc390432016 \h </w:instrText>
        </w:r>
        <w:r w:rsidR="00907FBA">
          <w:rPr>
            <w:noProof/>
            <w:webHidden/>
          </w:rPr>
        </w:r>
        <w:r w:rsidR="00907FBA">
          <w:rPr>
            <w:noProof/>
            <w:webHidden/>
          </w:rPr>
          <w:fldChar w:fldCharType="separate"/>
        </w:r>
        <w:r w:rsidR="006A499B">
          <w:rPr>
            <w:noProof/>
            <w:webHidden/>
          </w:rPr>
          <w:t>56</w:t>
        </w:r>
        <w:r w:rsidR="00907FBA">
          <w:rPr>
            <w:noProof/>
            <w:webHidden/>
          </w:rPr>
          <w:fldChar w:fldCharType="end"/>
        </w:r>
      </w:hyperlink>
    </w:p>
    <w:p w14:paraId="69BB8A57" w14:textId="77777777" w:rsidR="00907FBA" w:rsidRPr="002524DF" w:rsidRDefault="00F427C3">
      <w:pPr>
        <w:pStyle w:val="24"/>
        <w:rPr>
          <w:rFonts w:ascii="Calibri" w:eastAsia="Times New Roman" w:hAnsi="Calibri"/>
          <w:smallCaps w:val="0"/>
          <w:noProof/>
          <w:sz w:val="22"/>
          <w:szCs w:val="22"/>
          <w:lang w:eastAsia="en-US"/>
        </w:rPr>
      </w:pPr>
      <w:hyperlink w:anchor="_Toc390432017" w:history="1">
        <w:r w:rsidR="00907FBA" w:rsidRPr="005C5EF6">
          <w:rPr>
            <w:rStyle w:val="af3"/>
            <w:rFonts w:ascii="Calibri" w:hAnsi="Calibri"/>
            <w:b/>
            <w:noProof/>
            <w:lang w:eastAsia="en-US"/>
          </w:rPr>
          <w:t>4.4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_Toc390432017 \h </w:instrText>
        </w:r>
        <w:r w:rsidR="00907FBA">
          <w:rPr>
            <w:noProof/>
            <w:webHidden/>
          </w:rPr>
        </w:r>
        <w:r w:rsidR="00907FBA">
          <w:rPr>
            <w:noProof/>
            <w:webHidden/>
          </w:rPr>
          <w:fldChar w:fldCharType="separate"/>
        </w:r>
        <w:r w:rsidR="006A499B">
          <w:rPr>
            <w:noProof/>
            <w:webHidden/>
          </w:rPr>
          <w:t>57</w:t>
        </w:r>
        <w:r w:rsidR="00907FBA">
          <w:rPr>
            <w:noProof/>
            <w:webHidden/>
          </w:rPr>
          <w:fldChar w:fldCharType="end"/>
        </w:r>
      </w:hyperlink>
    </w:p>
    <w:p w14:paraId="5AB711CE" w14:textId="77777777" w:rsidR="00907FBA" w:rsidRPr="002524DF" w:rsidRDefault="00F427C3">
      <w:pPr>
        <w:pStyle w:val="24"/>
        <w:rPr>
          <w:rFonts w:ascii="Calibri" w:eastAsia="Times New Roman" w:hAnsi="Calibri"/>
          <w:smallCaps w:val="0"/>
          <w:noProof/>
          <w:sz w:val="22"/>
          <w:szCs w:val="22"/>
          <w:lang w:eastAsia="en-US"/>
        </w:rPr>
      </w:pPr>
      <w:hyperlink w:anchor="_Toc390432018" w:history="1">
        <w:r w:rsidR="00907FBA" w:rsidRPr="005C5EF6">
          <w:rPr>
            <w:rStyle w:val="af3"/>
            <w:rFonts w:ascii="Calibri" w:hAnsi="Calibri"/>
            <w:b/>
            <w:noProof/>
            <w:lang w:eastAsia="en-US"/>
          </w:rPr>
          <w:t>4.5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_Toc390432018 \h </w:instrText>
        </w:r>
        <w:r w:rsidR="00907FBA">
          <w:rPr>
            <w:noProof/>
            <w:webHidden/>
          </w:rPr>
        </w:r>
        <w:r w:rsidR="00907FBA">
          <w:rPr>
            <w:noProof/>
            <w:webHidden/>
          </w:rPr>
          <w:fldChar w:fldCharType="separate"/>
        </w:r>
        <w:r w:rsidR="006A499B">
          <w:rPr>
            <w:noProof/>
            <w:webHidden/>
          </w:rPr>
          <w:t>57</w:t>
        </w:r>
        <w:r w:rsidR="00907FBA">
          <w:rPr>
            <w:noProof/>
            <w:webHidden/>
          </w:rPr>
          <w:fldChar w:fldCharType="end"/>
        </w:r>
      </w:hyperlink>
    </w:p>
    <w:p w14:paraId="3C3302BF"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19" w:history="1">
        <w:r w:rsidR="00907FBA" w:rsidRPr="005C5EF6">
          <w:rPr>
            <w:rStyle w:val="af3"/>
            <w:rFonts w:ascii="Calibri" w:hAnsi="Calibri"/>
            <w:noProof/>
            <w:lang w:eastAsia="en-US"/>
          </w:rPr>
          <w:t>5.</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noProof/>
            <w:lang w:eastAsia="en-US"/>
          </w:rPr>
          <w:t>Documents signing, verification of signed documents, bank account opening and auction function activation</w:t>
        </w:r>
        <w:r w:rsidR="00907FBA">
          <w:rPr>
            <w:noProof/>
            <w:webHidden/>
          </w:rPr>
          <w:tab/>
        </w:r>
        <w:r w:rsidR="00907FBA">
          <w:rPr>
            <w:noProof/>
            <w:webHidden/>
          </w:rPr>
          <w:fldChar w:fldCharType="begin"/>
        </w:r>
        <w:r w:rsidR="00907FBA">
          <w:rPr>
            <w:noProof/>
            <w:webHidden/>
          </w:rPr>
          <w:instrText xml:space="preserve"> PAGEREF _Toc390432019 \h </w:instrText>
        </w:r>
        <w:r w:rsidR="00907FBA">
          <w:rPr>
            <w:noProof/>
            <w:webHidden/>
          </w:rPr>
        </w:r>
        <w:r w:rsidR="00907FBA">
          <w:rPr>
            <w:noProof/>
            <w:webHidden/>
          </w:rPr>
          <w:fldChar w:fldCharType="separate"/>
        </w:r>
        <w:r w:rsidR="006A499B">
          <w:rPr>
            <w:noProof/>
            <w:webHidden/>
          </w:rPr>
          <w:t>58</w:t>
        </w:r>
        <w:r w:rsidR="00907FBA">
          <w:rPr>
            <w:noProof/>
            <w:webHidden/>
          </w:rPr>
          <w:fldChar w:fldCharType="end"/>
        </w:r>
      </w:hyperlink>
    </w:p>
    <w:p w14:paraId="0BFD3D58" w14:textId="77777777" w:rsidR="00907FBA" w:rsidRPr="002524DF" w:rsidRDefault="00F427C3">
      <w:pPr>
        <w:pStyle w:val="24"/>
        <w:rPr>
          <w:rFonts w:ascii="Calibri" w:eastAsia="Times New Roman" w:hAnsi="Calibri"/>
          <w:smallCaps w:val="0"/>
          <w:noProof/>
          <w:sz w:val="22"/>
          <w:szCs w:val="22"/>
          <w:lang w:eastAsia="en-US"/>
        </w:rPr>
      </w:pPr>
      <w:hyperlink w:anchor="_Toc390432020" w:history="1">
        <w:r w:rsidR="00907FBA" w:rsidRPr="005C5EF6">
          <w:rPr>
            <w:rStyle w:val="af3"/>
            <w:rFonts w:ascii="Calibri" w:hAnsi="Calibri"/>
            <w:b/>
            <w:noProof/>
            <w:lang w:eastAsia="en-US"/>
          </w:rPr>
          <w:t>5.1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_Toc390432020 \h </w:instrText>
        </w:r>
        <w:r w:rsidR="00907FBA">
          <w:rPr>
            <w:noProof/>
            <w:webHidden/>
          </w:rPr>
        </w:r>
        <w:r w:rsidR="00907FBA">
          <w:rPr>
            <w:noProof/>
            <w:webHidden/>
          </w:rPr>
          <w:fldChar w:fldCharType="separate"/>
        </w:r>
        <w:r w:rsidR="006A499B">
          <w:rPr>
            <w:noProof/>
            <w:webHidden/>
          </w:rPr>
          <w:t>58</w:t>
        </w:r>
        <w:r w:rsidR="00907FBA">
          <w:rPr>
            <w:noProof/>
            <w:webHidden/>
          </w:rPr>
          <w:fldChar w:fldCharType="end"/>
        </w:r>
      </w:hyperlink>
    </w:p>
    <w:p w14:paraId="0D271849" w14:textId="77777777" w:rsidR="00907FBA" w:rsidRPr="002524DF" w:rsidRDefault="00F427C3">
      <w:pPr>
        <w:pStyle w:val="24"/>
        <w:rPr>
          <w:rFonts w:ascii="Calibri" w:eastAsia="Times New Roman" w:hAnsi="Calibri"/>
          <w:smallCaps w:val="0"/>
          <w:noProof/>
          <w:sz w:val="22"/>
          <w:szCs w:val="22"/>
          <w:lang w:eastAsia="en-US"/>
        </w:rPr>
      </w:pPr>
      <w:hyperlink w:anchor="_Toc390432021" w:history="1">
        <w:r w:rsidR="00907FBA" w:rsidRPr="005C5EF6">
          <w:rPr>
            <w:rStyle w:val="af3"/>
            <w:rFonts w:ascii="Calibri" w:hAnsi="Calibri"/>
            <w:b/>
            <w:noProof/>
            <w:lang w:eastAsia="en-US"/>
          </w:rPr>
          <w:t>5.2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_Toc390432021 \h </w:instrText>
        </w:r>
        <w:r w:rsidR="00907FBA">
          <w:rPr>
            <w:noProof/>
            <w:webHidden/>
          </w:rPr>
        </w:r>
        <w:r w:rsidR="00907FBA">
          <w:rPr>
            <w:noProof/>
            <w:webHidden/>
          </w:rPr>
          <w:fldChar w:fldCharType="separate"/>
        </w:r>
        <w:r w:rsidR="006A499B">
          <w:rPr>
            <w:noProof/>
            <w:webHidden/>
          </w:rPr>
          <w:t>59</w:t>
        </w:r>
        <w:r w:rsidR="00907FBA">
          <w:rPr>
            <w:noProof/>
            <w:webHidden/>
          </w:rPr>
          <w:fldChar w:fldCharType="end"/>
        </w:r>
      </w:hyperlink>
    </w:p>
    <w:p w14:paraId="2FDB6EA7" w14:textId="77777777" w:rsidR="00907FBA" w:rsidRPr="002524DF" w:rsidRDefault="00F427C3">
      <w:pPr>
        <w:pStyle w:val="24"/>
        <w:rPr>
          <w:rFonts w:ascii="Calibri" w:eastAsia="Times New Roman" w:hAnsi="Calibri"/>
          <w:smallCaps w:val="0"/>
          <w:noProof/>
          <w:sz w:val="22"/>
          <w:szCs w:val="22"/>
          <w:lang w:eastAsia="en-US"/>
        </w:rPr>
      </w:pPr>
      <w:hyperlink w:anchor="_Toc390432022" w:history="1">
        <w:r w:rsidR="00907FBA" w:rsidRPr="005C5EF6">
          <w:rPr>
            <w:rStyle w:val="af3"/>
            <w:rFonts w:ascii="Calibri" w:hAnsi="Calibri"/>
            <w:b/>
            <w:noProof/>
            <w:lang w:eastAsia="en-US"/>
          </w:rPr>
          <w:t>5.3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_Toc390432022 \h </w:instrText>
        </w:r>
        <w:r w:rsidR="00907FBA">
          <w:rPr>
            <w:noProof/>
            <w:webHidden/>
          </w:rPr>
        </w:r>
        <w:r w:rsidR="00907FBA">
          <w:rPr>
            <w:noProof/>
            <w:webHidden/>
          </w:rPr>
          <w:fldChar w:fldCharType="separate"/>
        </w:r>
        <w:r w:rsidR="006A499B">
          <w:rPr>
            <w:noProof/>
            <w:webHidden/>
          </w:rPr>
          <w:t>60</w:t>
        </w:r>
        <w:r w:rsidR="00907FBA">
          <w:rPr>
            <w:noProof/>
            <w:webHidden/>
          </w:rPr>
          <w:fldChar w:fldCharType="end"/>
        </w:r>
      </w:hyperlink>
    </w:p>
    <w:p w14:paraId="1030D71C" w14:textId="77777777" w:rsidR="00907FBA" w:rsidRPr="002524DF" w:rsidRDefault="00F427C3">
      <w:pPr>
        <w:pStyle w:val="24"/>
        <w:rPr>
          <w:rFonts w:ascii="Calibri" w:eastAsia="Times New Roman" w:hAnsi="Calibri"/>
          <w:smallCaps w:val="0"/>
          <w:noProof/>
          <w:sz w:val="22"/>
          <w:szCs w:val="22"/>
          <w:lang w:eastAsia="en-US"/>
        </w:rPr>
      </w:pPr>
      <w:hyperlink w:anchor="_Toc390432023" w:history="1">
        <w:r w:rsidR="00907FBA" w:rsidRPr="005C5EF6">
          <w:rPr>
            <w:rStyle w:val="af3"/>
            <w:rFonts w:ascii="Calibri" w:hAnsi="Calibri"/>
            <w:b/>
            <w:noProof/>
            <w:lang w:eastAsia="en-US"/>
          </w:rPr>
          <w:t>5.4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_Toc390432023 \h </w:instrText>
        </w:r>
        <w:r w:rsidR="00907FBA">
          <w:rPr>
            <w:noProof/>
            <w:webHidden/>
          </w:rPr>
        </w:r>
        <w:r w:rsidR="00907FBA">
          <w:rPr>
            <w:noProof/>
            <w:webHidden/>
          </w:rPr>
          <w:fldChar w:fldCharType="separate"/>
        </w:r>
        <w:r w:rsidR="006A499B">
          <w:rPr>
            <w:noProof/>
            <w:webHidden/>
          </w:rPr>
          <w:t>61</w:t>
        </w:r>
        <w:r w:rsidR="00907FBA">
          <w:rPr>
            <w:noProof/>
            <w:webHidden/>
          </w:rPr>
          <w:fldChar w:fldCharType="end"/>
        </w:r>
      </w:hyperlink>
    </w:p>
    <w:p w14:paraId="3CB909DD" w14:textId="77777777" w:rsidR="00907FBA" w:rsidRPr="002524DF" w:rsidRDefault="00F427C3">
      <w:pPr>
        <w:pStyle w:val="24"/>
        <w:rPr>
          <w:rFonts w:ascii="Calibri" w:eastAsia="Times New Roman" w:hAnsi="Calibri"/>
          <w:smallCaps w:val="0"/>
          <w:noProof/>
          <w:sz w:val="22"/>
          <w:szCs w:val="22"/>
          <w:lang w:eastAsia="en-US"/>
        </w:rPr>
      </w:pPr>
      <w:hyperlink w:anchor="_Toc390432024" w:history="1">
        <w:r w:rsidR="00907FBA" w:rsidRPr="005C5EF6">
          <w:rPr>
            <w:rStyle w:val="af3"/>
            <w:rFonts w:ascii="Calibri" w:hAnsi="Calibri"/>
            <w:b/>
            <w:noProof/>
            <w:lang w:eastAsia="en-US"/>
          </w:rPr>
          <w:t>5.5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_Toc390432024 \h </w:instrText>
        </w:r>
        <w:r w:rsidR="00907FBA">
          <w:rPr>
            <w:noProof/>
            <w:webHidden/>
          </w:rPr>
        </w:r>
        <w:r w:rsidR="00907FBA">
          <w:rPr>
            <w:noProof/>
            <w:webHidden/>
          </w:rPr>
          <w:fldChar w:fldCharType="separate"/>
        </w:r>
        <w:r w:rsidR="006A499B">
          <w:rPr>
            <w:noProof/>
            <w:webHidden/>
          </w:rPr>
          <w:t>62</w:t>
        </w:r>
        <w:r w:rsidR="00907FBA">
          <w:rPr>
            <w:noProof/>
            <w:webHidden/>
          </w:rPr>
          <w:fldChar w:fldCharType="end"/>
        </w:r>
      </w:hyperlink>
    </w:p>
    <w:p w14:paraId="21BC4212"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25" w:history="1">
        <w:r w:rsidR="00907FBA" w:rsidRPr="005C5EF6">
          <w:rPr>
            <w:rStyle w:val="af3"/>
            <w:rFonts w:ascii="Calibri" w:eastAsia="PMingLiU" w:hAnsi="Calibri" w:cs="Courier New"/>
            <w:noProof/>
            <w:lang w:eastAsia="zh-HK"/>
          </w:rPr>
          <w:t>Chapter 3 Invoice Delivery Process</w:t>
        </w:r>
        <w:r w:rsidR="00907FBA">
          <w:rPr>
            <w:noProof/>
            <w:webHidden/>
          </w:rPr>
          <w:tab/>
        </w:r>
        <w:r w:rsidR="00907FBA">
          <w:rPr>
            <w:noProof/>
            <w:webHidden/>
          </w:rPr>
          <w:fldChar w:fldCharType="begin"/>
        </w:r>
        <w:r w:rsidR="00907FBA">
          <w:rPr>
            <w:noProof/>
            <w:webHidden/>
          </w:rPr>
          <w:instrText xml:space="preserve"> PAGEREF _Toc390432025 \h </w:instrText>
        </w:r>
        <w:r w:rsidR="00907FBA">
          <w:rPr>
            <w:noProof/>
            <w:webHidden/>
          </w:rPr>
        </w:r>
        <w:r w:rsidR="00907FBA">
          <w:rPr>
            <w:noProof/>
            <w:webHidden/>
          </w:rPr>
          <w:fldChar w:fldCharType="separate"/>
        </w:r>
        <w:r w:rsidR="006A499B">
          <w:rPr>
            <w:noProof/>
            <w:webHidden/>
          </w:rPr>
          <w:t>63</w:t>
        </w:r>
        <w:r w:rsidR="00907FBA">
          <w:rPr>
            <w:noProof/>
            <w:webHidden/>
          </w:rPr>
          <w:fldChar w:fldCharType="end"/>
        </w:r>
      </w:hyperlink>
    </w:p>
    <w:p w14:paraId="4E3F7DC3"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26" w:history="1">
        <w:r w:rsidR="00907FBA" w:rsidRPr="005C5EF6">
          <w:rPr>
            <w:rStyle w:val="af3"/>
            <w:rFonts w:ascii="Calibri" w:hAnsi="Calibri" w:cs="Courier New"/>
            <w:noProof/>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Invoice Delivery</w:t>
        </w:r>
        <w:r w:rsidR="00907FBA">
          <w:rPr>
            <w:noProof/>
            <w:webHidden/>
          </w:rPr>
          <w:tab/>
        </w:r>
        <w:r w:rsidR="00907FBA">
          <w:rPr>
            <w:noProof/>
            <w:webHidden/>
          </w:rPr>
          <w:fldChar w:fldCharType="begin"/>
        </w:r>
        <w:r w:rsidR="00907FBA">
          <w:rPr>
            <w:noProof/>
            <w:webHidden/>
          </w:rPr>
          <w:instrText xml:space="preserve"> PAGEREF _Toc390432026 \h </w:instrText>
        </w:r>
        <w:r w:rsidR="00907FBA">
          <w:rPr>
            <w:noProof/>
            <w:webHidden/>
          </w:rPr>
        </w:r>
        <w:r w:rsidR="00907FBA">
          <w:rPr>
            <w:noProof/>
            <w:webHidden/>
          </w:rPr>
          <w:fldChar w:fldCharType="separate"/>
        </w:r>
        <w:r w:rsidR="006A499B">
          <w:rPr>
            <w:noProof/>
            <w:webHidden/>
          </w:rPr>
          <w:t>63</w:t>
        </w:r>
        <w:r w:rsidR="00907FBA">
          <w:rPr>
            <w:noProof/>
            <w:webHidden/>
          </w:rPr>
          <w:fldChar w:fldCharType="end"/>
        </w:r>
      </w:hyperlink>
    </w:p>
    <w:p w14:paraId="74C877C8" w14:textId="77777777" w:rsidR="00907FBA" w:rsidRPr="002524DF" w:rsidRDefault="00F427C3">
      <w:pPr>
        <w:pStyle w:val="24"/>
        <w:rPr>
          <w:rFonts w:ascii="Calibri" w:eastAsia="Times New Roman" w:hAnsi="Calibri"/>
          <w:smallCaps w:val="0"/>
          <w:noProof/>
          <w:sz w:val="22"/>
          <w:szCs w:val="22"/>
          <w:lang w:eastAsia="en-US"/>
        </w:rPr>
      </w:pPr>
      <w:hyperlink w:anchor="_Toc390432027" w:history="1">
        <w:r w:rsidR="00907FBA" w:rsidRPr="005C5EF6">
          <w:rPr>
            <w:rStyle w:val="af3"/>
            <w:rFonts w:ascii="Calibri" w:hAnsi="Calibri"/>
            <w:b/>
            <w:noProof/>
            <w:lang w:eastAsia="en-US"/>
          </w:rPr>
          <w:t>1.1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Phase 1</w:t>
        </w:r>
        <w:r w:rsidR="00907FBA">
          <w:rPr>
            <w:noProof/>
            <w:webHidden/>
          </w:rPr>
          <w:tab/>
        </w:r>
        <w:r w:rsidR="00907FBA">
          <w:rPr>
            <w:noProof/>
            <w:webHidden/>
          </w:rPr>
          <w:fldChar w:fldCharType="begin"/>
        </w:r>
        <w:r w:rsidR="00907FBA">
          <w:rPr>
            <w:noProof/>
            <w:webHidden/>
          </w:rPr>
          <w:instrText xml:space="preserve"> PAGEREF _Toc390432027 \h </w:instrText>
        </w:r>
        <w:r w:rsidR="00907FBA">
          <w:rPr>
            <w:noProof/>
            <w:webHidden/>
          </w:rPr>
        </w:r>
        <w:r w:rsidR="00907FBA">
          <w:rPr>
            <w:noProof/>
            <w:webHidden/>
          </w:rPr>
          <w:fldChar w:fldCharType="separate"/>
        </w:r>
        <w:r w:rsidR="006A499B">
          <w:rPr>
            <w:noProof/>
            <w:webHidden/>
          </w:rPr>
          <w:t>63</w:t>
        </w:r>
        <w:r w:rsidR="00907FBA">
          <w:rPr>
            <w:noProof/>
            <w:webHidden/>
          </w:rPr>
          <w:fldChar w:fldCharType="end"/>
        </w:r>
      </w:hyperlink>
    </w:p>
    <w:p w14:paraId="49A81A9C" w14:textId="77777777" w:rsidR="00907FBA" w:rsidRPr="002524DF" w:rsidRDefault="00F427C3">
      <w:pPr>
        <w:pStyle w:val="32"/>
        <w:rPr>
          <w:rFonts w:ascii="Calibri" w:eastAsia="Times New Roman" w:hAnsi="Calibri"/>
          <w:b w:val="0"/>
          <w:iCs w:val="0"/>
          <w:sz w:val="22"/>
          <w:szCs w:val="22"/>
          <w:lang w:eastAsia="en-US"/>
        </w:rPr>
      </w:pPr>
      <w:hyperlink w:anchor="_Toc390432028" w:history="1">
        <w:r w:rsidR="00907FBA" w:rsidRPr="005C5EF6">
          <w:rPr>
            <w:rStyle w:val="af3"/>
            <w:rFonts w:ascii="Calibri" w:hAnsi="Calibri" w:cs="Courier New"/>
          </w:rPr>
          <w:t>1.1.1</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Function Description</w:t>
        </w:r>
        <w:r w:rsidR="00907FBA">
          <w:rPr>
            <w:webHidden/>
          </w:rPr>
          <w:tab/>
        </w:r>
        <w:r w:rsidR="00907FBA">
          <w:rPr>
            <w:webHidden/>
          </w:rPr>
          <w:fldChar w:fldCharType="begin"/>
        </w:r>
        <w:r w:rsidR="00907FBA">
          <w:rPr>
            <w:webHidden/>
          </w:rPr>
          <w:instrText xml:space="preserve"> PAGEREF _Toc390432028 \h </w:instrText>
        </w:r>
        <w:r w:rsidR="00907FBA">
          <w:rPr>
            <w:webHidden/>
          </w:rPr>
        </w:r>
        <w:r w:rsidR="00907FBA">
          <w:rPr>
            <w:webHidden/>
          </w:rPr>
          <w:fldChar w:fldCharType="separate"/>
        </w:r>
        <w:r w:rsidR="006A499B">
          <w:rPr>
            <w:webHidden/>
          </w:rPr>
          <w:t>63</w:t>
        </w:r>
        <w:r w:rsidR="00907FBA">
          <w:rPr>
            <w:webHidden/>
          </w:rPr>
          <w:fldChar w:fldCharType="end"/>
        </w:r>
      </w:hyperlink>
    </w:p>
    <w:p w14:paraId="51119C53" w14:textId="77777777" w:rsidR="00907FBA" w:rsidRPr="002524DF" w:rsidRDefault="00F427C3">
      <w:pPr>
        <w:pStyle w:val="32"/>
        <w:rPr>
          <w:rFonts w:ascii="Calibri" w:eastAsia="Times New Roman" w:hAnsi="Calibri"/>
          <w:b w:val="0"/>
          <w:iCs w:val="0"/>
          <w:sz w:val="22"/>
          <w:szCs w:val="22"/>
          <w:lang w:eastAsia="en-US"/>
        </w:rPr>
      </w:pPr>
      <w:hyperlink w:anchor="_Toc390432029" w:history="1">
        <w:r w:rsidR="00907FBA" w:rsidRPr="005C5EF6">
          <w:rPr>
            <w:rStyle w:val="af3"/>
            <w:rFonts w:ascii="Calibri" w:hAnsi="Calibri" w:cs="Courier New"/>
          </w:rPr>
          <w:t>1.1.2</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Operation Process</w:t>
        </w:r>
        <w:r w:rsidR="00907FBA">
          <w:rPr>
            <w:webHidden/>
          </w:rPr>
          <w:tab/>
        </w:r>
        <w:r w:rsidR="00907FBA">
          <w:rPr>
            <w:webHidden/>
          </w:rPr>
          <w:fldChar w:fldCharType="begin"/>
        </w:r>
        <w:r w:rsidR="00907FBA">
          <w:rPr>
            <w:webHidden/>
          </w:rPr>
          <w:instrText xml:space="preserve"> PAGEREF _Toc390432029 \h </w:instrText>
        </w:r>
        <w:r w:rsidR="00907FBA">
          <w:rPr>
            <w:webHidden/>
          </w:rPr>
        </w:r>
        <w:r w:rsidR="00907FBA">
          <w:rPr>
            <w:webHidden/>
          </w:rPr>
          <w:fldChar w:fldCharType="separate"/>
        </w:r>
        <w:r w:rsidR="006A499B">
          <w:rPr>
            <w:webHidden/>
          </w:rPr>
          <w:t>64</w:t>
        </w:r>
        <w:r w:rsidR="00907FBA">
          <w:rPr>
            <w:webHidden/>
          </w:rPr>
          <w:fldChar w:fldCharType="end"/>
        </w:r>
      </w:hyperlink>
    </w:p>
    <w:p w14:paraId="2BA70B33" w14:textId="77777777" w:rsidR="00907FBA" w:rsidRPr="002524DF" w:rsidRDefault="00F427C3">
      <w:pPr>
        <w:pStyle w:val="32"/>
        <w:rPr>
          <w:rFonts w:ascii="Calibri" w:eastAsia="Times New Roman" w:hAnsi="Calibri"/>
          <w:b w:val="0"/>
          <w:iCs w:val="0"/>
          <w:sz w:val="22"/>
          <w:szCs w:val="22"/>
          <w:lang w:eastAsia="en-US"/>
        </w:rPr>
      </w:pPr>
      <w:hyperlink w:anchor="_Toc390432030" w:history="1">
        <w:r w:rsidR="00907FBA" w:rsidRPr="005C5EF6">
          <w:rPr>
            <w:rStyle w:val="af3"/>
            <w:rFonts w:ascii="Calibri" w:hAnsi="Calibri" w:cs="Courier New"/>
          </w:rPr>
          <w:t>1.1.3</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Process Description</w:t>
        </w:r>
        <w:r w:rsidR="00907FBA">
          <w:rPr>
            <w:webHidden/>
          </w:rPr>
          <w:tab/>
        </w:r>
        <w:r w:rsidR="00907FBA">
          <w:rPr>
            <w:webHidden/>
          </w:rPr>
          <w:fldChar w:fldCharType="begin"/>
        </w:r>
        <w:r w:rsidR="00907FBA">
          <w:rPr>
            <w:webHidden/>
          </w:rPr>
          <w:instrText xml:space="preserve"> PAGEREF _Toc390432030 \h </w:instrText>
        </w:r>
        <w:r w:rsidR="00907FBA">
          <w:rPr>
            <w:webHidden/>
          </w:rPr>
        </w:r>
        <w:r w:rsidR="00907FBA">
          <w:rPr>
            <w:webHidden/>
          </w:rPr>
          <w:fldChar w:fldCharType="separate"/>
        </w:r>
        <w:r w:rsidR="006A499B">
          <w:rPr>
            <w:webHidden/>
          </w:rPr>
          <w:t>66</w:t>
        </w:r>
        <w:r w:rsidR="00907FBA">
          <w:rPr>
            <w:webHidden/>
          </w:rPr>
          <w:fldChar w:fldCharType="end"/>
        </w:r>
      </w:hyperlink>
    </w:p>
    <w:p w14:paraId="42655E59" w14:textId="77777777" w:rsidR="00907FBA" w:rsidRPr="002524DF" w:rsidRDefault="00F427C3">
      <w:pPr>
        <w:pStyle w:val="32"/>
        <w:rPr>
          <w:rFonts w:ascii="Calibri" w:eastAsia="Times New Roman" w:hAnsi="Calibri"/>
          <w:b w:val="0"/>
          <w:iCs w:val="0"/>
          <w:sz w:val="22"/>
          <w:szCs w:val="22"/>
          <w:lang w:eastAsia="en-US"/>
        </w:rPr>
      </w:pPr>
      <w:hyperlink w:anchor="_Toc390432031" w:history="1">
        <w:r w:rsidR="00907FBA" w:rsidRPr="005C5EF6">
          <w:rPr>
            <w:rStyle w:val="af3"/>
            <w:rFonts w:ascii="Calibri" w:hAnsi="Calibri" w:cs="Courier New"/>
          </w:rPr>
          <w:t>1.1.4</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Business Rules</w:t>
        </w:r>
        <w:r w:rsidR="00907FBA">
          <w:rPr>
            <w:webHidden/>
          </w:rPr>
          <w:tab/>
        </w:r>
        <w:r w:rsidR="00907FBA">
          <w:rPr>
            <w:webHidden/>
          </w:rPr>
          <w:fldChar w:fldCharType="begin"/>
        </w:r>
        <w:r w:rsidR="00907FBA">
          <w:rPr>
            <w:webHidden/>
          </w:rPr>
          <w:instrText xml:space="preserve"> PAGEREF _Toc390432031 \h </w:instrText>
        </w:r>
        <w:r w:rsidR="00907FBA">
          <w:rPr>
            <w:webHidden/>
          </w:rPr>
        </w:r>
        <w:r w:rsidR="00907FBA">
          <w:rPr>
            <w:webHidden/>
          </w:rPr>
          <w:fldChar w:fldCharType="separate"/>
        </w:r>
        <w:r w:rsidR="006A499B">
          <w:rPr>
            <w:webHidden/>
          </w:rPr>
          <w:t>72</w:t>
        </w:r>
        <w:r w:rsidR="00907FBA">
          <w:rPr>
            <w:webHidden/>
          </w:rPr>
          <w:fldChar w:fldCharType="end"/>
        </w:r>
      </w:hyperlink>
    </w:p>
    <w:p w14:paraId="45E1465C" w14:textId="77777777" w:rsidR="00907FBA" w:rsidRPr="002524DF" w:rsidRDefault="00F427C3">
      <w:pPr>
        <w:pStyle w:val="32"/>
        <w:rPr>
          <w:rFonts w:ascii="Calibri" w:eastAsia="Times New Roman" w:hAnsi="Calibri"/>
          <w:b w:val="0"/>
          <w:iCs w:val="0"/>
          <w:sz w:val="22"/>
          <w:szCs w:val="22"/>
          <w:lang w:eastAsia="en-US"/>
        </w:rPr>
      </w:pPr>
      <w:hyperlink w:anchor="_Toc390432032" w:history="1">
        <w:r w:rsidR="00907FBA" w:rsidRPr="005C5EF6">
          <w:rPr>
            <w:rStyle w:val="af3"/>
            <w:rFonts w:ascii="Calibri" w:hAnsi="Calibri" w:cs="Courier New"/>
          </w:rPr>
          <w:t>1.1.5</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Inputs and Outputs</w:t>
        </w:r>
        <w:r w:rsidR="00907FBA">
          <w:rPr>
            <w:webHidden/>
          </w:rPr>
          <w:tab/>
        </w:r>
        <w:r w:rsidR="00907FBA">
          <w:rPr>
            <w:webHidden/>
          </w:rPr>
          <w:fldChar w:fldCharType="begin"/>
        </w:r>
        <w:r w:rsidR="00907FBA">
          <w:rPr>
            <w:webHidden/>
          </w:rPr>
          <w:instrText xml:space="preserve"> PAGEREF _Toc390432032 \h </w:instrText>
        </w:r>
        <w:r w:rsidR="00907FBA">
          <w:rPr>
            <w:webHidden/>
          </w:rPr>
        </w:r>
        <w:r w:rsidR="00907FBA">
          <w:rPr>
            <w:webHidden/>
          </w:rPr>
          <w:fldChar w:fldCharType="separate"/>
        </w:r>
        <w:r w:rsidR="006A499B">
          <w:rPr>
            <w:webHidden/>
          </w:rPr>
          <w:t>72</w:t>
        </w:r>
        <w:r w:rsidR="00907FBA">
          <w:rPr>
            <w:webHidden/>
          </w:rPr>
          <w:fldChar w:fldCharType="end"/>
        </w:r>
      </w:hyperlink>
    </w:p>
    <w:p w14:paraId="6E5522F1" w14:textId="77777777" w:rsidR="00907FBA" w:rsidRPr="002524DF" w:rsidRDefault="00F427C3">
      <w:pPr>
        <w:pStyle w:val="24"/>
        <w:rPr>
          <w:rFonts w:ascii="Calibri" w:eastAsia="Times New Roman" w:hAnsi="Calibri"/>
          <w:smallCaps w:val="0"/>
          <w:noProof/>
          <w:sz w:val="22"/>
          <w:szCs w:val="22"/>
          <w:lang w:eastAsia="en-US"/>
        </w:rPr>
      </w:pPr>
      <w:hyperlink w:anchor="_Toc390432033" w:history="1">
        <w:r w:rsidR="00907FBA" w:rsidRPr="005C5EF6">
          <w:rPr>
            <w:rStyle w:val="af3"/>
            <w:rFonts w:ascii="Calibri" w:hAnsi="Calibri"/>
            <w:b/>
            <w:noProof/>
            <w:lang w:eastAsia="en-US"/>
          </w:rPr>
          <w:t>1.2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Phase 2</w:t>
        </w:r>
        <w:r w:rsidR="00907FBA">
          <w:rPr>
            <w:noProof/>
            <w:webHidden/>
          </w:rPr>
          <w:tab/>
        </w:r>
        <w:r w:rsidR="00907FBA">
          <w:rPr>
            <w:noProof/>
            <w:webHidden/>
          </w:rPr>
          <w:fldChar w:fldCharType="begin"/>
        </w:r>
        <w:r w:rsidR="00907FBA">
          <w:rPr>
            <w:noProof/>
            <w:webHidden/>
          </w:rPr>
          <w:instrText xml:space="preserve"> PAGEREF _Toc390432033 \h </w:instrText>
        </w:r>
        <w:r w:rsidR="00907FBA">
          <w:rPr>
            <w:noProof/>
            <w:webHidden/>
          </w:rPr>
        </w:r>
        <w:r w:rsidR="00907FBA">
          <w:rPr>
            <w:noProof/>
            <w:webHidden/>
          </w:rPr>
          <w:fldChar w:fldCharType="separate"/>
        </w:r>
        <w:r w:rsidR="006A499B">
          <w:rPr>
            <w:noProof/>
            <w:webHidden/>
          </w:rPr>
          <w:t>73</w:t>
        </w:r>
        <w:r w:rsidR="00907FBA">
          <w:rPr>
            <w:noProof/>
            <w:webHidden/>
          </w:rPr>
          <w:fldChar w:fldCharType="end"/>
        </w:r>
      </w:hyperlink>
    </w:p>
    <w:p w14:paraId="532A6A7D" w14:textId="77777777" w:rsidR="00907FBA" w:rsidRPr="002524DF" w:rsidRDefault="00F427C3">
      <w:pPr>
        <w:pStyle w:val="32"/>
        <w:rPr>
          <w:rFonts w:ascii="Calibri" w:eastAsia="Times New Roman" w:hAnsi="Calibri"/>
          <w:b w:val="0"/>
          <w:iCs w:val="0"/>
          <w:sz w:val="22"/>
          <w:szCs w:val="22"/>
          <w:lang w:eastAsia="en-US"/>
        </w:rPr>
      </w:pPr>
      <w:hyperlink w:anchor="_Toc390432034" w:history="1">
        <w:r w:rsidR="00907FBA" w:rsidRPr="005C5EF6">
          <w:rPr>
            <w:rStyle w:val="af3"/>
            <w:rFonts w:ascii="Calibri" w:hAnsi="Calibri" w:cs="Courier New"/>
          </w:rPr>
          <w:t>1.2.1</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Function Description</w:t>
        </w:r>
        <w:r w:rsidR="00907FBA">
          <w:rPr>
            <w:webHidden/>
          </w:rPr>
          <w:tab/>
        </w:r>
        <w:r w:rsidR="00907FBA">
          <w:rPr>
            <w:webHidden/>
          </w:rPr>
          <w:fldChar w:fldCharType="begin"/>
        </w:r>
        <w:r w:rsidR="00907FBA">
          <w:rPr>
            <w:webHidden/>
          </w:rPr>
          <w:instrText xml:space="preserve"> PAGEREF _Toc390432034 \h </w:instrText>
        </w:r>
        <w:r w:rsidR="00907FBA">
          <w:rPr>
            <w:webHidden/>
          </w:rPr>
        </w:r>
        <w:r w:rsidR="00907FBA">
          <w:rPr>
            <w:webHidden/>
          </w:rPr>
          <w:fldChar w:fldCharType="separate"/>
        </w:r>
        <w:r w:rsidR="006A499B">
          <w:rPr>
            <w:webHidden/>
          </w:rPr>
          <w:t>73</w:t>
        </w:r>
        <w:r w:rsidR="00907FBA">
          <w:rPr>
            <w:webHidden/>
          </w:rPr>
          <w:fldChar w:fldCharType="end"/>
        </w:r>
      </w:hyperlink>
    </w:p>
    <w:p w14:paraId="1D442FD4" w14:textId="77777777" w:rsidR="00907FBA" w:rsidRPr="002524DF" w:rsidRDefault="00F427C3">
      <w:pPr>
        <w:pStyle w:val="32"/>
        <w:rPr>
          <w:rFonts w:ascii="Calibri" w:eastAsia="Times New Roman" w:hAnsi="Calibri"/>
          <w:b w:val="0"/>
          <w:iCs w:val="0"/>
          <w:sz w:val="22"/>
          <w:szCs w:val="22"/>
          <w:lang w:eastAsia="en-US"/>
        </w:rPr>
      </w:pPr>
      <w:hyperlink w:anchor="_Toc390432035" w:history="1">
        <w:r w:rsidR="00907FBA" w:rsidRPr="005C5EF6">
          <w:rPr>
            <w:rStyle w:val="af3"/>
            <w:rFonts w:ascii="Calibri" w:hAnsi="Calibri" w:cs="Courier New"/>
          </w:rPr>
          <w:t>1.2.2</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Operation Process</w:t>
        </w:r>
        <w:r w:rsidR="00907FBA">
          <w:rPr>
            <w:webHidden/>
          </w:rPr>
          <w:tab/>
        </w:r>
        <w:r w:rsidR="00907FBA">
          <w:rPr>
            <w:webHidden/>
          </w:rPr>
          <w:fldChar w:fldCharType="begin"/>
        </w:r>
        <w:r w:rsidR="00907FBA">
          <w:rPr>
            <w:webHidden/>
          </w:rPr>
          <w:instrText xml:space="preserve"> PAGEREF _Toc390432035 \h </w:instrText>
        </w:r>
        <w:r w:rsidR="00907FBA">
          <w:rPr>
            <w:webHidden/>
          </w:rPr>
        </w:r>
        <w:r w:rsidR="00907FBA">
          <w:rPr>
            <w:webHidden/>
          </w:rPr>
          <w:fldChar w:fldCharType="separate"/>
        </w:r>
        <w:r w:rsidR="006A499B">
          <w:rPr>
            <w:webHidden/>
          </w:rPr>
          <w:t>73</w:t>
        </w:r>
        <w:r w:rsidR="00907FBA">
          <w:rPr>
            <w:webHidden/>
          </w:rPr>
          <w:fldChar w:fldCharType="end"/>
        </w:r>
      </w:hyperlink>
    </w:p>
    <w:p w14:paraId="5BEB9980" w14:textId="77777777" w:rsidR="00907FBA" w:rsidRPr="002524DF" w:rsidRDefault="00F427C3">
      <w:pPr>
        <w:pStyle w:val="32"/>
        <w:rPr>
          <w:rFonts w:ascii="Calibri" w:eastAsia="Times New Roman" w:hAnsi="Calibri"/>
          <w:b w:val="0"/>
          <w:iCs w:val="0"/>
          <w:sz w:val="22"/>
          <w:szCs w:val="22"/>
          <w:lang w:eastAsia="en-US"/>
        </w:rPr>
      </w:pPr>
      <w:hyperlink w:anchor="_Toc390432036" w:history="1">
        <w:r w:rsidR="00907FBA" w:rsidRPr="005C5EF6">
          <w:rPr>
            <w:rStyle w:val="af3"/>
            <w:rFonts w:ascii="Calibri" w:hAnsi="Calibri" w:cs="Courier New"/>
          </w:rPr>
          <w:t>1.2.3</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Process Description</w:t>
        </w:r>
        <w:r w:rsidR="00907FBA">
          <w:rPr>
            <w:webHidden/>
          </w:rPr>
          <w:tab/>
        </w:r>
        <w:r w:rsidR="00907FBA">
          <w:rPr>
            <w:webHidden/>
          </w:rPr>
          <w:fldChar w:fldCharType="begin"/>
        </w:r>
        <w:r w:rsidR="00907FBA">
          <w:rPr>
            <w:webHidden/>
          </w:rPr>
          <w:instrText xml:space="preserve"> PAGEREF _Toc390432036 \h </w:instrText>
        </w:r>
        <w:r w:rsidR="00907FBA">
          <w:rPr>
            <w:webHidden/>
          </w:rPr>
        </w:r>
        <w:r w:rsidR="00907FBA">
          <w:rPr>
            <w:webHidden/>
          </w:rPr>
          <w:fldChar w:fldCharType="separate"/>
        </w:r>
        <w:r w:rsidR="006A499B">
          <w:rPr>
            <w:webHidden/>
          </w:rPr>
          <w:t>74</w:t>
        </w:r>
        <w:r w:rsidR="00907FBA">
          <w:rPr>
            <w:webHidden/>
          </w:rPr>
          <w:fldChar w:fldCharType="end"/>
        </w:r>
      </w:hyperlink>
    </w:p>
    <w:p w14:paraId="786CBA42" w14:textId="77777777" w:rsidR="00907FBA" w:rsidRPr="002524DF" w:rsidRDefault="00F427C3">
      <w:pPr>
        <w:pStyle w:val="32"/>
        <w:rPr>
          <w:rFonts w:ascii="Calibri" w:eastAsia="Times New Roman" w:hAnsi="Calibri"/>
          <w:b w:val="0"/>
          <w:iCs w:val="0"/>
          <w:sz w:val="22"/>
          <w:szCs w:val="22"/>
          <w:lang w:eastAsia="en-US"/>
        </w:rPr>
      </w:pPr>
      <w:hyperlink w:anchor="_Toc390432037" w:history="1">
        <w:r w:rsidR="00907FBA" w:rsidRPr="005C5EF6">
          <w:rPr>
            <w:rStyle w:val="af3"/>
            <w:rFonts w:ascii="Calibri" w:hAnsi="Calibri" w:cs="Courier New"/>
          </w:rPr>
          <w:t>1.2.4</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Business Rules</w:t>
        </w:r>
        <w:r w:rsidR="00907FBA">
          <w:rPr>
            <w:webHidden/>
          </w:rPr>
          <w:tab/>
        </w:r>
        <w:r w:rsidR="00907FBA">
          <w:rPr>
            <w:webHidden/>
          </w:rPr>
          <w:fldChar w:fldCharType="begin"/>
        </w:r>
        <w:r w:rsidR="00907FBA">
          <w:rPr>
            <w:webHidden/>
          </w:rPr>
          <w:instrText xml:space="preserve"> PAGEREF _Toc390432037 \h </w:instrText>
        </w:r>
        <w:r w:rsidR="00907FBA">
          <w:rPr>
            <w:webHidden/>
          </w:rPr>
        </w:r>
        <w:r w:rsidR="00907FBA">
          <w:rPr>
            <w:webHidden/>
          </w:rPr>
          <w:fldChar w:fldCharType="separate"/>
        </w:r>
        <w:r w:rsidR="006A499B">
          <w:rPr>
            <w:webHidden/>
          </w:rPr>
          <w:t>76</w:t>
        </w:r>
        <w:r w:rsidR="00907FBA">
          <w:rPr>
            <w:webHidden/>
          </w:rPr>
          <w:fldChar w:fldCharType="end"/>
        </w:r>
      </w:hyperlink>
    </w:p>
    <w:p w14:paraId="7E32725B" w14:textId="77777777" w:rsidR="00907FBA" w:rsidRPr="002524DF" w:rsidRDefault="00F427C3">
      <w:pPr>
        <w:pStyle w:val="32"/>
        <w:rPr>
          <w:rFonts w:ascii="Calibri" w:eastAsia="Times New Roman" w:hAnsi="Calibri"/>
          <w:b w:val="0"/>
          <w:iCs w:val="0"/>
          <w:sz w:val="22"/>
          <w:szCs w:val="22"/>
          <w:lang w:eastAsia="en-US"/>
        </w:rPr>
      </w:pPr>
      <w:hyperlink w:anchor="_Toc390432038" w:history="1">
        <w:r w:rsidR="00907FBA" w:rsidRPr="005C5EF6">
          <w:rPr>
            <w:rStyle w:val="af3"/>
            <w:rFonts w:ascii="Calibri" w:hAnsi="Calibri" w:cs="Courier New"/>
          </w:rPr>
          <w:t>1.2.5</w:t>
        </w:r>
        <w:r w:rsidR="00907FBA" w:rsidRPr="002524DF">
          <w:rPr>
            <w:rFonts w:ascii="Calibri" w:eastAsia="Times New Roman" w:hAnsi="Calibri"/>
            <w:b w:val="0"/>
            <w:iCs w:val="0"/>
            <w:sz w:val="22"/>
            <w:szCs w:val="22"/>
            <w:lang w:eastAsia="en-US"/>
          </w:rPr>
          <w:tab/>
        </w:r>
        <w:r w:rsidR="00907FBA" w:rsidRPr="005C5EF6">
          <w:rPr>
            <w:rStyle w:val="af3"/>
            <w:rFonts w:ascii="Calibri" w:hAnsi="Calibri" w:cs="Courier New"/>
          </w:rPr>
          <w:t>Inputs and Outputs</w:t>
        </w:r>
        <w:r w:rsidR="00907FBA">
          <w:rPr>
            <w:webHidden/>
          </w:rPr>
          <w:tab/>
        </w:r>
        <w:r w:rsidR="00907FBA">
          <w:rPr>
            <w:webHidden/>
          </w:rPr>
          <w:fldChar w:fldCharType="begin"/>
        </w:r>
        <w:r w:rsidR="00907FBA">
          <w:rPr>
            <w:webHidden/>
          </w:rPr>
          <w:instrText xml:space="preserve"> PAGEREF _Toc390432038 \h </w:instrText>
        </w:r>
        <w:r w:rsidR="00907FBA">
          <w:rPr>
            <w:webHidden/>
          </w:rPr>
        </w:r>
        <w:r w:rsidR="00907FBA">
          <w:rPr>
            <w:webHidden/>
          </w:rPr>
          <w:fldChar w:fldCharType="separate"/>
        </w:r>
        <w:r w:rsidR="006A499B">
          <w:rPr>
            <w:webHidden/>
          </w:rPr>
          <w:t>76</w:t>
        </w:r>
        <w:r w:rsidR="00907FBA">
          <w:rPr>
            <w:webHidden/>
          </w:rPr>
          <w:fldChar w:fldCharType="end"/>
        </w:r>
      </w:hyperlink>
    </w:p>
    <w:p w14:paraId="7059FAFA"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39" w:history="1">
        <w:r w:rsidR="00907FBA" w:rsidRPr="005C5EF6">
          <w:rPr>
            <w:rStyle w:val="af3"/>
            <w:rFonts w:ascii="Calibri" w:eastAsia="PMingLiU" w:hAnsi="Calibri" w:cs="Courier New"/>
            <w:noProof/>
            <w:lang w:eastAsia="zh-HK"/>
          </w:rPr>
          <w:t>Chapter 4 Auction Process</w:t>
        </w:r>
        <w:r w:rsidR="00907FBA">
          <w:rPr>
            <w:noProof/>
            <w:webHidden/>
          </w:rPr>
          <w:tab/>
        </w:r>
        <w:r w:rsidR="00907FBA">
          <w:rPr>
            <w:noProof/>
            <w:webHidden/>
          </w:rPr>
          <w:fldChar w:fldCharType="begin"/>
        </w:r>
        <w:r w:rsidR="00907FBA">
          <w:rPr>
            <w:noProof/>
            <w:webHidden/>
          </w:rPr>
          <w:instrText xml:space="preserve"> PAGEREF _Toc390432039 \h </w:instrText>
        </w:r>
        <w:r w:rsidR="00907FBA">
          <w:rPr>
            <w:noProof/>
            <w:webHidden/>
          </w:rPr>
        </w:r>
        <w:r w:rsidR="00907FBA">
          <w:rPr>
            <w:noProof/>
            <w:webHidden/>
          </w:rPr>
          <w:fldChar w:fldCharType="separate"/>
        </w:r>
        <w:r w:rsidR="006A499B">
          <w:rPr>
            <w:noProof/>
            <w:webHidden/>
          </w:rPr>
          <w:t>77</w:t>
        </w:r>
        <w:r w:rsidR="00907FBA">
          <w:rPr>
            <w:noProof/>
            <w:webHidden/>
          </w:rPr>
          <w:fldChar w:fldCharType="end"/>
        </w:r>
      </w:hyperlink>
    </w:p>
    <w:p w14:paraId="46FE34A4"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40" w:history="1">
        <w:r w:rsidR="00907FBA" w:rsidRPr="005C5EF6">
          <w:rPr>
            <w:rStyle w:val="af3"/>
            <w:rFonts w:ascii="Calibri" w:hAnsi="Calibri" w:cs="Courier New"/>
            <w:noProof/>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Auction for VPBank</w:t>
        </w:r>
        <w:r w:rsidR="00907FBA">
          <w:rPr>
            <w:noProof/>
            <w:webHidden/>
          </w:rPr>
          <w:tab/>
        </w:r>
        <w:r w:rsidR="00907FBA">
          <w:rPr>
            <w:noProof/>
            <w:webHidden/>
          </w:rPr>
          <w:fldChar w:fldCharType="begin"/>
        </w:r>
        <w:r w:rsidR="00907FBA">
          <w:rPr>
            <w:noProof/>
            <w:webHidden/>
          </w:rPr>
          <w:instrText xml:space="preserve"> PAGEREF _Toc390432040 \h </w:instrText>
        </w:r>
        <w:r w:rsidR="00907FBA">
          <w:rPr>
            <w:noProof/>
            <w:webHidden/>
          </w:rPr>
        </w:r>
        <w:r w:rsidR="00907FBA">
          <w:rPr>
            <w:noProof/>
            <w:webHidden/>
          </w:rPr>
          <w:fldChar w:fldCharType="separate"/>
        </w:r>
        <w:r w:rsidR="006A499B">
          <w:rPr>
            <w:noProof/>
            <w:webHidden/>
          </w:rPr>
          <w:t>77</w:t>
        </w:r>
        <w:r w:rsidR="00907FBA">
          <w:rPr>
            <w:noProof/>
            <w:webHidden/>
          </w:rPr>
          <w:fldChar w:fldCharType="end"/>
        </w:r>
      </w:hyperlink>
    </w:p>
    <w:p w14:paraId="2136601B" w14:textId="77777777" w:rsidR="00907FBA" w:rsidRPr="002524DF" w:rsidRDefault="00F427C3">
      <w:pPr>
        <w:pStyle w:val="24"/>
        <w:rPr>
          <w:rFonts w:ascii="Calibri" w:eastAsia="Times New Roman" w:hAnsi="Calibri"/>
          <w:smallCaps w:val="0"/>
          <w:noProof/>
          <w:sz w:val="22"/>
          <w:szCs w:val="22"/>
          <w:lang w:eastAsia="en-US"/>
        </w:rPr>
      </w:pPr>
      <w:hyperlink w:anchor="_Toc390432041" w:history="1">
        <w:r w:rsidR="00907FBA" w:rsidRPr="005C5EF6">
          <w:rPr>
            <w:rStyle w:val="af3"/>
            <w:rFonts w:ascii="Calibri" w:hAnsi="Calibri" w:cs="Courier New"/>
            <w:b/>
            <w:bCs/>
            <w:noProof/>
          </w:rPr>
          <w:t>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Function description</w:t>
        </w:r>
        <w:r w:rsidR="00907FBA">
          <w:rPr>
            <w:noProof/>
            <w:webHidden/>
          </w:rPr>
          <w:tab/>
        </w:r>
        <w:r w:rsidR="00907FBA">
          <w:rPr>
            <w:noProof/>
            <w:webHidden/>
          </w:rPr>
          <w:fldChar w:fldCharType="begin"/>
        </w:r>
        <w:r w:rsidR="00907FBA">
          <w:rPr>
            <w:noProof/>
            <w:webHidden/>
          </w:rPr>
          <w:instrText xml:space="preserve"> PAGEREF _Toc390432041 \h </w:instrText>
        </w:r>
        <w:r w:rsidR="00907FBA">
          <w:rPr>
            <w:noProof/>
            <w:webHidden/>
          </w:rPr>
        </w:r>
        <w:r w:rsidR="00907FBA">
          <w:rPr>
            <w:noProof/>
            <w:webHidden/>
          </w:rPr>
          <w:fldChar w:fldCharType="separate"/>
        </w:r>
        <w:r w:rsidR="006A499B">
          <w:rPr>
            <w:noProof/>
            <w:webHidden/>
          </w:rPr>
          <w:t>77</w:t>
        </w:r>
        <w:r w:rsidR="00907FBA">
          <w:rPr>
            <w:noProof/>
            <w:webHidden/>
          </w:rPr>
          <w:fldChar w:fldCharType="end"/>
        </w:r>
      </w:hyperlink>
    </w:p>
    <w:p w14:paraId="3E11AE32" w14:textId="77777777" w:rsidR="00907FBA" w:rsidRPr="002524DF" w:rsidRDefault="00F427C3">
      <w:pPr>
        <w:pStyle w:val="24"/>
        <w:rPr>
          <w:rFonts w:ascii="Calibri" w:eastAsia="Times New Roman" w:hAnsi="Calibri"/>
          <w:smallCaps w:val="0"/>
          <w:noProof/>
          <w:sz w:val="22"/>
          <w:szCs w:val="22"/>
          <w:lang w:eastAsia="en-US"/>
        </w:rPr>
      </w:pPr>
      <w:hyperlink w:anchor="_Toc390432042" w:history="1">
        <w:r w:rsidR="00907FBA" w:rsidRPr="005C5EF6">
          <w:rPr>
            <w:rStyle w:val="af3"/>
            <w:rFonts w:ascii="Calibri" w:hAnsi="Calibri" w:cs="Courier New"/>
            <w:b/>
            <w:bCs/>
            <w:noProof/>
          </w:rPr>
          <w:t>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Operation Process</w:t>
        </w:r>
        <w:r w:rsidR="00907FBA">
          <w:rPr>
            <w:noProof/>
            <w:webHidden/>
          </w:rPr>
          <w:tab/>
        </w:r>
        <w:r w:rsidR="00907FBA">
          <w:rPr>
            <w:noProof/>
            <w:webHidden/>
          </w:rPr>
          <w:fldChar w:fldCharType="begin"/>
        </w:r>
        <w:r w:rsidR="00907FBA">
          <w:rPr>
            <w:noProof/>
            <w:webHidden/>
          </w:rPr>
          <w:instrText xml:space="preserve"> PAGEREF _Toc390432042 \h </w:instrText>
        </w:r>
        <w:r w:rsidR="00907FBA">
          <w:rPr>
            <w:noProof/>
            <w:webHidden/>
          </w:rPr>
        </w:r>
        <w:r w:rsidR="00907FBA">
          <w:rPr>
            <w:noProof/>
            <w:webHidden/>
          </w:rPr>
          <w:fldChar w:fldCharType="separate"/>
        </w:r>
        <w:r w:rsidR="006A499B">
          <w:rPr>
            <w:noProof/>
            <w:webHidden/>
          </w:rPr>
          <w:t>78</w:t>
        </w:r>
        <w:r w:rsidR="00907FBA">
          <w:rPr>
            <w:noProof/>
            <w:webHidden/>
          </w:rPr>
          <w:fldChar w:fldCharType="end"/>
        </w:r>
      </w:hyperlink>
    </w:p>
    <w:p w14:paraId="47548B75" w14:textId="77777777" w:rsidR="00907FBA" w:rsidRPr="002524DF" w:rsidRDefault="00F427C3">
      <w:pPr>
        <w:pStyle w:val="24"/>
        <w:rPr>
          <w:rFonts w:ascii="Calibri" w:eastAsia="Times New Roman" w:hAnsi="Calibri"/>
          <w:smallCaps w:val="0"/>
          <w:noProof/>
          <w:sz w:val="22"/>
          <w:szCs w:val="22"/>
          <w:lang w:eastAsia="en-US"/>
        </w:rPr>
      </w:pPr>
      <w:hyperlink w:anchor="_Toc390432043" w:history="1">
        <w:r w:rsidR="00907FBA" w:rsidRPr="005C5EF6">
          <w:rPr>
            <w:rStyle w:val="af3"/>
            <w:rFonts w:ascii="Calibri" w:hAnsi="Calibri" w:cs="Courier New"/>
            <w:b/>
            <w:bCs/>
            <w:noProof/>
          </w:rPr>
          <w:t>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Process description</w:t>
        </w:r>
        <w:r w:rsidR="00907FBA">
          <w:rPr>
            <w:noProof/>
            <w:webHidden/>
          </w:rPr>
          <w:tab/>
        </w:r>
        <w:r w:rsidR="00907FBA">
          <w:rPr>
            <w:noProof/>
            <w:webHidden/>
          </w:rPr>
          <w:fldChar w:fldCharType="begin"/>
        </w:r>
        <w:r w:rsidR="00907FBA">
          <w:rPr>
            <w:noProof/>
            <w:webHidden/>
          </w:rPr>
          <w:instrText xml:space="preserve"> PAGEREF _Toc390432043 \h </w:instrText>
        </w:r>
        <w:r w:rsidR="00907FBA">
          <w:rPr>
            <w:noProof/>
            <w:webHidden/>
          </w:rPr>
        </w:r>
        <w:r w:rsidR="00907FBA">
          <w:rPr>
            <w:noProof/>
            <w:webHidden/>
          </w:rPr>
          <w:fldChar w:fldCharType="separate"/>
        </w:r>
        <w:r w:rsidR="006A499B">
          <w:rPr>
            <w:noProof/>
            <w:webHidden/>
          </w:rPr>
          <w:t>79</w:t>
        </w:r>
        <w:r w:rsidR="00907FBA">
          <w:rPr>
            <w:noProof/>
            <w:webHidden/>
          </w:rPr>
          <w:fldChar w:fldCharType="end"/>
        </w:r>
      </w:hyperlink>
    </w:p>
    <w:p w14:paraId="1176D26F" w14:textId="77777777" w:rsidR="00907FBA" w:rsidRPr="002524DF" w:rsidRDefault="00F427C3">
      <w:pPr>
        <w:pStyle w:val="24"/>
        <w:rPr>
          <w:rFonts w:ascii="Calibri" w:eastAsia="Times New Roman" w:hAnsi="Calibri"/>
          <w:smallCaps w:val="0"/>
          <w:noProof/>
          <w:sz w:val="22"/>
          <w:szCs w:val="22"/>
          <w:lang w:eastAsia="en-US"/>
        </w:rPr>
      </w:pPr>
      <w:hyperlink w:anchor="_Toc390432044" w:history="1">
        <w:r w:rsidR="00907FBA" w:rsidRPr="005C5EF6">
          <w:rPr>
            <w:rStyle w:val="af3"/>
            <w:rFonts w:ascii="Calibri" w:hAnsi="Calibri" w:cs="Courier New"/>
            <w:b/>
            <w:bCs/>
            <w:noProof/>
          </w:rPr>
          <w:t>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Business rules</w:t>
        </w:r>
        <w:r w:rsidR="00907FBA">
          <w:rPr>
            <w:noProof/>
            <w:webHidden/>
          </w:rPr>
          <w:tab/>
        </w:r>
        <w:r w:rsidR="00907FBA">
          <w:rPr>
            <w:noProof/>
            <w:webHidden/>
          </w:rPr>
          <w:fldChar w:fldCharType="begin"/>
        </w:r>
        <w:r w:rsidR="00907FBA">
          <w:rPr>
            <w:noProof/>
            <w:webHidden/>
          </w:rPr>
          <w:instrText xml:space="preserve"> PAGEREF _Toc390432044 \h </w:instrText>
        </w:r>
        <w:r w:rsidR="00907FBA">
          <w:rPr>
            <w:noProof/>
            <w:webHidden/>
          </w:rPr>
        </w:r>
        <w:r w:rsidR="00907FBA">
          <w:rPr>
            <w:noProof/>
            <w:webHidden/>
          </w:rPr>
          <w:fldChar w:fldCharType="separate"/>
        </w:r>
        <w:r w:rsidR="006A499B">
          <w:rPr>
            <w:noProof/>
            <w:webHidden/>
          </w:rPr>
          <w:t>82</w:t>
        </w:r>
        <w:r w:rsidR="00907FBA">
          <w:rPr>
            <w:noProof/>
            <w:webHidden/>
          </w:rPr>
          <w:fldChar w:fldCharType="end"/>
        </w:r>
      </w:hyperlink>
    </w:p>
    <w:p w14:paraId="1673B861" w14:textId="77777777" w:rsidR="00907FBA" w:rsidRPr="002524DF" w:rsidRDefault="00F427C3">
      <w:pPr>
        <w:pStyle w:val="24"/>
        <w:rPr>
          <w:rFonts w:ascii="Calibri" w:eastAsia="Times New Roman" w:hAnsi="Calibri"/>
          <w:smallCaps w:val="0"/>
          <w:noProof/>
          <w:sz w:val="22"/>
          <w:szCs w:val="22"/>
          <w:lang w:eastAsia="en-US"/>
        </w:rPr>
      </w:pPr>
      <w:hyperlink w:anchor="_Toc390432045" w:history="1">
        <w:r w:rsidR="00907FBA" w:rsidRPr="005C5EF6">
          <w:rPr>
            <w:rStyle w:val="af3"/>
            <w:rFonts w:ascii="Calibri" w:hAnsi="Calibri" w:cs="Courier New"/>
            <w:b/>
            <w:bCs/>
            <w:noProof/>
          </w:rPr>
          <w:t>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Inputs and outputs</w:t>
        </w:r>
        <w:r w:rsidR="00907FBA">
          <w:rPr>
            <w:noProof/>
            <w:webHidden/>
          </w:rPr>
          <w:tab/>
        </w:r>
        <w:r w:rsidR="00907FBA">
          <w:rPr>
            <w:noProof/>
            <w:webHidden/>
          </w:rPr>
          <w:fldChar w:fldCharType="begin"/>
        </w:r>
        <w:r w:rsidR="00907FBA">
          <w:rPr>
            <w:noProof/>
            <w:webHidden/>
          </w:rPr>
          <w:instrText xml:space="preserve"> PAGEREF _Toc390432045 \h </w:instrText>
        </w:r>
        <w:r w:rsidR="00907FBA">
          <w:rPr>
            <w:noProof/>
            <w:webHidden/>
          </w:rPr>
        </w:r>
        <w:r w:rsidR="00907FBA">
          <w:rPr>
            <w:noProof/>
            <w:webHidden/>
          </w:rPr>
          <w:fldChar w:fldCharType="separate"/>
        </w:r>
        <w:r w:rsidR="006A499B">
          <w:rPr>
            <w:noProof/>
            <w:webHidden/>
          </w:rPr>
          <w:t>82</w:t>
        </w:r>
        <w:r w:rsidR="00907FBA">
          <w:rPr>
            <w:noProof/>
            <w:webHidden/>
          </w:rPr>
          <w:fldChar w:fldCharType="end"/>
        </w:r>
      </w:hyperlink>
    </w:p>
    <w:p w14:paraId="707522B9"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46" w:history="1">
        <w:r w:rsidR="00907FBA" w:rsidRPr="005C5EF6">
          <w:rPr>
            <w:rStyle w:val="af3"/>
            <w:rFonts w:ascii="Calibri" w:hAnsi="Calibri" w:cs="Courier New"/>
            <w:noProof/>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Auction for investors</w:t>
        </w:r>
        <w:r w:rsidR="00907FBA">
          <w:rPr>
            <w:noProof/>
            <w:webHidden/>
          </w:rPr>
          <w:tab/>
        </w:r>
        <w:r w:rsidR="00907FBA">
          <w:rPr>
            <w:noProof/>
            <w:webHidden/>
          </w:rPr>
          <w:fldChar w:fldCharType="begin"/>
        </w:r>
        <w:r w:rsidR="00907FBA">
          <w:rPr>
            <w:noProof/>
            <w:webHidden/>
          </w:rPr>
          <w:instrText xml:space="preserve"> PAGEREF _Toc390432046 \h </w:instrText>
        </w:r>
        <w:r w:rsidR="00907FBA">
          <w:rPr>
            <w:noProof/>
            <w:webHidden/>
          </w:rPr>
        </w:r>
        <w:r w:rsidR="00907FBA">
          <w:rPr>
            <w:noProof/>
            <w:webHidden/>
          </w:rPr>
          <w:fldChar w:fldCharType="separate"/>
        </w:r>
        <w:r w:rsidR="006A499B">
          <w:rPr>
            <w:noProof/>
            <w:webHidden/>
          </w:rPr>
          <w:t>82</w:t>
        </w:r>
        <w:r w:rsidR="00907FBA">
          <w:rPr>
            <w:noProof/>
            <w:webHidden/>
          </w:rPr>
          <w:fldChar w:fldCharType="end"/>
        </w:r>
      </w:hyperlink>
    </w:p>
    <w:p w14:paraId="58C209F8" w14:textId="77777777" w:rsidR="00907FBA" w:rsidRPr="002524DF" w:rsidRDefault="00F427C3">
      <w:pPr>
        <w:pStyle w:val="24"/>
        <w:rPr>
          <w:rFonts w:ascii="Calibri" w:eastAsia="Times New Roman" w:hAnsi="Calibri"/>
          <w:smallCaps w:val="0"/>
          <w:noProof/>
          <w:sz w:val="22"/>
          <w:szCs w:val="22"/>
          <w:lang w:eastAsia="en-US"/>
        </w:rPr>
      </w:pPr>
      <w:hyperlink w:anchor="_Toc390432047" w:history="1">
        <w:r w:rsidR="00907FBA" w:rsidRPr="005C5EF6">
          <w:rPr>
            <w:rStyle w:val="af3"/>
            <w:rFonts w:ascii="Calibri" w:hAnsi="Calibri" w:cs="Courier New"/>
            <w:b/>
            <w:bCs/>
            <w:noProof/>
          </w:rPr>
          <w:t>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Function description</w:t>
        </w:r>
        <w:r w:rsidR="00907FBA">
          <w:rPr>
            <w:noProof/>
            <w:webHidden/>
          </w:rPr>
          <w:tab/>
        </w:r>
        <w:r w:rsidR="00907FBA">
          <w:rPr>
            <w:noProof/>
            <w:webHidden/>
          </w:rPr>
          <w:fldChar w:fldCharType="begin"/>
        </w:r>
        <w:r w:rsidR="00907FBA">
          <w:rPr>
            <w:noProof/>
            <w:webHidden/>
          </w:rPr>
          <w:instrText xml:space="preserve"> PAGEREF _Toc390432047 \h </w:instrText>
        </w:r>
        <w:r w:rsidR="00907FBA">
          <w:rPr>
            <w:noProof/>
            <w:webHidden/>
          </w:rPr>
        </w:r>
        <w:r w:rsidR="00907FBA">
          <w:rPr>
            <w:noProof/>
            <w:webHidden/>
          </w:rPr>
          <w:fldChar w:fldCharType="separate"/>
        </w:r>
        <w:r w:rsidR="006A499B">
          <w:rPr>
            <w:noProof/>
            <w:webHidden/>
          </w:rPr>
          <w:t>82</w:t>
        </w:r>
        <w:r w:rsidR="00907FBA">
          <w:rPr>
            <w:noProof/>
            <w:webHidden/>
          </w:rPr>
          <w:fldChar w:fldCharType="end"/>
        </w:r>
      </w:hyperlink>
    </w:p>
    <w:p w14:paraId="27054530" w14:textId="77777777" w:rsidR="00907FBA" w:rsidRPr="002524DF" w:rsidRDefault="00F427C3">
      <w:pPr>
        <w:pStyle w:val="24"/>
        <w:rPr>
          <w:rFonts w:ascii="Calibri" w:eastAsia="Times New Roman" w:hAnsi="Calibri"/>
          <w:smallCaps w:val="0"/>
          <w:noProof/>
          <w:sz w:val="22"/>
          <w:szCs w:val="22"/>
          <w:lang w:eastAsia="en-US"/>
        </w:rPr>
      </w:pPr>
      <w:hyperlink w:anchor="_Toc390432048" w:history="1">
        <w:r w:rsidR="00907FBA" w:rsidRPr="005C5EF6">
          <w:rPr>
            <w:rStyle w:val="af3"/>
            <w:rFonts w:ascii="Calibri" w:hAnsi="Calibri" w:cs="Courier New"/>
            <w:b/>
            <w:bCs/>
            <w:noProof/>
          </w:rPr>
          <w:t>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Operation Process</w:t>
        </w:r>
        <w:r w:rsidR="00907FBA">
          <w:rPr>
            <w:noProof/>
            <w:webHidden/>
          </w:rPr>
          <w:tab/>
        </w:r>
        <w:r w:rsidR="00907FBA">
          <w:rPr>
            <w:noProof/>
            <w:webHidden/>
          </w:rPr>
          <w:fldChar w:fldCharType="begin"/>
        </w:r>
        <w:r w:rsidR="00907FBA">
          <w:rPr>
            <w:noProof/>
            <w:webHidden/>
          </w:rPr>
          <w:instrText xml:space="preserve"> PAGEREF _Toc390432048 \h </w:instrText>
        </w:r>
        <w:r w:rsidR="00907FBA">
          <w:rPr>
            <w:noProof/>
            <w:webHidden/>
          </w:rPr>
        </w:r>
        <w:r w:rsidR="00907FBA">
          <w:rPr>
            <w:noProof/>
            <w:webHidden/>
          </w:rPr>
          <w:fldChar w:fldCharType="separate"/>
        </w:r>
        <w:r w:rsidR="006A499B">
          <w:rPr>
            <w:noProof/>
            <w:webHidden/>
          </w:rPr>
          <w:t>83</w:t>
        </w:r>
        <w:r w:rsidR="00907FBA">
          <w:rPr>
            <w:noProof/>
            <w:webHidden/>
          </w:rPr>
          <w:fldChar w:fldCharType="end"/>
        </w:r>
      </w:hyperlink>
    </w:p>
    <w:p w14:paraId="103C10F7" w14:textId="77777777" w:rsidR="00907FBA" w:rsidRPr="002524DF" w:rsidRDefault="00F427C3">
      <w:pPr>
        <w:pStyle w:val="24"/>
        <w:rPr>
          <w:rFonts w:ascii="Calibri" w:eastAsia="Times New Roman" w:hAnsi="Calibri"/>
          <w:smallCaps w:val="0"/>
          <w:noProof/>
          <w:sz w:val="22"/>
          <w:szCs w:val="22"/>
          <w:lang w:eastAsia="en-US"/>
        </w:rPr>
      </w:pPr>
      <w:hyperlink w:anchor="_Toc390432049" w:history="1">
        <w:r w:rsidR="00907FBA" w:rsidRPr="005C5EF6">
          <w:rPr>
            <w:rStyle w:val="af3"/>
            <w:rFonts w:ascii="Calibri" w:hAnsi="Calibri" w:cs="Courier New"/>
            <w:b/>
            <w:bCs/>
            <w:noProof/>
          </w:rPr>
          <w:t>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Process description</w:t>
        </w:r>
        <w:r w:rsidR="00907FBA">
          <w:rPr>
            <w:noProof/>
            <w:webHidden/>
          </w:rPr>
          <w:tab/>
        </w:r>
        <w:r w:rsidR="00907FBA">
          <w:rPr>
            <w:noProof/>
            <w:webHidden/>
          </w:rPr>
          <w:fldChar w:fldCharType="begin"/>
        </w:r>
        <w:r w:rsidR="00907FBA">
          <w:rPr>
            <w:noProof/>
            <w:webHidden/>
          </w:rPr>
          <w:instrText xml:space="preserve"> PAGEREF _Toc390432049 \h </w:instrText>
        </w:r>
        <w:r w:rsidR="00907FBA">
          <w:rPr>
            <w:noProof/>
            <w:webHidden/>
          </w:rPr>
        </w:r>
        <w:r w:rsidR="00907FBA">
          <w:rPr>
            <w:noProof/>
            <w:webHidden/>
          </w:rPr>
          <w:fldChar w:fldCharType="separate"/>
        </w:r>
        <w:r w:rsidR="006A499B">
          <w:rPr>
            <w:noProof/>
            <w:webHidden/>
          </w:rPr>
          <w:t>83</w:t>
        </w:r>
        <w:r w:rsidR="00907FBA">
          <w:rPr>
            <w:noProof/>
            <w:webHidden/>
          </w:rPr>
          <w:fldChar w:fldCharType="end"/>
        </w:r>
      </w:hyperlink>
    </w:p>
    <w:p w14:paraId="6B6394FE" w14:textId="77777777" w:rsidR="00907FBA" w:rsidRPr="002524DF" w:rsidRDefault="00F427C3">
      <w:pPr>
        <w:pStyle w:val="24"/>
        <w:rPr>
          <w:rFonts w:ascii="Calibri" w:eastAsia="Times New Roman" w:hAnsi="Calibri"/>
          <w:smallCaps w:val="0"/>
          <w:noProof/>
          <w:sz w:val="22"/>
          <w:szCs w:val="22"/>
          <w:lang w:eastAsia="en-US"/>
        </w:rPr>
      </w:pPr>
      <w:hyperlink w:anchor="_Toc390432050" w:history="1">
        <w:r w:rsidR="00907FBA" w:rsidRPr="005C5EF6">
          <w:rPr>
            <w:rStyle w:val="af3"/>
            <w:rFonts w:ascii="Calibri" w:hAnsi="Calibri" w:cs="Courier New"/>
            <w:b/>
            <w:bCs/>
            <w:noProof/>
          </w:rPr>
          <w:t>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Business rules</w:t>
        </w:r>
        <w:r w:rsidR="00907FBA">
          <w:rPr>
            <w:noProof/>
            <w:webHidden/>
          </w:rPr>
          <w:tab/>
        </w:r>
        <w:r w:rsidR="00907FBA">
          <w:rPr>
            <w:noProof/>
            <w:webHidden/>
          </w:rPr>
          <w:fldChar w:fldCharType="begin"/>
        </w:r>
        <w:r w:rsidR="00907FBA">
          <w:rPr>
            <w:noProof/>
            <w:webHidden/>
          </w:rPr>
          <w:instrText xml:space="preserve"> PAGEREF _Toc390432050 \h </w:instrText>
        </w:r>
        <w:r w:rsidR="00907FBA">
          <w:rPr>
            <w:noProof/>
            <w:webHidden/>
          </w:rPr>
        </w:r>
        <w:r w:rsidR="00907FBA">
          <w:rPr>
            <w:noProof/>
            <w:webHidden/>
          </w:rPr>
          <w:fldChar w:fldCharType="separate"/>
        </w:r>
        <w:r w:rsidR="006A499B">
          <w:rPr>
            <w:noProof/>
            <w:webHidden/>
          </w:rPr>
          <w:t>89</w:t>
        </w:r>
        <w:r w:rsidR="00907FBA">
          <w:rPr>
            <w:noProof/>
            <w:webHidden/>
          </w:rPr>
          <w:fldChar w:fldCharType="end"/>
        </w:r>
      </w:hyperlink>
    </w:p>
    <w:p w14:paraId="6657B621" w14:textId="77777777" w:rsidR="00907FBA" w:rsidRPr="002524DF" w:rsidRDefault="00F427C3">
      <w:pPr>
        <w:pStyle w:val="24"/>
        <w:rPr>
          <w:rFonts w:ascii="Calibri" w:eastAsia="Times New Roman" w:hAnsi="Calibri"/>
          <w:smallCaps w:val="0"/>
          <w:noProof/>
          <w:sz w:val="22"/>
          <w:szCs w:val="22"/>
          <w:lang w:eastAsia="en-US"/>
        </w:rPr>
      </w:pPr>
      <w:hyperlink w:anchor="_Toc390432051" w:history="1">
        <w:r w:rsidR="00907FBA" w:rsidRPr="005C5EF6">
          <w:rPr>
            <w:rStyle w:val="af3"/>
            <w:rFonts w:ascii="Calibri" w:hAnsi="Calibri" w:cs="Courier New"/>
            <w:b/>
            <w:bCs/>
            <w:noProof/>
          </w:rPr>
          <w:t>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Inputs and outputs</w:t>
        </w:r>
        <w:r w:rsidR="00907FBA">
          <w:rPr>
            <w:noProof/>
            <w:webHidden/>
          </w:rPr>
          <w:tab/>
        </w:r>
        <w:r w:rsidR="00907FBA">
          <w:rPr>
            <w:noProof/>
            <w:webHidden/>
          </w:rPr>
          <w:fldChar w:fldCharType="begin"/>
        </w:r>
        <w:r w:rsidR="00907FBA">
          <w:rPr>
            <w:noProof/>
            <w:webHidden/>
          </w:rPr>
          <w:instrText xml:space="preserve"> PAGEREF _Toc390432051 \h </w:instrText>
        </w:r>
        <w:r w:rsidR="00907FBA">
          <w:rPr>
            <w:noProof/>
            <w:webHidden/>
          </w:rPr>
        </w:r>
        <w:r w:rsidR="00907FBA">
          <w:rPr>
            <w:noProof/>
            <w:webHidden/>
          </w:rPr>
          <w:fldChar w:fldCharType="separate"/>
        </w:r>
        <w:r w:rsidR="006A499B">
          <w:rPr>
            <w:noProof/>
            <w:webHidden/>
          </w:rPr>
          <w:t>89</w:t>
        </w:r>
        <w:r w:rsidR="00907FBA">
          <w:rPr>
            <w:noProof/>
            <w:webHidden/>
          </w:rPr>
          <w:fldChar w:fldCharType="end"/>
        </w:r>
      </w:hyperlink>
    </w:p>
    <w:p w14:paraId="4DF2F28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52" w:history="1">
        <w:r w:rsidR="00907FBA" w:rsidRPr="005C5EF6">
          <w:rPr>
            <w:rStyle w:val="af3"/>
            <w:rFonts w:ascii="Calibri" w:eastAsia="PMingLiU" w:hAnsi="Calibri" w:cs="Courier New"/>
            <w:noProof/>
            <w:lang w:eastAsia="zh-HK"/>
          </w:rPr>
          <w:t>Chapter 5 Reporting</w:t>
        </w:r>
        <w:r w:rsidR="00907FBA">
          <w:rPr>
            <w:noProof/>
            <w:webHidden/>
          </w:rPr>
          <w:tab/>
        </w:r>
        <w:r w:rsidR="00907FBA">
          <w:rPr>
            <w:noProof/>
            <w:webHidden/>
          </w:rPr>
          <w:fldChar w:fldCharType="begin"/>
        </w:r>
        <w:r w:rsidR="00907FBA">
          <w:rPr>
            <w:noProof/>
            <w:webHidden/>
          </w:rPr>
          <w:instrText xml:space="preserve"> PAGEREF _Toc390432052 \h </w:instrText>
        </w:r>
        <w:r w:rsidR="00907FBA">
          <w:rPr>
            <w:noProof/>
            <w:webHidden/>
          </w:rPr>
        </w:r>
        <w:r w:rsidR="00907FBA">
          <w:rPr>
            <w:noProof/>
            <w:webHidden/>
          </w:rPr>
          <w:fldChar w:fldCharType="separate"/>
        </w:r>
        <w:r w:rsidR="006A499B">
          <w:rPr>
            <w:noProof/>
            <w:webHidden/>
          </w:rPr>
          <w:t>90</w:t>
        </w:r>
        <w:r w:rsidR="00907FBA">
          <w:rPr>
            <w:noProof/>
            <w:webHidden/>
          </w:rPr>
          <w:fldChar w:fldCharType="end"/>
        </w:r>
      </w:hyperlink>
    </w:p>
    <w:p w14:paraId="7C4EACAF"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53" w:history="1">
        <w:r w:rsidR="00907FBA" w:rsidRPr="005C5EF6">
          <w:rPr>
            <w:rStyle w:val="af3"/>
            <w:rFonts w:ascii="Calibri" w:hAnsi="Calibri" w:cs="Courier New"/>
            <w:noProof/>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Functional Description</w:t>
        </w:r>
        <w:r w:rsidR="00907FBA">
          <w:rPr>
            <w:noProof/>
            <w:webHidden/>
          </w:rPr>
          <w:tab/>
        </w:r>
        <w:r w:rsidR="00907FBA">
          <w:rPr>
            <w:noProof/>
            <w:webHidden/>
          </w:rPr>
          <w:fldChar w:fldCharType="begin"/>
        </w:r>
        <w:r w:rsidR="00907FBA">
          <w:rPr>
            <w:noProof/>
            <w:webHidden/>
          </w:rPr>
          <w:instrText xml:space="preserve"> PAGEREF _Toc390432053 \h </w:instrText>
        </w:r>
        <w:r w:rsidR="00907FBA">
          <w:rPr>
            <w:noProof/>
            <w:webHidden/>
          </w:rPr>
        </w:r>
        <w:r w:rsidR="00907FBA">
          <w:rPr>
            <w:noProof/>
            <w:webHidden/>
          </w:rPr>
          <w:fldChar w:fldCharType="separate"/>
        </w:r>
        <w:r w:rsidR="006A499B">
          <w:rPr>
            <w:noProof/>
            <w:webHidden/>
          </w:rPr>
          <w:t>90</w:t>
        </w:r>
        <w:r w:rsidR="00907FBA">
          <w:rPr>
            <w:noProof/>
            <w:webHidden/>
          </w:rPr>
          <w:fldChar w:fldCharType="end"/>
        </w:r>
      </w:hyperlink>
    </w:p>
    <w:p w14:paraId="7143A3A4"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54" w:history="1">
        <w:r w:rsidR="00907FBA" w:rsidRPr="005C5EF6">
          <w:rPr>
            <w:rStyle w:val="af3"/>
            <w:rFonts w:ascii="Calibri" w:hAnsi="Calibri" w:cs="Courier New"/>
            <w:noProof/>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Operation process</w:t>
        </w:r>
        <w:r w:rsidR="00907FBA">
          <w:rPr>
            <w:noProof/>
            <w:webHidden/>
          </w:rPr>
          <w:tab/>
        </w:r>
        <w:r w:rsidR="00907FBA">
          <w:rPr>
            <w:noProof/>
            <w:webHidden/>
          </w:rPr>
          <w:fldChar w:fldCharType="begin"/>
        </w:r>
        <w:r w:rsidR="00907FBA">
          <w:rPr>
            <w:noProof/>
            <w:webHidden/>
          </w:rPr>
          <w:instrText xml:space="preserve"> PAGEREF _Toc390432054 \h </w:instrText>
        </w:r>
        <w:r w:rsidR="00907FBA">
          <w:rPr>
            <w:noProof/>
            <w:webHidden/>
          </w:rPr>
        </w:r>
        <w:r w:rsidR="00907FBA">
          <w:rPr>
            <w:noProof/>
            <w:webHidden/>
          </w:rPr>
          <w:fldChar w:fldCharType="separate"/>
        </w:r>
        <w:r w:rsidR="006A499B">
          <w:rPr>
            <w:noProof/>
            <w:webHidden/>
          </w:rPr>
          <w:t>90</w:t>
        </w:r>
        <w:r w:rsidR="00907FBA">
          <w:rPr>
            <w:noProof/>
            <w:webHidden/>
          </w:rPr>
          <w:fldChar w:fldCharType="end"/>
        </w:r>
      </w:hyperlink>
    </w:p>
    <w:p w14:paraId="4AE9C456"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55" w:history="1">
        <w:r w:rsidR="00907FBA" w:rsidRPr="005C5EF6">
          <w:rPr>
            <w:rStyle w:val="af3"/>
            <w:rFonts w:ascii="Calibri" w:hAnsi="Calibri" w:cs="Courier New"/>
            <w:noProof/>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Process description</w:t>
        </w:r>
        <w:r w:rsidR="00907FBA">
          <w:rPr>
            <w:noProof/>
            <w:webHidden/>
          </w:rPr>
          <w:tab/>
        </w:r>
        <w:r w:rsidR="00907FBA">
          <w:rPr>
            <w:noProof/>
            <w:webHidden/>
          </w:rPr>
          <w:fldChar w:fldCharType="begin"/>
        </w:r>
        <w:r w:rsidR="00907FBA">
          <w:rPr>
            <w:noProof/>
            <w:webHidden/>
          </w:rPr>
          <w:instrText xml:space="preserve"> PAGEREF _Toc390432055 \h </w:instrText>
        </w:r>
        <w:r w:rsidR="00907FBA">
          <w:rPr>
            <w:noProof/>
            <w:webHidden/>
          </w:rPr>
        </w:r>
        <w:r w:rsidR="00907FBA">
          <w:rPr>
            <w:noProof/>
            <w:webHidden/>
          </w:rPr>
          <w:fldChar w:fldCharType="separate"/>
        </w:r>
        <w:r w:rsidR="006A499B">
          <w:rPr>
            <w:noProof/>
            <w:webHidden/>
          </w:rPr>
          <w:t>90</w:t>
        </w:r>
        <w:r w:rsidR="00907FBA">
          <w:rPr>
            <w:noProof/>
            <w:webHidden/>
          </w:rPr>
          <w:fldChar w:fldCharType="end"/>
        </w:r>
      </w:hyperlink>
    </w:p>
    <w:p w14:paraId="051DF787" w14:textId="77777777" w:rsidR="00907FBA" w:rsidRPr="002524DF" w:rsidRDefault="00F427C3">
      <w:pPr>
        <w:pStyle w:val="24"/>
        <w:rPr>
          <w:rFonts w:ascii="Calibri" w:eastAsia="Times New Roman" w:hAnsi="Calibri"/>
          <w:smallCaps w:val="0"/>
          <w:noProof/>
          <w:sz w:val="22"/>
          <w:szCs w:val="22"/>
          <w:lang w:eastAsia="en-US"/>
        </w:rPr>
      </w:pPr>
      <w:hyperlink w:anchor="_Toc390432056" w:history="1">
        <w:r w:rsidR="00907FBA" w:rsidRPr="005C5EF6">
          <w:rPr>
            <w:rStyle w:val="af3"/>
            <w:rFonts w:ascii="Calibri" w:hAnsi="Calibri" w:cs="Courier New"/>
            <w:b/>
            <w:bCs/>
            <w:noProof/>
          </w:rPr>
          <w:t>4.1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Invoices report</w:t>
        </w:r>
        <w:r w:rsidR="00907FBA">
          <w:rPr>
            <w:noProof/>
            <w:webHidden/>
          </w:rPr>
          <w:tab/>
        </w:r>
        <w:r w:rsidR="00907FBA">
          <w:rPr>
            <w:noProof/>
            <w:webHidden/>
          </w:rPr>
          <w:fldChar w:fldCharType="begin"/>
        </w:r>
        <w:r w:rsidR="00907FBA">
          <w:rPr>
            <w:noProof/>
            <w:webHidden/>
          </w:rPr>
          <w:instrText xml:space="preserve"> PAGEREF _Toc390432056 \h </w:instrText>
        </w:r>
        <w:r w:rsidR="00907FBA">
          <w:rPr>
            <w:noProof/>
            <w:webHidden/>
          </w:rPr>
        </w:r>
        <w:r w:rsidR="00907FBA">
          <w:rPr>
            <w:noProof/>
            <w:webHidden/>
          </w:rPr>
          <w:fldChar w:fldCharType="separate"/>
        </w:r>
        <w:r w:rsidR="006A499B">
          <w:rPr>
            <w:noProof/>
            <w:webHidden/>
          </w:rPr>
          <w:t>91</w:t>
        </w:r>
        <w:r w:rsidR="00907FBA">
          <w:rPr>
            <w:noProof/>
            <w:webHidden/>
          </w:rPr>
          <w:fldChar w:fldCharType="end"/>
        </w:r>
      </w:hyperlink>
    </w:p>
    <w:p w14:paraId="69ADB92D" w14:textId="77777777" w:rsidR="00907FBA" w:rsidRPr="002524DF" w:rsidRDefault="00F427C3">
      <w:pPr>
        <w:pStyle w:val="32"/>
        <w:rPr>
          <w:rFonts w:ascii="Calibri" w:eastAsia="Times New Roman" w:hAnsi="Calibri"/>
          <w:b w:val="0"/>
          <w:iCs w:val="0"/>
          <w:sz w:val="22"/>
          <w:szCs w:val="22"/>
          <w:lang w:eastAsia="en-US"/>
        </w:rPr>
      </w:pPr>
      <w:hyperlink w:anchor="_Toc390432057" w:history="1">
        <w:r w:rsidR="00907FBA" w:rsidRPr="005C5EF6">
          <w:rPr>
            <w:rStyle w:val="af3"/>
            <w:rFonts w:ascii="Calibri" w:hAnsi="Calibri"/>
          </w:rPr>
          <w:t>4.1.1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_Toc390432057 \h </w:instrText>
        </w:r>
        <w:r w:rsidR="00907FBA">
          <w:rPr>
            <w:webHidden/>
          </w:rPr>
        </w:r>
        <w:r w:rsidR="00907FBA">
          <w:rPr>
            <w:webHidden/>
          </w:rPr>
          <w:fldChar w:fldCharType="separate"/>
        </w:r>
        <w:r w:rsidR="006A499B">
          <w:rPr>
            <w:webHidden/>
          </w:rPr>
          <w:t>91</w:t>
        </w:r>
        <w:r w:rsidR="00907FBA">
          <w:rPr>
            <w:webHidden/>
          </w:rPr>
          <w:fldChar w:fldCharType="end"/>
        </w:r>
      </w:hyperlink>
    </w:p>
    <w:p w14:paraId="48A5E9F5" w14:textId="77777777" w:rsidR="00907FBA" w:rsidRPr="002524DF" w:rsidRDefault="00F427C3">
      <w:pPr>
        <w:pStyle w:val="32"/>
        <w:rPr>
          <w:rFonts w:ascii="Calibri" w:eastAsia="Times New Roman" w:hAnsi="Calibri"/>
          <w:b w:val="0"/>
          <w:iCs w:val="0"/>
          <w:sz w:val="22"/>
          <w:szCs w:val="22"/>
          <w:lang w:eastAsia="en-US"/>
        </w:rPr>
      </w:pPr>
      <w:hyperlink w:anchor="_Toc390432058" w:history="1">
        <w:r w:rsidR="00907FBA" w:rsidRPr="005C5EF6">
          <w:rPr>
            <w:rStyle w:val="af3"/>
            <w:rFonts w:ascii="Calibri" w:hAnsi="Calibri"/>
          </w:rPr>
          <w:t>4.1.2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_Toc390432058 \h </w:instrText>
        </w:r>
        <w:r w:rsidR="00907FBA">
          <w:rPr>
            <w:webHidden/>
          </w:rPr>
        </w:r>
        <w:r w:rsidR="00907FBA">
          <w:rPr>
            <w:webHidden/>
          </w:rPr>
          <w:fldChar w:fldCharType="separate"/>
        </w:r>
        <w:r w:rsidR="006A499B">
          <w:rPr>
            <w:webHidden/>
          </w:rPr>
          <w:t>92</w:t>
        </w:r>
        <w:r w:rsidR="00907FBA">
          <w:rPr>
            <w:webHidden/>
          </w:rPr>
          <w:fldChar w:fldCharType="end"/>
        </w:r>
      </w:hyperlink>
    </w:p>
    <w:p w14:paraId="200D4A73" w14:textId="77777777" w:rsidR="00907FBA" w:rsidRPr="002524DF" w:rsidRDefault="00F427C3">
      <w:pPr>
        <w:pStyle w:val="24"/>
        <w:rPr>
          <w:rFonts w:ascii="Calibri" w:eastAsia="Times New Roman" w:hAnsi="Calibri"/>
          <w:smallCaps w:val="0"/>
          <w:noProof/>
          <w:sz w:val="22"/>
          <w:szCs w:val="22"/>
          <w:lang w:eastAsia="en-US"/>
        </w:rPr>
      </w:pPr>
      <w:hyperlink w:anchor="_Toc390432059" w:history="1">
        <w:r w:rsidR="00907FBA" w:rsidRPr="005C5EF6">
          <w:rPr>
            <w:rStyle w:val="af3"/>
            <w:rFonts w:ascii="Calibri" w:hAnsi="Calibri" w:cs="Courier New"/>
            <w:b/>
            <w:bCs/>
            <w:noProof/>
          </w:rPr>
          <w:t>4.2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Disbursement report</w:t>
        </w:r>
        <w:r w:rsidR="00907FBA">
          <w:rPr>
            <w:noProof/>
            <w:webHidden/>
          </w:rPr>
          <w:tab/>
        </w:r>
        <w:r w:rsidR="00907FBA">
          <w:rPr>
            <w:noProof/>
            <w:webHidden/>
          </w:rPr>
          <w:fldChar w:fldCharType="begin"/>
        </w:r>
        <w:r w:rsidR="00907FBA">
          <w:rPr>
            <w:noProof/>
            <w:webHidden/>
          </w:rPr>
          <w:instrText xml:space="preserve"> PAGEREF _Toc390432059 \h </w:instrText>
        </w:r>
        <w:r w:rsidR="00907FBA">
          <w:rPr>
            <w:noProof/>
            <w:webHidden/>
          </w:rPr>
        </w:r>
        <w:r w:rsidR="00907FBA">
          <w:rPr>
            <w:noProof/>
            <w:webHidden/>
          </w:rPr>
          <w:fldChar w:fldCharType="separate"/>
        </w:r>
        <w:r w:rsidR="006A499B">
          <w:rPr>
            <w:noProof/>
            <w:webHidden/>
          </w:rPr>
          <w:t>95</w:t>
        </w:r>
        <w:r w:rsidR="00907FBA">
          <w:rPr>
            <w:noProof/>
            <w:webHidden/>
          </w:rPr>
          <w:fldChar w:fldCharType="end"/>
        </w:r>
      </w:hyperlink>
    </w:p>
    <w:p w14:paraId="38EDED94" w14:textId="77777777" w:rsidR="00907FBA" w:rsidRPr="002524DF" w:rsidRDefault="00F427C3">
      <w:pPr>
        <w:pStyle w:val="32"/>
        <w:rPr>
          <w:rFonts w:ascii="Calibri" w:eastAsia="Times New Roman" w:hAnsi="Calibri"/>
          <w:b w:val="0"/>
          <w:iCs w:val="0"/>
          <w:sz w:val="22"/>
          <w:szCs w:val="22"/>
          <w:lang w:eastAsia="en-US"/>
        </w:rPr>
      </w:pPr>
      <w:hyperlink w:anchor="_Toc390432060" w:history="1">
        <w:r w:rsidR="00907FBA" w:rsidRPr="005C5EF6">
          <w:rPr>
            <w:rStyle w:val="af3"/>
            <w:rFonts w:ascii="Calibri" w:hAnsi="Calibri"/>
          </w:rPr>
          <w:t>4.2.1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_Toc390432060 \h </w:instrText>
        </w:r>
        <w:r w:rsidR="00907FBA">
          <w:rPr>
            <w:webHidden/>
          </w:rPr>
        </w:r>
        <w:r w:rsidR="00907FBA">
          <w:rPr>
            <w:webHidden/>
          </w:rPr>
          <w:fldChar w:fldCharType="separate"/>
        </w:r>
        <w:r w:rsidR="006A499B">
          <w:rPr>
            <w:webHidden/>
          </w:rPr>
          <w:t>95</w:t>
        </w:r>
        <w:r w:rsidR="00907FBA">
          <w:rPr>
            <w:webHidden/>
          </w:rPr>
          <w:fldChar w:fldCharType="end"/>
        </w:r>
      </w:hyperlink>
    </w:p>
    <w:p w14:paraId="1AC00B67" w14:textId="77777777" w:rsidR="00907FBA" w:rsidRPr="002524DF" w:rsidRDefault="00F427C3">
      <w:pPr>
        <w:pStyle w:val="32"/>
        <w:rPr>
          <w:rFonts w:ascii="Calibri" w:eastAsia="Times New Roman" w:hAnsi="Calibri"/>
          <w:b w:val="0"/>
          <w:iCs w:val="0"/>
          <w:sz w:val="22"/>
          <w:szCs w:val="22"/>
          <w:lang w:eastAsia="en-US"/>
        </w:rPr>
      </w:pPr>
      <w:hyperlink w:anchor="_Toc390432061" w:history="1">
        <w:r w:rsidR="00907FBA" w:rsidRPr="005C5EF6">
          <w:rPr>
            <w:rStyle w:val="af3"/>
            <w:rFonts w:ascii="Calibri" w:hAnsi="Calibri"/>
          </w:rPr>
          <w:t>4.2.2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_Toc390432061 \h </w:instrText>
        </w:r>
        <w:r w:rsidR="00907FBA">
          <w:rPr>
            <w:webHidden/>
          </w:rPr>
        </w:r>
        <w:r w:rsidR="00907FBA">
          <w:rPr>
            <w:webHidden/>
          </w:rPr>
          <w:fldChar w:fldCharType="separate"/>
        </w:r>
        <w:r w:rsidR="006A499B">
          <w:rPr>
            <w:webHidden/>
          </w:rPr>
          <w:t>95</w:t>
        </w:r>
        <w:r w:rsidR="00907FBA">
          <w:rPr>
            <w:webHidden/>
          </w:rPr>
          <w:fldChar w:fldCharType="end"/>
        </w:r>
      </w:hyperlink>
    </w:p>
    <w:p w14:paraId="54823094" w14:textId="77777777" w:rsidR="00907FBA" w:rsidRPr="002524DF" w:rsidRDefault="00F427C3">
      <w:pPr>
        <w:pStyle w:val="32"/>
        <w:rPr>
          <w:rFonts w:ascii="Calibri" w:eastAsia="Times New Roman" w:hAnsi="Calibri"/>
          <w:b w:val="0"/>
          <w:iCs w:val="0"/>
          <w:sz w:val="22"/>
          <w:szCs w:val="22"/>
          <w:lang w:eastAsia="en-US"/>
        </w:rPr>
      </w:pPr>
      <w:hyperlink w:anchor="_Toc390432062" w:history="1">
        <w:r w:rsidR="00907FBA" w:rsidRPr="005C5EF6">
          <w:rPr>
            <w:rStyle w:val="af3"/>
            <w:rFonts w:ascii="Calibri" w:hAnsi="Calibri"/>
          </w:rPr>
          <w:t>4.2.3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Template report</w:t>
        </w:r>
        <w:r w:rsidR="00907FBA">
          <w:rPr>
            <w:webHidden/>
          </w:rPr>
          <w:tab/>
        </w:r>
        <w:r w:rsidR="00907FBA">
          <w:rPr>
            <w:webHidden/>
          </w:rPr>
          <w:fldChar w:fldCharType="begin"/>
        </w:r>
        <w:r w:rsidR="00907FBA">
          <w:rPr>
            <w:webHidden/>
          </w:rPr>
          <w:instrText xml:space="preserve"> PAGEREF _Toc390432062 \h </w:instrText>
        </w:r>
        <w:r w:rsidR="00907FBA">
          <w:rPr>
            <w:webHidden/>
          </w:rPr>
        </w:r>
        <w:r w:rsidR="00907FBA">
          <w:rPr>
            <w:webHidden/>
          </w:rPr>
          <w:fldChar w:fldCharType="separate"/>
        </w:r>
        <w:r w:rsidR="006A499B">
          <w:rPr>
            <w:webHidden/>
          </w:rPr>
          <w:t>96</w:t>
        </w:r>
        <w:r w:rsidR="00907FBA">
          <w:rPr>
            <w:webHidden/>
          </w:rPr>
          <w:fldChar w:fldCharType="end"/>
        </w:r>
      </w:hyperlink>
    </w:p>
    <w:p w14:paraId="218E8684" w14:textId="77777777" w:rsidR="00907FBA" w:rsidRPr="002524DF" w:rsidRDefault="00F427C3">
      <w:pPr>
        <w:pStyle w:val="24"/>
        <w:rPr>
          <w:rFonts w:ascii="Calibri" w:eastAsia="Times New Roman" w:hAnsi="Calibri"/>
          <w:smallCaps w:val="0"/>
          <w:noProof/>
          <w:sz w:val="22"/>
          <w:szCs w:val="22"/>
          <w:lang w:eastAsia="en-US"/>
        </w:rPr>
      </w:pPr>
      <w:hyperlink w:anchor="_Toc390432063" w:history="1">
        <w:r w:rsidR="00907FBA" w:rsidRPr="005C5EF6">
          <w:rPr>
            <w:rStyle w:val="af3"/>
            <w:rFonts w:ascii="Calibri" w:hAnsi="Calibri" w:cs="Courier New"/>
            <w:b/>
            <w:bCs/>
            <w:noProof/>
          </w:rPr>
          <w:t>4.3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In-auction invoice report</w:t>
        </w:r>
        <w:r w:rsidR="00907FBA">
          <w:rPr>
            <w:noProof/>
            <w:webHidden/>
          </w:rPr>
          <w:tab/>
        </w:r>
        <w:r w:rsidR="00907FBA">
          <w:rPr>
            <w:noProof/>
            <w:webHidden/>
          </w:rPr>
          <w:fldChar w:fldCharType="begin"/>
        </w:r>
        <w:r w:rsidR="00907FBA">
          <w:rPr>
            <w:noProof/>
            <w:webHidden/>
          </w:rPr>
          <w:instrText xml:space="preserve"> PAGEREF _Toc390432063 \h </w:instrText>
        </w:r>
        <w:r w:rsidR="00907FBA">
          <w:rPr>
            <w:noProof/>
            <w:webHidden/>
          </w:rPr>
        </w:r>
        <w:r w:rsidR="00907FBA">
          <w:rPr>
            <w:noProof/>
            <w:webHidden/>
          </w:rPr>
          <w:fldChar w:fldCharType="separate"/>
        </w:r>
        <w:r w:rsidR="006A499B">
          <w:rPr>
            <w:noProof/>
            <w:webHidden/>
          </w:rPr>
          <w:t>96</w:t>
        </w:r>
        <w:r w:rsidR="00907FBA">
          <w:rPr>
            <w:noProof/>
            <w:webHidden/>
          </w:rPr>
          <w:fldChar w:fldCharType="end"/>
        </w:r>
      </w:hyperlink>
    </w:p>
    <w:p w14:paraId="73CB4D3E" w14:textId="77777777" w:rsidR="00907FBA" w:rsidRPr="002524DF" w:rsidRDefault="00F427C3">
      <w:pPr>
        <w:pStyle w:val="32"/>
        <w:rPr>
          <w:rFonts w:ascii="Calibri" w:eastAsia="Times New Roman" w:hAnsi="Calibri"/>
          <w:b w:val="0"/>
          <w:iCs w:val="0"/>
          <w:sz w:val="22"/>
          <w:szCs w:val="22"/>
          <w:lang w:eastAsia="en-US"/>
        </w:rPr>
      </w:pPr>
      <w:hyperlink w:anchor="_Toc390432064" w:history="1">
        <w:r w:rsidR="00907FBA" w:rsidRPr="005C5EF6">
          <w:rPr>
            <w:rStyle w:val="af3"/>
            <w:rFonts w:ascii="Calibri" w:hAnsi="Calibri"/>
          </w:rPr>
          <w:t>4.3.1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_Toc390432064 \h </w:instrText>
        </w:r>
        <w:r w:rsidR="00907FBA">
          <w:rPr>
            <w:webHidden/>
          </w:rPr>
        </w:r>
        <w:r w:rsidR="00907FBA">
          <w:rPr>
            <w:webHidden/>
          </w:rPr>
          <w:fldChar w:fldCharType="separate"/>
        </w:r>
        <w:r w:rsidR="006A499B">
          <w:rPr>
            <w:webHidden/>
          </w:rPr>
          <w:t>96</w:t>
        </w:r>
        <w:r w:rsidR="00907FBA">
          <w:rPr>
            <w:webHidden/>
          </w:rPr>
          <w:fldChar w:fldCharType="end"/>
        </w:r>
      </w:hyperlink>
    </w:p>
    <w:p w14:paraId="595F34D0" w14:textId="77777777" w:rsidR="00907FBA" w:rsidRPr="002524DF" w:rsidRDefault="00F427C3">
      <w:pPr>
        <w:pStyle w:val="32"/>
        <w:rPr>
          <w:rFonts w:ascii="Calibri" w:eastAsia="Times New Roman" w:hAnsi="Calibri"/>
          <w:b w:val="0"/>
          <w:iCs w:val="0"/>
          <w:sz w:val="22"/>
          <w:szCs w:val="22"/>
          <w:lang w:eastAsia="en-US"/>
        </w:rPr>
      </w:pPr>
      <w:hyperlink w:anchor="_Toc390432065" w:history="1">
        <w:r w:rsidR="00907FBA" w:rsidRPr="005C5EF6">
          <w:rPr>
            <w:rStyle w:val="af3"/>
            <w:rFonts w:ascii="Calibri" w:hAnsi="Calibri"/>
          </w:rPr>
          <w:t>4.3.2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_Toc390432065 \h </w:instrText>
        </w:r>
        <w:r w:rsidR="00907FBA">
          <w:rPr>
            <w:webHidden/>
          </w:rPr>
        </w:r>
        <w:r w:rsidR="00907FBA">
          <w:rPr>
            <w:webHidden/>
          </w:rPr>
          <w:fldChar w:fldCharType="separate"/>
        </w:r>
        <w:r w:rsidR="006A499B">
          <w:rPr>
            <w:webHidden/>
          </w:rPr>
          <w:t>96</w:t>
        </w:r>
        <w:r w:rsidR="00907FBA">
          <w:rPr>
            <w:webHidden/>
          </w:rPr>
          <w:fldChar w:fldCharType="end"/>
        </w:r>
      </w:hyperlink>
    </w:p>
    <w:p w14:paraId="347A01FB" w14:textId="77777777" w:rsidR="00907FBA" w:rsidRPr="002524DF" w:rsidRDefault="00F427C3">
      <w:pPr>
        <w:pStyle w:val="32"/>
        <w:rPr>
          <w:rFonts w:ascii="Calibri" w:eastAsia="Times New Roman" w:hAnsi="Calibri"/>
          <w:b w:val="0"/>
          <w:iCs w:val="0"/>
          <w:sz w:val="22"/>
          <w:szCs w:val="22"/>
          <w:lang w:eastAsia="en-US"/>
        </w:rPr>
      </w:pPr>
      <w:hyperlink w:anchor="_Toc390432066" w:history="1">
        <w:r w:rsidR="00907FBA" w:rsidRPr="005C5EF6">
          <w:rPr>
            <w:rStyle w:val="af3"/>
            <w:rFonts w:ascii="Calibri" w:hAnsi="Calibri"/>
          </w:rPr>
          <w:t>4.3.3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_Toc390432066 \h </w:instrText>
        </w:r>
        <w:r w:rsidR="00907FBA">
          <w:rPr>
            <w:webHidden/>
          </w:rPr>
        </w:r>
        <w:r w:rsidR="00907FBA">
          <w:rPr>
            <w:webHidden/>
          </w:rPr>
          <w:fldChar w:fldCharType="separate"/>
        </w:r>
        <w:r w:rsidR="006A499B">
          <w:rPr>
            <w:webHidden/>
          </w:rPr>
          <w:t>96</w:t>
        </w:r>
        <w:r w:rsidR="00907FBA">
          <w:rPr>
            <w:webHidden/>
          </w:rPr>
          <w:fldChar w:fldCharType="end"/>
        </w:r>
      </w:hyperlink>
    </w:p>
    <w:p w14:paraId="47AABBAC" w14:textId="77777777" w:rsidR="00907FBA" w:rsidRPr="002524DF" w:rsidRDefault="00F427C3">
      <w:pPr>
        <w:pStyle w:val="24"/>
        <w:rPr>
          <w:rFonts w:ascii="Calibri" w:eastAsia="Times New Roman" w:hAnsi="Calibri"/>
          <w:smallCaps w:val="0"/>
          <w:noProof/>
          <w:sz w:val="22"/>
          <w:szCs w:val="22"/>
          <w:lang w:eastAsia="en-US"/>
        </w:rPr>
      </w:pPr>
      <w:hyperlink w:anchor="_Toc390432067" w:history="1">
        <w:r w:rsidR="00907FBA" w:rsidRPr="005C5EF6">
          <w:rPr>
            <w:rStyle w:val="af3"/>
            <w:rFonts w:ascii="Calibri" w:hAnsi="Calibri" w:cs="Courier New"/>
            <w:b/>
            <w:bCs/>
            <w:noProof/>
          </w:rPr>
          <w:t>4.4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Settle invoice report</w:t>
        </w:r>
        <w:r w:rsidR="00907FBA">
          <w:rPr>
            <w:noProof/>
            <w:webHidden/>
          </w:rPr>
          <w:tab/>
        </w:r>
        <w:r w:rsidR="00907FBA">
          <w:rPr>
            <w:noProof/>
            <w:webHidden/>
          </w:rPr>
          <w:fldChar w:fldCharType="begin"/>
        </w:r>
        <w:r w:rsidR="00907FBA">
          <w:rPr>
            <w:noProof/>
            <w:webHidden/>
          </w:rPr>
          <w:instrText xml:space="preserve"> PAGEREF _Toc390432067 \h </w:instrText>
        </w:r>
        <w:r w:rsidR="00907FBA">
          <w:rPr>
            <w:noProof/>
            <w:webHidden/>
          </w:rPr>
        </w:r>
        <w:r w:rsidR="00907FBA">
          <w:rPr>
            <w:noProof/>
            <w:webHidden/>
          </w:rPr>
          <w:fldChar w:fldCharType="separate"/>
        </w:r>
        <w:r w:rsidR="006A499B">
          <w:rPr>
            <w:noProof/>
            <w:webHidden/>
          </w:rPr>
          <w:t>97</w:t>
        </w:r>
        <w:r w:rsidR="00907FBA">
          <w:rPr>
            <w:noProof/>
            <w:webHidden/>
          </w:rPr>
          <w:fldChar w:fldCharType="end"/>
        </w:r>
      </w:hyperlink>
    </w:p>
    <w:p w14:paraId="7BEE85E1" w14:textId="77777777" w:rsidR="00907FBA" w:rsidRPr="002524DF" w:rsidRDefault="00F427C3">
      <w:pPr>
        <w:pStyle w:val="32"/>
        <w:rPr>
          <w:rFonts w:ascii="Calibri" w:eastAsia="Times New Roman" w:hAnsi="Calibri"/>
          <w:b w:val="0"/>
          <w:iCs w:val="0"/>
          <w:sz w:val="22"/>
          <w:szCs w:val="22"/>
          <w:lang w:eastAsia="en-US"/>
        </w:rPr>
      </w:pPr>
      <w:hyperlink w:anchor="_Toc390432068" w:history="1">
        <w:r w:rsidR="00907FBA" w:rsidRPr="005C5EF6">
          <w:rPr>
            <w:rStyle w:val="af3"/>
            <w:rFonts w:ascii="Calibri" w:hAnsi="Calibri"/>
          </w:rPr>
          <w:t>4.4.1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_Toc390432068 \h </w:instrText>
        </w:r>
        <w:r w:rsidR="00907FBA">
          <w:rPr>
            <w:webHidden/>
          </w:rPr>
        </w:r>
        <w:r w:rsidR="00907FBA">
          <w:rPr>
            <w:webHidden/>
          </w:rPr>
          <w:fldChar w:fldCharType="separate"/>
        </w:r>
        <w:r w:rsidR="006A499B">
          <w:rPr>
            <w:webHidden/>
          </w:rPr>
          <w:t>97</w:t>
        </w:r>
        <w:r w:rsidR="00907FBA">
          <w:rPr>
            <w:webHidden/>
          </w:rPr>
          <w:fldChar w:fldCharType="end"/>
        </w:r>
      </w:hyperlink>
    </w:p>
    <w:p w14:paraId="0893051F" w14:textId="77777777" w:rsidR="00907FBA" w:rsidRPr="002524DF" w:rsidRDefault="00F427C3">
      <w:pPr>
        <w:pStyle w:val="32"/>
        <w:rPr>
          <w:rFonts w:ascii="Calibri" w:eastAsia="Times New Roman" w:hAnsi="Calibri"/>
          <w:b w:val="0"/>
          <w:iCs w:val="0"/>
          <w:sz w:val="22"/>
          <w:szCs w:val="22"/>
          <w:lang w:eastAsia="en-US"/>
        </w:rPr>
      </w:pPr>
      <w:hyperlink w:anchor="_Toc390432069" w:history="1">
        <w:r w:rsidR="00907FBA" w:rsidRPr="005C5EF6">
          <w:rPr>
            <w:rStyle w:val="af3"/>
            <w:rFonts w:ascii="Calibri" w:hAnsi="Calibri"/>
          </w:rPr>
          <w:t>4.4.2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_Toc390432069 \h </w:instrText>
        </w:r>
        <w:r w:rsidR="00907FBA">
          <w:rPr>
            <w:webHidden/>
          </w:rPr>
        </w:r>
        <w:r w:rsidR="00907FBA">
          <w:rPr>
            <w:webHidden/>
          </w:rPr>
          <w:fldChar w:fldCharType="separate"/>
        </w:r>
        <w:r w:rsidR="006A499B">
          <w:rPr>
            <w:webHidden/>
          </w:rPr>
          <w:t>97</w:t>
        </w:r>
        <w:r w:rsidR="00907FBA">
          <w:rPr>
            <w:webHidden/>
          </w:rPr>
          <w:fldChar w:fldCharType="end"/>
        </w:r>
      </w:hyperlink>
    </w:p>
    <w:p w14:paraId="0B383DD2" w14:textId="77777777" w:rsidR="00907FBA" w:rsidRPr="002524DF" w:rsidRDefault="00F427C3">
      <w:pPr>
        <w:pStyle w:val="32"/>
        <w:rPr>
          <w:rFonts w:ascii="Calibri" w:eastAsia="Times New Roman" w:hAnsi="Calibri"/>
          <w:b w:val="0"/>
          <w:iCs w:val="0"/>
          <w:sz w:val="22"/>
          <w:szCs w:val="22"/>
          <w:lang w:eastAsia="en-US"/>
        </w:rPr>
      </w:pPr>
      <w:hyperlink w:anchor="_Toc390432070" w:history="1">
        <w:r w:rsidR="00907FBA" w:rsidRPr="005C5EF6">
          <w:rPr>
            <w:rStyle w:val="af3"/>
            <w:rFonts w:ascii="Calibri" w:hAnsi="Calibri"/>
          </w:rPr>
          <w:t>4.4.3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_Toc390432070 \h </w:instrText>
        </w:r>
        <w:r w:rsidR="00907FBA">
          <w:rPr>
            <w:webHidden/>
          </w:rPr>
        </w:r>
        <w:r w:rsidR="00907FBA">
          <w:rPr>
            <w:webHidden/>
          </w:rPr>
          <w:fldChar w:fldCharType="separate"/>
        </w:r>
        <w:r w:rsidR="006A499B">
          <w:rPr>
            <w:webHidden/>
          </w:rPr>
          <w:t>98</w:t>
        </w:r>
        <w:r w:rsidR="00907FBA">
          <w:rPr>
            <w:webHidden/>
          </w:rPr>
          <w:fldChar w:fldCharType="end"/>
        </w:r>
      </w:hyperlink>
    </w:p>
    <w:p w14:paraId="07A866AD" w14:textId="77777777" w:rsidR="00907FBA" w:rsidRPr="002524DF" w:rsidRDefault="00F427C3">
      <w:pPr>
        <w:pStyle w:val="24"/>
        <w:rPr>
          <w:rFonts w:ascii="Calibri" w:eastAsia="Times New Roman" w:hAnsi="Calibri"/>
          <w:smallCaps w:val="0"/>
          <w:noProof/>
          <w:sz w:val="22"/>
          <w:szCs w:val="22"/>
          <w:lang w:eastAsia="en-US"/>
        </w:rPr>
      </w:pPr>
      <w:hyperlink w:anchor="_Toc390432071" w:history="1">
        <w:r w:rsidR="00907FBA" w:rsidRPr="005C5EF6">
          <w:rPr>
            <w:rStyle w:val="af3"/>
            <w:rFonts w:ascii="Calibri" w:hAnsi="Calibri" w:cs="Courier New"/>
            <w:b/>
            <w:bCs/>
            <w:noProof/>
          </w:rPr>
          <w:t>4.5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Overdue report</w:t>
        </w:r>
        <w:r w:rsidR="00907FBA">
          <w:rPr>
            <w:noProof/>
            <w:webHidden/>
          </w:rPr>
          <w:tab/>
        </w:r>
        <w:r w:rsidR="00907FBA">
          <w:rPr>
            <w:noProof/>
            <w:webHidden/>
          </w:rPr>
          <w:fldChar w:fldCharType="begin"/>
        </w:r>
        <w:r w:rsidR="00907FBA">
          <w:rPr>
            <w:noProof/>
            <w:webHidden/>
          </w:rPr>
          <w:instrText xml:space="preserve"> PAGEREF _Toc390432071 \h </w:instrText>
        </w:r>
        <w:r w:rsidR="00907FBA">
          <w:rPr>
            <w:noProof/>
            <w:webHidden/>
          </w:rPr>
        </w:r>
        <w:r w:rsidR="00907FBA">
          <w:rPr>
            <w:noProof/>
            <w:webHidden/>
          </w:rPr>
          <w:fldChar w:fldCharType="separate"/>
        </w:r>
        <w:r w:rsidR="006A499B">
          <w:rPr>
            <w:noProof/>
            <w:webHidden/>
          </w:rPr>
          <w:t>98</w:t>
        </w:r>
        <w:r w:rsidR="00907FBA">
          <w:rPr>
            <w:noProof/>
            <w:webHidden/>
          </w:rPr>
          <w:fldChar w:fldCharType="end"/>
        </w:r>
      </w:hyperlink>
    </w:p>
    <w:p w14:paraId="6277B5F7" w14:textId="77777777" w:rsidR="00907FBA" w:rsidRPr="002524DF" w:rsidRDefault="00F427C3">
      <w:pPr>
        <w:pStyle w:val="32"/>
        <w:rPr>
          <w:rFonts w:ascii="Calibri" w:eastAsia="Times New Roman" w:hAnsi="Calibri"/>
          <w:b w:val="0"/>
          <w:iCs w:val="0"/>
          <w:sz w:val="22"/>
          <w:szCs w:val="22"/>
          <w:lang w:eastAsia="en-US"/>
        </w:rPr>
      </w:pPr>
      <w:hyperlink w:anchor="_Toc390432072" w:history="1">
        <w:r w:rsidR="00907FBA" w:rsidRPr="005C5EF6">
          <w:rPr>
            <w:rStyle w:val="af3"/>
            <w:rFonts w:ascii="Calibri" w:hAnsi="Calibri"/>
          </w:rPr>
          <w:t>4.5.1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_Toc390432072 \h </w:instrText>
        </w:r>
        <w:r w:rsidR="00907FBA">
          <w:rPr>
            <w:webHidden/>
          </w:rPr>
        </w:r>
        <w:r w:rsidR="00907FBA">
          <w:rPr>
            <w:webHidden/>
          </w:rPr>
          <w:fldChar w:fldCharType="separate"/>
        </w:r>
        <w:r w:rsidR="006A499B">
          <w:rPr>
            <w:webHidden/>
          </w:rPr>
          <w:t>98</w:t>
        </w:r>
        <w:r w:rsidR="00907FBA">
          <w:rPr>
            <w:webHidden/>
          </w:rPr>
          <w:fldChar w:fldCharType="end"/>
        </w:r>
      </w:hyperlink>
    </w:p>
    <w:p w14:paraId="258CAAA3" w14:textId="77777777" w:rsidR="00907FBA" w:rsidRPr="002524DF" w:rsidRDefault="00F427C3">
      <w:pPr>
        <w:pStyle w:val="32"/>
        <w:rPr>
          <w:rFonts w:ascii="Calibri" w:eastAsia="Times New Roman" w:hAnsi="Calibri"/>
          <w:b w:val="0"/>
          <w:iCs w:val="0"/>
          <w:sz w:val="22"/>
          <w:szCs w:val="22"/>
          <w:lang w:eastAsia="en-US"/>
        </w:rPr>
      </w:pPr>
      <w:hyperlink w:anchor="_Toc390432073" w:history="1">
        <w:r w:rsidR="00907FBA" w:rsidRPr="005C5EF6">
          <w:rPr>
            <w:rStyle w:val="af3"/>
            <w:rFonts w:ascii="Calibri" w:hAnsi="Calibri"/>
          </w:rPr>
          <w:t>4.5.2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_Toc390432073 \h </w:instrText>
        </w:r>
        <w:r w:rsidR="00907FBA">
          <w:rPr>
            <w:webHidden/>
          </w:rPr>
        </w:r>
        <w:r w:rsidR="00907FBA">
          <w:rPr>
            <w:webHidden/>
          </w:rPr>
          <w:fldChar w:fldCharType="separate"/>
        </w:r>
        <w:r w:rsidR="006A499B">
          <w:rPr>
            <w:webHidden/>
          </w:rPr>
          <w:t>98</w:t>
        </w:r>
        <w:r w:rsidR="00907FBA">
          <w:rPr>
            <w:webHidden/>
          </w:rPr>
          <w:fldChar w:fldCharType="end"/>
        </w:r>
      </w:hyperlink>
    </w:p>
    <w:p w14:paraId="207AE3E4" w14:textId="77777777" w:rsidR="00907FBA" w:rsidRPr="002524DF" w:rsidRDefault="00F427C3">
      <w:pPr>
        <w:pStyle w:val="32"/>
        <w:rPr>
          <w:rFonts w:ascii="Calibri" w:eastAsia="Times New Roman" w:hAnsi="Calibri"/>
          <w:b w:val="0"/>
          <w:iCs w:val="0"/>
          <w:sz w:val="22"/>
          <w:szCs w:val="22"/>
          <w:lang w:eastAsia="en-US"/>
        </w:rPr>
      </w:pPr>
      <w:hyperlink w:anchor="_Toc390432074" w:history="1">
        <w:r w:rsidR="00907FBA" w:rsidRPr="005C5EF6">
          <w:rPr>
            <w:rStyle w:val="af3"/>
            <w:rFonts w:ascii="Calibri" w:hAnsi="Calibri"/>
          </w:rPr>
          <w:t>4.5.3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_Toc390432074 \h </w:instrText>
        </w:r>
        <w:r w:rsidR="00907FBA">
          <w:rPr>
            <w:webHidden/>
          </w:rPr>
        </w:r>
        <w:r w:rsidR="00907FBA">
          <w:rPr>
            <w:webHidden/>
          </w:rPr>
          <w:fldChar w:fldCharType="separate"/>
        </w:r>
        <w:r w:rsidR="006A499B">
          <w:rPr>
            <w:webHidden/>
          </w:rPr>
          <w:t>99</w:t>
        </w:r>
        <w:r w:rsidR="00907FBA">
          <w:rPr>
            <w:webHidden/>
          </w:rPr>
          <w:fldChar w:fldCharType="end"/>
        </w:r>
      </w:hyperlink>
    </w:p>
    <w:p w14:paraId="25856FE8" w14:textId="77777777" w:rsidR="00907FBA" w:rsidRPr="002524DF" w:rsidRDefault="00F427C3">
      <w:pPr>
        <w:pStyle w:val="24"/>
        <w:rPr>
          <w:rFonts w:ascii="Calibri" w:eastAsia="Times New Roman" w:hAnsi="Calibri"/>
          <w:smallCaps w:val="0"/>
          <w:noProof/>
          <w:sz w:val="22"/>
          <w:szCs w:val="22"/>
          <w:lang w:eastAsia="en-US"/>
        </w:rPr>
      </w:pPr>
      <w:hyperlink w:anchor="_Toc390432075" w:history="1">
        <w:r w:rsidR="00907FBA" w:rsidRPr="005C5EF6">
          <w:rPr>
            <w:rStyle w:val="af3"/>
            <w:rFonts w:ascii="Calibri" w:hAnsi="Calibri" w:cs="Courier New"/>
            <w:b/>
            <w:bCs/>
            <w:noProof/>
          </w:rPr>
          <w:t>4.6</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Debtor report</w:t>
        </w:r>
        <w:r w:rsidR="00907FBA">
          <w:rPr>
            <w:noProof/>
            <w:webHidden/>
          </w:rPr>
          <w:tab/>
        </w:r>
        <w:r w:rsidR="00907FBA">
          <w:rPr>
            <w:noProof/>
            <w:webHidden/>
          </w:rPr>
          <w:fldChar w:fldCharType="begin"/>
        </w:r>
        <w:r w:rsidR="00907FBA">
          <w:rPr>
            <w:noProof/>
            <w:webHidden/>
          </w:rPr>
          <w:instrText xml:space="preserve"> PAGEREF _Toc390432075 \h </w:instrText>
        </w:r>
        <w:r w:rsidR="00907FBA">
          <w:rPr>
            <w:noProof/>
            <w:webHidden/>
          </w:rPr>
        </w:r>
        <w:r w:rsidR="00907FBA">
          <w:rPr>
            <w:noProof/>
            <w:webHidden/>
          </w:rPr>
          <w:fldChar w:fldCharType="separate"/>
        </w:r>
        <w:r w:rsidR="006A499B">
          <w:rPr>
            <w:noProof/>
            <w:webHidden/>
          </w:rPr>
          <w:t>100</w:t>
        </w:r>
        <w:r w:rsidR="00907FBA">
          <w:rPr>
            <w:noProof/>
            <w:webHidden/>
          </w:rPr>
          <w:fldChar w:fldCharType="end"/>
        </w:r>
      </w:hyperlink>
    </w:p>
    <w:p w14:paraId="0B22D51A" w14:textId="77777777" w:rsidR="00907FBA" w:rsidRPr="002524DF" w:rsidRDefault="00F427C3">
      <w:pPr>
        <w:pStyle w:val="32"/>
        <w:rPr>
          <w:rFonts w:ascii="Calibri" w:eastAsia="Times New Roman" w:hAnsi="Calibri"/>
          <w:b w:val="0"/>
          <w:iCs w:val="0"/>
          <w:sz w:val="22"/>
          <w:szCs w:val="22"/>
          <w:lang w:eastAsia="en-US"/>
        </w:rPr>
      </w:pPr>
      <w:hyperlink w:anchor="_Toc390432076" w:history="1">
        <w:r w:rsidR="00907FBA" w:rsidRPr="005C5EF6">
          <w:rPr>
            <w:rStyle w:val="af3"/>
            <w:rFonts w:ascii="Calibri" w:hAnsi="Calibri"/>
          </w:rPr>
          <w:t>4.6.1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_Toc390432076 \h </w:instrText>
        </w:r>
        <w:r w:rsidR="00907FBA">
          <w:rPr>
            <w:webHidden/>
          </w:rPr>
        </w:r>
        <w:r w:rsidR="00907FBA">
          <w:rPr>
            <w:webHidden/>
          </w:rPr>
          <w:fldChar w:fldCharType="separate"/>
        </w:r>
        <w:r w:rsidR="006A499B">
          <w:rPr>
            <w:webHidden/>
          </w:rPr>
          <w:t>100</w:t>
        </w:r>
        <w:r w:rsidR="00907FBA">
          <w:rPr>
            <w:webHidden/>
          </w:rPr>
          <w:fldChar w:fldCharType="end"/>
        </w:r>
      </w:hyperlink>
    </w:p>
    <w:p w14:paraId="5255F44D" w14:textId="77777777" w:rsidR="00907FBA" w:rsidRPr="002524DF" w:rsidRDefault="00F427C3">
      <w:pPr>
        <w:pStyle w:val="32"/>
        <w:rPr>
          <w:rFonts w:ascii="Calibri" w:eastAsia="Times New Roman" w:hAnsi="Calibri"/>
          <w:b w:val="0"/>
          <w:iCs w:val="0"/>
          <w:sz w:val="22"/>
          <w:szCs w:val="22"/>
          <w:lang w:eastAsia="en-US"/>
        </w:rPr>
      </w:pPr>
      <w:hyperlink w:anchor="_Toc390432077" w:history="1">
        <w:r w:rsidR="00907FBA" w:rsidRPr="005C5EF6">
          <w:rPr>
            <w:rStyle w:val="af3"/>
            <w:rFonts w:ascii="Calibri" w:hAnsi="Calibri"/>
          </w:rPr>
          <w:t>4.6.2</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Description</w:t>
        </w:r>
        <w:r w:rsidR="00907FBA">
          <w:rPr>
            <w:webHidden/>
          </w:rPr>
          <w:tab/>
        </w:r>
        <w:r w:rsidR="00907FBA">
          <w:rPr>
            <w:webHidden/>
          </w:rPr>
          <w:fldChar w:fldCharType="begin"/>
        </w:r>
        <w:r w:rsidR="00907FBA">
          <w:rPr>
            <w:webHidden/>
          </w:rPr>
          <w:instrText xml:space="preserve"> PAGEREF _Toc390432077 \h </w:instrText>
        </w:r>
        <w:r w:rsidR="00907FBA">
          <w:rPr>
            <w:webHidden/>
          </w:rPr>
        </w:r>
        <w:r w:rsidR="00907FBA">
          <w:rPr>
            <w:webHidden/>
          </w:rPr>
          <w:fldChar w:fldCharType="separate"/>
        </w:r>
        <w:r w:rsidR="006A499B">
          <w:rPr>
            <w:webHidden/>
          </w:rPr>
          <w:t>101</w:t>
        </w:r>
        <w:r w:rsidR="00907FBA">
          <w:rPr>
            <w:webHidden/>
          </w:rPr>
          <w:fldChar w:fldCharType="end"/>
        </w:r>
      </w:hyperlink>
    </w:p>
    <w:p w14:paraId="468A0E1B" w14:textId="77777777" w:rsidR="00907FBA" w:rsidRPr="002524DF" w:rsidRDefault="00F427C3">
      <w:pPr>
        <w:pStyle w:val="32"/>
        <w:rPr>
          <w:rFonts w:ascii="Calibri" w:eastAsia="Times New Roman" w:hAnsi="Calibri"/>
          <w:b w:val="0"/>
          <w:iCs w:val="0"/>
          <w:sz w:val="22"/>
          <w:szCs w:val="22"/>
          <w:lang w:eastAsia="en-US"/>
        </w:rPr>
      </w:pPr>
      <w:hyperlink w:anchor="_Toc390432078" w:history="1">
        <w:r w:rsidR="00907FBA" w:rsidRPr="005C5EF6">
          <w:rPr>
            <w:rStyle w:val="af3"/>
            <w:rFonts w:ascii="Calibri" w:hAnsi="Calibri"/>
          </w:rPr>
          <w:t>4.6.3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_Toc390432078 \h </w:instrText>
        </w:r>
        <w:r w:rsidR="00907FBA">
          <w:rPr>
            <w:webHidden/>
          </w:rPr>
        </w:r>
        <w:r w:rsidR="00907FBA">
          <w:rPr>
            <w:webHidden/>
          </w:rPr>
          <w:fldChar w:fldCharType="separate"/>
        </w:r>
        <w:r w:rsidR="006A499B">
          <w:rPr>
            <w:webHidden/>
          </w:rPr>
          <w:t>102</w:t>
        </w:r>
        <w:r w:rsidR="00907FBA">
          <w:rPr>
            <w:webHidden/>
          </w:rPr>
          <w:fldChar w:fldCharType="end"/>
        </w:r>
      </w:hyperlink>
    </w:p>
    <w:p w14:paraId="394BFD5F" w14:textId="77777777" w:rsidR="00907FBA" w:rsidRPr="002524DF" w:rsidRDefault="00F427C3">
      <w:pPr>
        <w:pStyle w:val="24"/>
        <w:rPr>
          <w:rFonts w:ascii="Calibri" w:eastAsia="Times New Roman" w:hAnsi="Calibri"/>
          <w:smallCaps w:val="0"/>
          <w:noProof/>
          <w:sz w:val="22"/>
          <w:szCs w:val="22"/>
          <w:lang w:eastAsia="en-US"/>
        </w:rPr>
      </w:pPr>
      <w:hyperlink w:anchor="_Toc390432079" w:history="1">
        <w:r w:rsidR="00907FBA" w:rsidRPr="005C5EF6">
          <w:rPr>
            <w:rStyle w:val="af3"/>
            <w:rFonts w:ascii="Calibri" w:hAnsi="Calibri" w:cs="Courier New"/>
            <w:b/>
            <w:bCs/>
            <w:noProof/>
          </w:rPr>
          <w:t>4.7</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Seller report</w:t>
        </w:r>
        <w:r w:rsidR="00907FBA">
          <w:rPr>
            <w:noProof/>
            <w:webHidden/>
          </w:rPr>
          <w:tab/>
        </w:r>
        <w:r w:rsidR="00907FBA">
          <w:rPr>
            <w:noProof/>
            <w:webHidden/>
          </w:rPr>
          <w:fldChar w:fldCharType="begin"/>
        </w:r>
        <w:r w:rsidR="00907FBA">
          <w:rPr>
            <w:noProof/>
            <w:webHidden/>
          </w:rPr>
          <w:instrText xml:space="preserve"> PAGEREF _Toc390432079 \h </w:instrText>
        </w:r>
        <w:r w:rsidR="00907FBA">
          <w:rPr>
            <w:noProof/>
            <w:webHidden/>
          </w:rPr>
        </w:r>
        <w:r w:rsidR="00907FBA">
          <w:rPr>
            <w:noProof/>
            <w:webHidden/>
          </w:rPr>
          <w:fldChar w:fldCharType="separate"/>
        </w:r>
        <w:r w:rsidR="006A499B">
          <w:rPr>
            <w:noProof/>
            <w:webHidden/>
          </w:rPr>
          <w:t>103</w:t>
        </w:r>
        <w:r w:rsidR="00907FBA">
          <w:rPr>
            <w:noProof/>
            <w:webHidden/>
          </w:rPr>
          <w:fldChar w:fldCharType="end"/>
        </w:r>
      </w:hyperlink>
    </w:p>
    <w:p w14:paraId="3343FE01" w14:textId="77777777" w:rsidR="00907FBA" w:rsidRPr="002524DF" w:rsidRDefault="00F427C3">
      <w:pPr>
        <w:pStyle w:val="32"/>
        <w:rPr>
          <w:rFonts w:ascii="Calibri" w:eastAsia="Times New Roman" w:hAnsi="Calibri"/>
          <w:b w:val="0"/>
          <w:iCs w:val="0"/>
          <w:sz w:val="22"/>
          <w:szCs w:val="22"/>
          <w:lang w:eastAsia="en-US"/>
        </w:rPr>
      </w:pPr>
      <w:hyperlink w:anchor="_Toc390432080" w:history="1">
        <w:r w:rsidR="00907FBA" w:rsidRPr="005C5EF6">
          <w:rPr>
            <w:rStyle w:val="af3"/>
            <w:rFonts w:ascii="Calibri" w:hAnsi="Calibri"/>
          </w:rPr>
          <w:t>4.7.1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_Toc390432080 \h </w:instrText>
        </w:r>
        <w:r w:rsidR="00907FBA">
          <w:rPr>
            <w:webHidden/>
          </w:rPr>
        </w:r>
        <w:r w:rsidR="00907FBA">
          <w:rPr>
            <w:webHidden/>
          </w:rPr>
          <w:fldChar w:fldCharType="separate"/>
        </w:r>
        <w:r w:rsidR="006A499B">
          <w:rPr>
            <w:webHidden/>
          </w:rPr>
          <w:t>103</w:t>
        </w:r>
        <w:r w:rsidR="00907FBA">
          <w:rPr>
            <w:webHidden/>
          </w:rPr>
          <w:fldChar w:fldCharType="end"/>
        </w:r>
      </w:hyperlink>
    </w:p>
    <w:p w14:paraId="527433B2" w14:textId="77777777" w:rsidR="00907FBA" w:rsidRPr="002524DF" w:rsidRDefault="00907FBA">
      <w:pPr>
        <w:pStyle w:val="32"/>
        <w:rPr>
          <w:rFonts w:ascii="Calibri" w:eastAsia="Times New Roman" w:hAnsi="Calibri"/>
          <w:b w:val="0"/>
          <w:iCs w:val="0"/>
          <w:sz w:val="22"/>
          <w:szCs w:val="22"/>
          <w:lang w:eastAsia="en-US"/>
        </w:rPr>
      </w:pPr>
      <w:r w:rsidRPr="005C5EF6">
        <w:rPr>
          <w:rStyle w:val="af3"/>
        </w:rPr>
        <w:fldChar w:fldCharType="begin"/>
      </w:r>
      <w:r w:rsidRPr="005C5EF6">
        <w:rPr>
          <w:rStyle w:val="af3"/>
        </w:rPr>
        <w:instrText xml:space="preserve"> </w:instrText>
      </w:r>
      <w:r>
        <w:instrText>HYPERLINK \l "_Toc390432081"</w:instrText>
      </w:r>
      <w:r w:rsidRPr="005C5EF6">
        <w:rPr>
          <w:rStyle w:val="af3"/>
        </w:rPr>
        <w:instrText xml:space="preserve"> </w:instrText>
      </w:r>
      <w:r w:rsidRPr="005C5EF6">
        <w:rPr>
          <w:rStyle w:val="af3"/>
        </w:rPr>
        <w:fldChar w:fldCharType="separate"/>
      </w:r>
      <w:r w:rsidRPr="005C5EF6">
        <w:rPr>
          <w:rStyle w:val="af3"/>
          <w:rFonts w:ascii="Calibri" w:hAnsi="Calibri"/>
        </w:rPr>
        <w:t>4.7.2</w:t>
      </w:r>
      <w:r w:rsidRPr="002524DF">
        <w:rPr>
          <w:rFonts w:ascii="Calibri" w:eastAsia="Times New Roman" w:hAnsi="Calibri"/>
          <w:b w:val="0"/>
          <w:iCs w:val="0"/>
          <w:sz w:val="22"/>
          <w:szCs w:val="22"/>
          <w:lang w:eastAsia="en-US"/>
        </w:rPr>
        <w:tab/>
      </w:r>
      <w:r w:rsidRPr="005C5EF6">
        <w:rPr>
          <w:rStyle w:val="af3"/>
          <w:rFonts w:ascii="Calibri" w:hAnsi="Calibri"/>
        </w:rPr>
        <w:t>Description</w:t>
      </w:r>
      <w:r>
        <w:rPr>
          <w:webHidden/>
        </w:rPr>
        <w:tab/>
      </w:r>
      <w:r>
        <w:rPr>
          <w:webHidden/>
        </w:rPr>
        <w:fldChar w:fldCharType="begin"/>
      </w:r>
      <w:r>
        <w:rPr>
          <w:webHidden/>
        </w:rPr>
        <w:instrText xml:space="preserve"> PAGEREF _Toc390432081 \h </w:instrText>
      </w:r>
      <w:r>
        <w:rPr>
          <w:webHidden/>
        </w:rPr>
      </w:r>
      <w:r>
        <w:rPr>
          <w:webHidden/>
        </w:rPr>
        <w:fldChar w:fldCharType="separate"/>
      </w:r>
      <w:ins w:id="1" w:author="zhangyang" w:date="2014-06-25T10:35:00Z">
        <w:r w:rsidR="006A499B">
          <w:rPr>
            <w:webHidden/>
          </w:rPr>
          <w:t>104</w:t>
        </w:r>
      </w:ins>
      <w:del w:id="2" w:author="zhangyang" w:date="2014-06-25T10:35:00Z">
        <w:r w:rsidDel="006A499B">
          <w:rPr>
            <w:webHidden/>
          </w:rPr>
          <w:delText>103</w:delText>
        </w:r>
      </w:del>
      <w:r>
        <w:rPr>
          <w:webHidden/>
        </w:rPr>
        <w:fldChar w:fldCharType="end"/>
      </w:r>
      <w:r w:rsidRPr="005C5EF6">
        <w:rPr>
          <w:rStyle w:val="af3"/>
        </w:rPr>
        <w:fldChar w:fldCharType="end"/>
      </w:r>
    </w:p>
    <w:p w14:paraId="4EF00A81" w14:textId="77777777" w:rsidR="00907FBA" w:rsidRPr="002524DF" w:rsidRDefault="00F427C3">
      <w:pPr>
        <w:pStyle w:val="32"/>
        <w:rPr>
          <w:rFonts w:ascii="Calibri" w:eastAsia="Times New Roman" w:hAnsi="Calibri"/>
          <w:b w:val="0"/>
          <w:iCs w:val="0"/>
          <w:sz w:val="22"/>
          <w:szCs w:val="22"/>
          <w:lang w:eastAsia="en-US"/>
        </w:rPr>
      </w:pPr>
      <w:hyperlink w:anchor="_Toc390432082" w:history="1">
        <w:r w:rsidR="00907FBA" w:rsidRPr="005C5EF6">
          <w:rPr>
            <w:rStyle w:val="af3"/>
            <w:rFonts w:ascii="Calibri" w:hAnsi="Calibri"/>
          </w:rPr>
          <w:t>4.7.3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_Toc390432082 \h </w:instrText>
        </w:r>
        <w:r w:rsidR="00907FBA">
          <w:rPr>
            <w:webHidden/>
          </w:rPr>
        </w:r>
        <w:r w:rsidR="00907FBA">
          <w:rPr>
            <w:webHidden/>
          </w:rPr>
          <w:fldChar w:fldCharType="separate"/>
        </w:r>
        <w:r w:rsidR="006A499B">
          <w:rPr>
            <w:webHidden/>
          </w:rPr>
          <w:t>104</w:t>
        </w:r>
        <w:r w:rsidR="00907FBA">
          <w:rPr>
            <w:webHidden/>
          </w:rPr>
          <w:fldChar w:fldCharType="end"/>
        </w:r>
      </w:hyperlink>
    </w:p>
    <w:p w14:paraId="69CFE4B5" w14:textId="77777777" w:rsidR="00907FBA" w:rsidRPr="002524DF" w:rsidRDefault="00F427C3">
      <w:pPr>
        <w:pStyle w:val="24"/>
        <w:rPr>
          <w:rFonts w:ascii="Calibri" w:eastAsia="Times New Roman" w:hAnsi="Calibri"/>
          <w:smallCaps w:val="0"/>
          <w:noProof/>
          <w:sz w:val="22"/>
          <w:szCs w:val="22"/>
          <w:lang w:eastAsia="en-US"/>
        </w:rPr>
      </w:pPr>
      <w:hyperlink w:anchor="_Toc390432083" w:history="1">
        <w:r w:rsidR="00907FBA" w:rsidRPr="005C5EF6">
          <w:rPr>
            <w:rStyle w:val="af3"/>
            <w:rFonts w:ascii="Calibri" w:hAnsi="Calibri" w:cs="Courier New"/>
            <w:b/>
            <w:bCs/>
            <w:noProof/>
          </w:rPr>
          <w:t>4.8</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cs="Courier New"/>
            <w:b/>
            <w:bCs/>
            <w:noProof/>
          </w:rPr>
          <w:t>Buyer report</w:t>
        </w:r>
        <w:r w:rsidR="00907FBA">
          <w:rPr>
            <w:noProof/>
            <w:webHidden/>
          </w:rPr>
          <w:tab/>
        </w:r>
        <w:r w:rsidR="00907FBA">
          <w:rPr>
            <w:noProof/>
            <w:webHidden/>
          </w:rPr>
          <w:fldChar w:fldCharType="begin"/>
        </w:r>
        <w:r w:rsidR="00907FBA">
          <w:rPr>
            <w:noProof/>
            <w:webHidden/>
          </w:rPr>
          <w:instrText xml:space="preserve"> PAGEREF _Toc390432083 \h </w:instrText>
        </w:r>
        <w:r w:rsidR="00907FBA">
          <w:rPr>
            <w:noProof/>
            <w:webHidden/>
          </w:rPr>
        </w:r>
        <w:r w:rsidR="00907FBA">
          <w:rPr>
            <w:noProof/>
            <w:webHidden/>
          </w:rPr>
          <w:fldChar w:fldCharType="separate"/>
        </w:r>
        <w:r w:rsidR="006A499B">
          <w:rPr>
            <w:noProof/>
            <w:webHidden/>
          </w:rPr>
          <w:t>106</w:t>
        </w:r>
        <w:r w:rsidR="00907FBA">
          <w:rPr>
            <w:noProof/>
            <w:webHidden/>
          </w:rPr>
          <w:fldChar w:fldCharType="end"/>
        </w:r>
      </w:hyperlink>
    </w:p>
    <w:p w14:paraId="6785D888" w14:textId="77777777" w:rsidR="00907FBA" w:rsidRPr="002524DF" w:rsidRDefault="00F427C3">
      <w:pPr>
        <w:pStyle w:val="32"/>
        <w:rPr>
          <w:rFonts w:ascii="Calibri" w:eastAsia="Times New Roman" w:hAnsi="Calibri"/>
          <w:b w:val="0"/>
          <w:iCs w:val="0"/>
          <w:sz w:val="22"/>
          <w:szCs w:val="22"/>
          <w:lang w:eastAsia="en-US"/>
        </w:rPr>
      </w:pPr>
      <w:hyperlink w:anchor="_Toc390432084" w:history="1">
        <w:r w:rsidR="00907FBA" w:rsidRPr="005C5EF6">
          <w:rPr>
            <w:rStyle w:val="af3"/>
            <w:rFonts w:ascii="Calibri" w:hAnsi="Calibri"/>
          </w:rPr>
          <w:t>4.8.1</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List</w:t>
        </w:r>
        <w:r w:rsidR="00907FBA">
          <w:rPr>
            <w:webHidden/>
          </w:rPr>
          <w:tab/>
        </w:r>
        <w:r w:rsidR="00907FBA">
          <w:rPr>
            <w:webHidden/>
          </w:rPr>
          <w:fldChar w:fldCharType="begin"/>
        </w:r>
        <w:r w:rsidR="00907FBA">
          <w:rPr>
            <w:webHidden/>
          </w:rPr>
          <w:instrText xml:space="preserve"> PAGEREF _Toc390432084 \h </w:instrText>
        </w:r>
        <w:r w:rsidR="00907FBA">
          <w:rPr>
            <w:webHidden/>
          </w:rPr>
        </w:r>
        <w:r w:rsidR="00907FBA">
          <w:rPr>
            <w:webHidden/>
          </w:rPr>
          <w:fldChar w:fldCharType="separate"/>
        </w:r>
        <w:r w:rsidR="006A499B">
          <w:rPr>
            <w:webHidden/>
          </w:rPr>
          <w:t>106</w:t>
        </w:r>
        <w:r w:rsidR="00907FBA">
          <w:rPr>
            <w:webHidden/>
          </w:rPr>
          <w:fldChar w:fldCharType="end"/>
        </w:r>
      </w:hyperlink>
    </w:p>
    <w:p w14:paraId="14D0BF03" w14:textId="77777777" w:rsidR="00907FBA" w:rsidRPr="002524DF" w:rsidRDefault="00907FBA">
      <w:pPr>
        <w:pStyle w:val="32"/>
        <w:rPr>
          <w:rFonts w:ascii="Calibri" w:eastAsia="Times New Roman" w:hAnsi="Calibri"/>
          <w:b w:val="0"/>
          <w:iCs w:val="0"/>
          <w:sz w:val="22"/>
          <w:szCs w:val="22"/>
          <w:lang w:eastAsia="en-US"/>
        </w:rPr>
      </w:pPr>
      <w:r w:rsidRPr="005C5EF6">
        <w:rPr>
          <w:rStyle w:val="af3"/>
        </w:rPr>
        <w:fldChar w:fldCharType="begin"/>
      </w:r>
      <w:r w:rsidRPr="005C5EF6">
        <w:rPr>
          <w:rStyle w:val="af3"/>
        </w:rPr>
        <w:instrText xml:space="preserve"> </w:instrText>
      </w:r>
      <w:r>
        <w:instrText>HYPERLINK \l "_Toc390432085"</w:instrText>
      </w:r>
      <w:r w:rsidRPr="005C5EF6">
        <w:rPr>
          <w:rStyle w:val="af3"/>
        </w:rPr>
        <w:instrText xml:space="preserve"> </w:instrText>
      </w:r>
      <w:r w:rsidRPr="005C5EF6">
        <w:rPr>
          <w:rStyle w:val="af3"/>
        </w:rPr>
        <w:fldChar w:fldCharType="separate"/>
      </w:r>
      <w:r w:rsidRPr="005C5EF6">
        <w:rPr>
          <w:rStyle w:val="af3"/>
          <w:rFonts w:ascii="Calibri" w:hAnsi="Calibri"/>
        </w:rPr>
        <w:t>4.8.2</w:t>
      </w:r>
      <w:r w:rsidRPr="002524DF">
        <w:rPr>
          <w:rFonts w:ascii="Calibri" w:eastAsia="Times New Roman" w:hAnsi="Calibri"/>
          <w:b w:val="0"/>
          <w:iCs w:val="0"/>
          <w:sz w:val="22"/>
          <w:szCs w:val="22"/>
          <w:lang w:eastAsia="en-US"/>
        </w:rPr>
        <w:tab/>
      </w:r>
      <w:r w:rsidRPr="005C5EF6">
        <w:rPr>
          <w:rStyle w:val="af3"/>
          <w:rFonts w:ascii="Calibri" w:hAnsi="Calibri"/>
        </w:rPr>
        <w:t>Description</w:t>
      </w:r>
      <w:r>
        <w:rPr>
          <w:webHidden/>
        </w:rPr>
        <w:tab/>
      </w:r>
      <w:r>
        <w:rPr>
          <w:webHidden/>
        </w:rPr>
        <w:fldChar w:fldCharType="begin"/>
      </w:r>
      <w:r>
        <w:rPr>
          <w:webHidden/>
        </w:rPr>
        <w:instrText xml:space="preserve"> PAGEREF _Toc390432085 \h </w:instrText>
      </w:r>
      <w:r>
        <w:rPr>
          <w:webHidden/>
        </w:rPr>
      </w:r>
      <w:r>
        <w:rPr>
          <w:webHidden/>
        </w:rPr>
        <w:fldChar w:fldCharType="separate"/>
      </w:r>
      <w:ins w:id="3" w:author="zhangyang" w:date="2014-06-25T10:35:00Z">
        <w:r w:rsidR="006A499B">
          <w:rPr>
            <w:webHidden/>
          </w:rPr>
          <w:t>107</w:t>
        </w:r>
      </w:ins>
      <w:del w:id="4" w:author="zhangyang" w:date="2014-06-25T10:35:00Z">
        <w:r w:rsidDel="006A499B">
          <w:rPr>
            <w:webHidden/>
          </w:rPr>
          <w:delText>106</w:delText>
        </w:r>
      </w:del>
      <w:r>
        <w:rPr>
          <w:webHidden/>
        </w:rPr>
        <w:fldChar w:fldCharType="end"/>
      </w:r>
      <w:r w:rsidRPr="005C5EF6">
        <w:rPr>
          <w:rStyle w:val="af3"/>
        </w:rPr>
        <w:fldChar w:fldCharType="end"/>
      </w:r>
    </w:p>
    <w:p w14:paraId="273C9542" w14:textId="77777777" w:rsidR="00907FBA" w:rsidRPr="002524DF" w:rsidRDefault="00F427C3">
      <w:pPr>
        <w:pStyle w:val="32"/>
        <w:rPr>
          <w:rFonts w:ascii="Calibri" w:eastAsia="Times New Roman" w:hAnsi="Calibri"/>
          <w:b w:val="0"/>
          <w:iCs w:val="0"/>
          <w:sz w:val="22"/>
          <w:szCs w:val="22"/>
          <w:lang w:eastAsia="en-US"/>
        </w:rPr>
      </w:pPr>
      <w:hyperlink w:anchor="_Toc390432086" w:history="1">
        <w:r w:rsidR="00907FBA" w:rsidRPr="005C5EF6">
          <w:rPr>
            <w:rStyle w:val="af3"/>
            <w:rFonts w:ascii="Calibri" w:hAnsi="Calibri"/>
          </w:rPr>
          <w:t>4.8.3</w:t>
        </w:r>
        <w:r w:rsidR="00907FBA" w:rsidRPr="002524DF">
          <w:rPr>
            <w:rFonts w:ascii="Calibri" w:eastAsia="Times New Roman" w:hAnsi="Calibri"/>
            <w:b w:val="0"/>
            <w:iCs w:val="0"/>
            <w:sz w:val="22"/>
            <w:szCs w:val="22"/>
            <w:lang w:eastAsia="en-US"/>
          </w:rPr>
          <w:tab/>
        </w:r>
        <w:r w:rsidR="00907FBA" w:rsidRPr="005C5EF6">
          <w:rPr>
            <w:rStyle w:val="af3"/>
            <w:rFonts w:ascii="Calibri" w:hAnsi="Calibri"/>
          </w:rPr>
          <w:t>Report Template</w:t>
        </w:r>
        <w:r w:rsidR="00907FBA">
          <w:rPr>
            <w:webHidden/>
          </w:rPr>
          <w:tab/>
        </w:r>
        <w:r w:rsidR="00907FBA">
          <w:rPr>
            <w:webHidden/>
          </w:rPr>
          <w:fldChar w:fldCharType="begin"/>
        </w:r>
        <w:r w:rsidR="00907FBA">
          <w:rPr>
            <w:webHidden/>
          </w:rPr>
          <w:instrText xml:space="preserve"> PAGEREF _Toc390432086 \h </w:instrText>
        </w:r>
        <w:r w:rsidR="00907FBA">
          <w:rPr>
            <w:webHidden/>
          </w:rPr>
        </w:r>
        <w:r w:rsidR="00907FBA">
          <w:rPr>
            <w:webHidden/>
          </w:rPr>
          <w:fldChar w:fldCharType="separate"/>
        </w:r>
        <w:r w:rsidR="006A499B">
          <w:rPr>
            <w:webHidden/>
          </w:rPr>
          <w:t>107</w:t>
        </w:r>
        <w:r w:rsidR="00907FBA">
          <w:rPr>
            <w:webHidden/>
          </w:rPr>
          <w:fldChar w:fldCharType="end"/>
        </w:r>
      </w:hyperlink>
    </w:p>
    <w:p w14:paraId="5A36BD2C"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87" w:history="1">
        <w:r w:rsidR="00907FBA" w:rsidRPr="005C5EF6">
          <w:rPr>
            <w:rStyle w:val="af3"/>
            <w:rFonts w:ascii="Calibri" w:hAnsi="Calibri" w:cs="Courier New"/>
            <w:noProof/>
          </w:rPr>
          <w:t>4</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Business rules</w:t>
        </w:r>
        <w:r w:rsidR="00907FBA">
          <w:rPr>
            <w:noProof/>
            <w:webHidden/>
          </w:rPr>
          <w:tab/>
        </w:r>
        <w:r w:rsidR="00907FBA">
          <w:rPr>
            <w:noProof/>
            <w:webHidden/>
          </w:rPr>
          <w:fldChar w:fldCharType="begin"/>
        </w:r>
        <w:r w:rsidR="00907FBA">
          <w:rPr>
            <w:noProof/>
            <w:webHidden/>
          </w:rPr>
          <w:instrText xml:space="preserve"> PAGEREF _Toc390432087 \h </w:instrText>
        </w:r>
        <w:r w:rsidR="00907FBA">
          <w:rPr>
            <w:noProof/>
            <w:webHidden/>
          </w:rPr>
        </w:r>
        <w:r w:rsidR="00907FBA">
          <w:rPr>
            <w:noProof/>
            <w:webHidden/>
          </w:rPr>
          <w:fldChar w:fldCharType="separate"/>
        </w:r>
        <w:r w:rsidR="006A499B">
          <w:rPr>
            <w:noProof/>
            <w:webHidden/>
          </w:rPr>
          <w:t>109</w:t>
        </w:r>
        <w:r w:rsidR="00907FBA">
          <w:rPr>
            <w:noProof/>
            <w:webHidden/>
          </w:rPr>
          <w:fldChar w:fldCharType="end"/>
        </w:r>
      </w:hyperlink>
    </w:p>
    <w:p w14:paraId="010423AB"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88" w:history="1">
        <w:r w:rsidR="00907FBA" w:rsidRPr="005C5EF6">
          <w:rPr>
            <w:rStyle w:val="af3"/>
            <w:rFonts w:ascii="Calibri" w:hAnsi="Calibri" w:cs="Courier New"/>
            <w:noProof/>
          </w:rPr>
          <w:t>5</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Inputs and Outputs</w:t>
        </w:r>
        <w:r w:rsidR="00907FBA">
          <w:rPr>
            <w:noProof/>
            <w:webHidden/>
          </w:rPr>
          <w:tab/>
        </w:r>
        <w:r w:rsidR="00907FBA">
          <w:rPr>
            <w:noProof/>
            <w:webHidden/>
          </w:rPr>
          <w:fldChar w:fldCharType="begin"/>
        </w:r>
        <w:r w:rsidR="00907FBA">
          <w:rPr>
            <w:noProof/>
            <w:webHidden/>
          </w:rPr>
          <w:instrText xml:space="preserve"> PAGEREF _Toc390432088 \h </w:instrText>
        </w:r>
        <w:r w:rsidR="00907FBA">
          <w:rPr>
            <w:noProof/>
            <w:webHidden/>
          </w:rPr>
        </w:r>
        <w:r w:rsidR="00907FBA">
          <w:rPr>
            <w:noProof/>
            <w:webHidden/>
          </w:rPr>
          <w:fldChar w:fldCharType="separate"/>
        </w:r>
        <w:r w:rsidR="006A499B">
          <w:rPr>
            <w:noProof/>
            <w:webHidden/>
          </w:rPr>
          <w:t>110</w:t>
        </w:r>
        <w:r w:rsidR="00907FBA">
          <w:rPr>
            <w:noProof/>
            <w:webHidden/>
          </w:rPr>
          <w:fldChar w:fldCharType="end"/>
        </w:r>
      </w:hyperlink>
    </w:p>
    <w:p w14:paraId="16D91311"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89" w:history="1">
        <w:r w:rsidR="00907FBA" w:rsidRPr="005C5EF6">
          <w:rPr>
            <w:rStyle w:val="af3"/>
            <w:rFonts w:ascii="Calibri" w:hAnsi="Calibri" w:cs="Courier New"/>
            <w:noProof/>
          </w:rPr>
          <w:t>6</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Other template report</w:t>
        </w:r>
        <w:r w:rsidR="00907FBA">
          <w:rPr>
            <w:noProof/>
            <w:webHidden/>
          </w:rPr>
          <w:tab/>
        </w:r>
        <w:r w:rsidR="00907FBA">
          <w:rPr>
            <w:noProof/>
            <w:webHidden/>
          </w:rPr>
          <w:fldChar w:fldCharType="begin"/>
        </w:r>
        <w:r w:rsidR="00907FBA">
          <w:rPr>
            <w:noProof/>
            <w:webHidden/>
          </w:rPr>
          <w:instrText xml:space="preserve"> PAGEREF _Toc390432089 \h </w:instrText>
        </w:r>
        <w:r w:rsidR="00907FBA">
          <w:rPr>
            <w:noProof/>
            <w:webHidden/>
          </w:rPr>
        </w:r>
        <w:r w:rsidR="00907FBA">
          <w:rPr>
            <w:noProof/>
            <w:webHidden/>
          </w:rPr>
          <w:fldChar w:fldCharType="separate"/>
        </w:r>
        <w:r w:rsidR="006A499B">
          <w:rPr>
            <w:noProof/>
            <w:webHidden/>
          </w:rPr>
          <w:t>111</w:t>
        </w:r>
        <w:r w:rsidR="00907FBA">
          <w:rPr>
            <w:noProof/>
            <w:webHidden/>
          </w:rPr>
          <w:fldChar w:fldCharType="end"/>
        </w:r>
      </w:hyperlink>
    </w:p>
    <w:p w14:paraId="20BD32A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0" w:history="1">
        <w:r w:rsidR="00907FBA" w:rsidRPr="005C5EF6">
          <w:rPr>
            <w:rStyle w:val="af3"/>
            <w:rFonts w:ascii="Calibri" w:eastAsia="PMingLiU" w:hAnsi="Calibri" w:cs="Courier New"/>
            <w:noProof/>
            <w:lang w:eastAsia="zh-HK"/>
          </w:rPr>
          <w:t>Chapter 6 Payment Process for VPB buyer</w:t>
        </w:r>
        <w:r w:rsidR="00907FBA">
          <w:rPr>
            <w:noProof/>
            <w:webHidden/>
          </w:rPr>
          <w:tab/>
        </w:r>
        <w:r w:rsidR="00907FBA">
          <w:rPr>
            <w:noProof/>
            <w:webHidden/>
          </w:rPr>
          <w:fldChar w:fldCharType="begin"/>
        </w:r>
        <w:r w:rsidR="00907FBA">
          <w:rPr>
            <w:noProof/>
            <w:webHidden/>
          </w:rPr>
          <w:instrText xml:space="preserve"> PAGEREF _Toc390432090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154C9D27"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1" w:history="1">
        <w:r w:rsidR="00907FBA" w:rsidRPr="005C5EF6">
          <w:rPr>
            <w:rStyle w:val="af3"/>
            <w:rFonts w:ascii="Calibri" w:hAnsi="Calibri" w:cs="Courier New"/>
            <w:noProof/>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Function description</w:t>
        </w:r>
        <w:r w:rsidR="00907FBA">
          <w:rPr>
            <w:noProof/>
            <w:webHidden/>
          </w:rPr>
          <w:tab/>
        </w:r>
        <w:r w:rsidR="00907FBA">
          <w:rPr>
            <w:noProof/>
            <w:webHidden/>
          </w:rPr>
          <w:fldChar w:fldCharType="begin"/>
        </w:r>
        <w:r w:rsidR="00907FBA">
          <w:rPr>
            <w:noProof/>
            <w:webHidden/>
          </w:rPr>
          <w:instrText xml:space="preserve"> PAGEREF _Toc390432091 \h </w:instrText>
        </w:r>
        <w:r w:rsidR="00907FBA">
          <w:rPr>
            <w:noProof/>
            <w:webHidden/>
          </w:rPr>
        </w:r>
        <w:r w:rsidR="00907FBA">
          <w:rPr>
            <w:noProof/>
            <w:webHidden/>
          </w:rPr>
          <w:fldChar w:fldCharType="separate"/>
        </w:r>
        <w:r w:rsidR="006A499B">
          <w:rPr>
            <w:noProof/>
            <w:webHidden/>
          </w:rPr>
          <w:t>1</w:t>
        </w:r>
        <w:r w:rsidR="00907FBA">
          <w:rPr>
            <w:noProof/>
            <w:webHidden/>
          </w:rPr>
          <w:fldChar w:fldCharType="end"/>
        </w:r>
      </w:hyperlink>
    </w:p>
    <w:p w14:paraId="37359BA6"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2" w:history="1">
        <w:r w:rsidR="00907FBA" w:rsidRPr="005C5EF6">
          <w:rPr>
            <w:rStyle w:val="af3"/>
            <w:rFonts w:ascii="Calibri" w:hAnsi="Calibri" w:cs="Courier New"/>
            <w:noProof/>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Operation process</w:t>
        </w:r>
        <w:r w:rsidR="00907FBA">
          <w:rPr>
            <w:noProof/>
            <w:webHidden/>
          </w:rPr>
          <w:tab/>
        </w:r>
        <w:r w:rsidR="00907FBA">
          <w:rPr>
            <w:noProof/>
            <w:webHidden/>
          </w:rPr>
          <w:fldChar w:fldCharType="begin"/>
        </w:r>
        <w:r w:rsidR="00907FBA">
          <w:rPr>
            <w:noProof/>
            <w:webHidden/>
          </w:rPr>
          <w:instrText xml:space="preserve"> PAGEREF _Toc390432092 \h </w:instrText>
        </w:r>
        <w:r w:rsidR="00907FBA">
          <w:rPr>
            <w:noProof/>
            <w:webHidden/>
          </w:rPr>
        </w:r>
        <w:r w:rsidR="00907FBA">
          <w:rPr>
            <w:noProof/>
            <w:webHidden/>
          </w:rPr>
          <w:fldChar w:fldCharType="separate"/>
        </w:r>
        <w:r w:rsidR="006A499B">
          <w:rPr>
            <w:noProof/>
            <w:webHidden/>
          </w:rPr>
          <w:t>2</w:t>
        </w:r>
        <w:r w:rsidR="00907FBA">
          <w:rPr>
            <w:noProof/>
            <w:webHidden/>
          </w:rPr>
          <w:fldChar w:fldCharType="end"/>
        </w:r>
      </w:hyperlink>
    </w:p>
    <w:p w14:paraId="1EA11386"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3" w:history="1">
        <w:r w:rsidR="00907FBA" w:rsidRPr="005C5EF6">
          <w:rPr>
            <w:rStyle w:val="af3"/>
            <w:rFonts w:ascii="Calibri" w:hAnsi="Calibri" w:cs="Courier New"/>
            <w:noProof/>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Process description</w:t>
        </w:r>
        <w:r w:rsidR="00907FBA">
          <w:rPr>
            <w:noProof/>
            <w:webHidden/>
          </w:rPr>
          <w:tab/>
        </w:r>
        <w:r w:rsidR="00907FBA">
          <w:rPr>
            <w:noProof/>
            <w:webHidden/>
          </w:rPr>
          <w:fldChar w:fldCharType="begin"/>
        </w:r>
        <w:r w:rsidR="00907FBA">
          <w:rPr>
            <w:noProof/>
            <w:webHidden/>
          </w:rPr>
          <w:instrText xml:space="preserve"> PAGEREF _Toc390432093 \h </w:instrText>
        </w:r>
        <w:r w:rsidR="00907FBA">
          <w:rPr>
            <w:noProof/>
            <w:webHidden/>
          </w:rPr>
        </w:r>
        <w:r w:rsidR="00907FBA">
          <w:rPr>
            <w:noProof/>
            <w:webHidden/>
          </w:rPr>
          <w:fldChar w:fldCharType="separate"/>
        </w:r>
        <w:r w:rsidR="006A499B">
          <w:rPr>
            <w:noProof/>
            <w:webHidden/>
          </w:rPr>
          <w:t>5</w:t>
        </w:r>
        <w:r w:rsidR="00907FBA">
          <w:rPr>
            <w:noProof/>
            <w:webHidden/>
          </w:rPr>
          <w:fldChar w:fldCharType="end"/>
        </w:r>
      </w:hyperlink>
    </w:p>
    <w:p w14:paraId="2476C02B"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4" w:history="1">
        <w:r w:rsidR="00907FBA" w:rsidRPr="005C5EF6">
          <w:rPr>
            <w:rStyle w:val="af3"/>
            <w:rFonts w:ascii="Calibri" w:hAnsi="Calibri" w:cs="Courier New"/>
            <w:noProof/>
          </w:rPr>
          <w:t>4.</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Business rules</w:t>
        </w:r>
        <w:r w:rsidR="00907FBA">
          <w:rPr>
            <w:noProof/>
            <w:webHidden/>
          </w:rPr>
          <w:tab/>
        </w:r>
        <w:r w:rsidR="00907FBA">
          <w:rPr>
            <w:noProof/>
            <w:webHidden/>
          </w:rPr>
          <w:fldChar w:fldCharType="begin"/>
        </w:r>
        <w:r w:rsidR="00907FBA">
          <w:rPr>
            <w:noProof/>
            <w:webHidden/>
          </w:rPr>
          <w:instrText xml:space="preserve"> PAGEREF _Toc390432094 \h </w:instrText>
        </w:r>
        <w:r w:rsidR="00907FBA">
          <w:rPr>
            <w:noProof/>
            <w:webHidden/>
          </w:rPr>
        </w:r>
        <w:r w:rsidR="00907FBA">
          <w:rPr>
            <w:noProof/>
            <w:webHidden/>
          </w:rPr>
          <w:fldChar w:fldCharType="separate"/>
        </w:r>
        <w:r w:rsidR="006A499B">
          <w:rPr>
            <w:noProof/>
            <w:webHidden/>
          </w:rPr>
          <w:t>7</w:t>
        </w:r>
        <w:r w:rsidR="00907FBA">
          <w:rPr>
            <w:noProof/>
            <w:webHidden/>
          </w:rPr>
          <w:fldChar w:fldCharType="end"/>
        </w:r>
      </w:hyperlink>
    </w:p>
    <w:p w14:paraId="7AB6E5D8"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5" w:history="1">
        <w:r w:rsidR="00907FBA" w:rsidRPr="005C5EF6">
          <w:rPr>
            <w:rStyle w:val="af3"/>
            <w:rFonts w:ascii="Calibri" w:hAnsi="Calibri" w:cs="Courier New"/>
            <w:noProof/>
          </w:rPr>
          <w:t>5.</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Inputs and Outputs</w:t>
        </w:r>
        <w:r w:rsidR="00907FBA">
          <w:rPr>
            <w:noProof/>
            <w:webHidden/>
          </w:rPr>
          <w:tab/>
        </w:r>
        <w:r w:rsidR="00907FBA">
          <w:rPr>
            <w:noProof/>
            <w:webHidden/>
          </w:rPr>
          <w:fldChar w:fldCharType="begin"/>
        </w:r>
        <w:r w:rsidR="00907FBA">
          <w:rPr>
            <w:noProof/>
            <w:webHidden/>
          </w:rPr>
          <w:instrText xml:space="preserve"> PAGEREF _Toc390432095 \h </w:instrText>
        </w:r>
        <w:r w:rsidR="00907FBA">
          <w:rPr>
            <w:noProof/>
            <w:webHidden/>
          </w:rPr>
        </w:r>
        <w:r w:rsidR="00907FBA">
          <w:rPr>
            <w:noProof/>
            <w:webHidden/>
          </w:rPr>
          <w:fldChar w:fldCharType="separate"/>
        </w:r>
        <w:r w:rsidR="006A499B">
          <w:rPr>
            <w:noProof/>
            <w:webHidden/>
          </w:rPr>
          <w:t>7</w:t>
        </w:r>
        <w:r w:rsidR="00907FBA">
          <w:rPr>
            <w:noProof/>
            <w:webHidden/>
          </w:rPr>
          <w:fldChar w:fldCharType="end"/>
        </w:r>
      </w:hyperlink>
    </w:p>
    <w:p w14:paraId="559C8076"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6" w:history="1">
        <w:r w:rsidR="00907FBA" w:rsidRPr="005C5EF6">
          <w:rPr>
            <w:rStyle w:val="af3"/>
            <w:rFonts w:ascii="Calibri" w:eastAsia="PMingLiU" w:hAnsi="Calibri" w:cs="Courier New"/>
            <w:noProof/>
            <w:lang w:eastAsia="zh-HK"/>
          </w:rPr>
          <w:t>Chapter 7 Payment Process for Investor Buyer</w:t>
        </w:r>
        <w:r w:rsidR="00907FBA">
          <w:rPr>
            <w:noProof/>
            <w:webHidden/>
          </w:rPr>
          <w:tab/>
        </w:r>
        <w:r w:rsidR="00907FBA">
          <w:rPr>
            <w:noProof/>
            <w:webHidden/>
          </w:rPr>
          <w:fldChar w:fldCharType="begin"/>
        </w:r>
        <w:r w:rsidR="00907FBA">
          <w:rPr>
            <w:noProof/>
            <w:webHidden/>
          </w:rPr>
          <w:instrText xml:space="preserve"> PAGEREF _Toc390432096 \h </w:instrText>
        </w:r>
        <w:r w:rsidR="00907FBA">
          <w:rPr>
            <w:noProof/>
            <w:webHidden/>
          </w:rPr>
        </w:r>
        <w:r w:rsidR="00907FBA">
          <w:rPr>
            <w:noProof/>
            <w:webHidden/>
          </w:rPr>
          <w:fldChar w:fldCharType="separate"/>
        </w:r>
        <w:r w:rsidR="006A499B">
          <w:rPr>
            <w:noProof/>
            <w:webHidden/>
          </w:rPr>
          <w:t>8</w:t>
        </w:r>
        <w:r w:rsidR="00907FBA">
          <w:rPr>
            <w:noProof/>
            <w:webHidden/>
          </w:rPr>
          <w:fldChar w:fldCharType="end"/>
        </w:r>
      </w:hyperlink>
    </w:p>
    <w:p w14:paraId="6FF90568"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7" w:history="1">
        <w:r w:rsidR="00907FBA" w:rsidRPr="005C5EF6">
          <w:rPr>
            <w:rStyle w:val="af3"/>
            <w:rFonts w:ascii="Calibri" w:hAnsi="Calibri" w:cs="Courier New"/>
            <w:noProof/>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Function description</w:t>
        </w:r>
        <w:r w:rsidR="00907FBA">
          <w:rPr>
            <w:noProof/>
            <w:webHidden/>
          </w:rPr>
          <w:tab/>
        </w:r>
        <w:r w:rsidR="00907FBA">
          <w:rPr>
            <w:noProof/>
            <w:webHidden/>
          </w:rPr>
          <w:fldChar w:fldCharType="begin"/>
        </w:r>
        <w:r w:rsidR="00907FBA">
          <w:rPr>
            <w:noProof/>
            <w:webHidden/>
          </w:rPr>
          <w:instrText xml:space="preserve"> PAGEREF _Toc390432097 \h </w:instrText>
        </w:r>
        <w:r w:rsidR="00907FBA">
          <w:rPr>
            <w:noProof/>
            <w:webHidden/>
          </w:rPr>
        </w:r>
        <w:r w:rsidR="00907FBA">
          <w:rPr>
            <w:noProof/>
            <w:webHidden/>
          </w:rPr>
          <w:fldChar w:fldCharType="separate"/>
        </w:r>
        <w:r w:rsidR="006A499B">
          <w:rPr>
            <w:noProof/>
            <w:webHidden/>
          </w:rPr>
          <w:t>8</w:t>
        </w:r>
        <w:r w:rsidR="00907FBA">
          <w:rPr>
            <w:noProof/>
            <w:webHidden/>
          </w:rPr>
          <w:fldChar w:fldCharType="end"/>
        </w:r>
      </w:hyperlink>
    </w:p>
    <w:p w14:paraId="3F515F1E"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8" w:history="1">
        <w:r w:rsidR="00907FBA" w:rsidRPr="005C5EF6">
          <w:rPr>
            <w:rStyle w:val="af3"/>
            <w:rFonts w:ascii="Calibri" w:hAnsi="Calibri" w:cs="Courier New"/>
            <w:noProof/>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Operation process</w:t>
        </w:r>
        <w:r w:rsidR="00907FBA">
          <w:rPr>
            <w:noProof/>
            <w:webHidden/>
          </w:rPr>
          <w:tab/>
        </w:r>
        <w:r w:rsidR="00907FBA">
          <w:rPr>
            <w:noProof/>
            <w:webHidden/>
          </w:rPr>
          <w:fldChar w:fldCharType="begin"/>
        </w:r>
        <w:r w:rsidR="00907FBA">
          <w:rPr>
            <w:noProof/>
            <w:webHidden/>
          </w:rPr>
          <w:instrText xml:space="preserve"> PAGEREF _Toc390432098 \h </w:instrText>
        </w:r>
        <w:r w:rsidR="00907FBA">
          <w:rPr>
            <w:noProof/>
            <w:webHidden/>
          </w:rPr>
        </w:r>
        <w:r w:rsidR="00907FBA">
          <w:rPr>
            <w:noProof/>
            <w:webHidden/>
          </w:rPr>
          <w:fldChar w:fldCharType="separate"/>
        </w:r>
        <w:r w:rsidR="006A499B">
          <w:rPr>
            <w:noProof/>
            <w:webHidden/>
          </w:rPr>
          <w:t>8</w:t>
        </w:r>
        <w:r w:rsidR="00907FBA">
          <w:rPr>
            <w:noProof/>
            <w:webHidden/>
          </w:rPr>
          <w:fldChar w:fldCharType="end"/>
        </w:r>
      </w:hyperlink>
    </w:p>
    <w:p w14:paraId="2FBAD0F3"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099" w:history="1">
        <w:r w:rsidR="00907FBA" w:rsidRPr="005C5EF6">
          <w:rPr>
            <w:rStyle w:val="af3"/>
            <w:rFonts w:ascii="Calibri" w:hAnsi="Calibri" w:cs="Courier New"/>
            <w:noProof/>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Process description</w:t>
        </w:r>
        <w:r w:rsidR="00907FBA">
          <w:rPr>
            <w:noProof/>
            <w:webHidden/>
          </w:rPr>
          <w:tab/>
        </w:r>
        <w:r w:rsidR="00907FBA">
          <w:rPr>
            <w:noProof/>
            <w:webHidden/>
          </w:rPr>
          <w:fldChar w:fldCharType="begin"/>
        </w:r>
        <w:r w:rsidR="00907FBA">
          <w:rPr>
            <w:noProof/>
            <w:webHidden/>
          </w:rPr>
          <w:instrText xml:space="preserve"> PAGEREF _Toc390432099 \h </w:instrText>
        </w:r>
        <w:r w:rsidR="00907FBA">
          <w:rPr>
            <w:noProof/>
            <w:webHidden/>
          </w:rPr>
        </w:r>
        <w:r w:rsidR="00907FBA">
          <w:rPr>
            <w:noProof/>
            <w:webHidden/>
          </w:rPr>
          <w:fldChar w:fldCharType="separate"/>
        </w:r>
        <w:r w:rsidR="006A499B">
          <w:rPr>
            <w:noProof/>
            <w:webHidden/>
          </w:rPr>
          <w:t>15</w:t>
        </w:r>
        <w:r w:rsidR="00907FBA">
          <w:rPr>
            <w:noProof/>
            <w:webHidden/>
          </w:rPr>
          <w:fldChar w:fldCharType="end"/>
        </w:r>
      </w:hyperlink>
    </w:p>
    <w:p w14:paraId="2CEEC5F5"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00" w:history="1">
        <w:r w:rsidR="00907FBA" w:rsidRPr="005C5EF6">
          <w:rPr>
            <w:rStyle w:val="af3"/>
            <w:rFonts w:ascii="Calibri" w:hAnsi="Calibri" w:cs="Courier New"/>
            <w:noProof/>
          </w:rPr>
          <w:t>4.</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Business rules</w:t>
        </w:r>
        <w:r w:rsidR="00907FBA">
          <w:rPr>
            <w:noProof/>
            <w:webHidden/>
          </w:rPr>
          <w:tab/>
        </w:r>
        <w:r w:rsidR="00907FBA">
          <w:rPr>
            <w:noProof/>
            <w:webHidden/>
          </w:rPr>
          <w:fldChar w:fldCharType="begin"/>
        </w:r>
        <w:r w:rsidR="00907FBA">
          <w:rPr>
            <w:noProof/>
            <w:webHidden/>
          </w:rPr>
          <w:instrText xml:space="preserve"> PAGEREF _Toc390432100 \h </w:instrText>
        </w:r>
        <w:r w:rsidR="00907FBA">
          <w:rPr>
            <w:noProof/>
            <w:webHidden/>
          </w:rPr>
        </w:r>
        <w:r w:rsidR="00907FBA">
          <w:rPr>
            <w:noProof/>
            <w:webHidden/>
          </w:rPr>
          <w:fldChar w:fldCharType="separate"/>
        </w:r>
        <w:r w:rsidR="006A499B">
          <w:rPr>
            <w:noProof/>
            <w:webHidden/>
          </w:rPr>
          <w:t>18</w:t>
        </w:r>
        <w:r w:rsidR="00907FBA">
          <w:rPr>
            <w:noProof/>
            <w:webHidden/>
          </w:rPr>
          <w:fldChar w:fldCharType="end"/>
        </w:r>
      </w:hyperlink>
    </w:p>
    <w:p w14:paraId="5F2D0D03"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01" w:history="1">
        <w:r w:rsidR="00907FBA" w:rsidRPr="005C5EF6">
          <w:rPr>
            <w:rStyle w:val="af3"/>
            <w:rFonts w:ascii="Calibri" w:hAnsi="Calibri" w:cs="Courier New"/>
            <w:noProof/>
          </w:rPr>
          <w:t>5.</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rPr>
          <w:t>Inputs and Outputs</w:t>
        </w:r>
        <w:r w:rsidR="00907FBA">
          <w:rPr>
            <w:noProof/>
            <w:webHidden/>
          </w:rPr>
          <w:tab/>
        </w:r>
        <w:r w:rsidR="00907FBA">
          <w:rPr>
            <w:noProof/>
            <w:webHidden/>
          </w:rPr>
          <w:fldChar w:fldCharType="begin"/>
        </w:r>
        <w:r w:rsidR="00907FBA">
          <w:rPr>
            <w:noProof/>
            <w:webHidden/>
          </w:rPr>
          <w:instrText xml:space="preserve"> PAGEREF _Toc390432101 \h </w:instrText>
        </w:r>
        <w:r w:rsidR="00907FBA">
          <w:rPr>
            <w:noProof/>
            <w:webHidden/>
          </w:rPr>
        </w:r>
        <w:r w:rsidR="00907FBA">
          <w:rPr>
            <w:noProof/>
            <w:webHidden/>
          </w:rPr>
          <w:fldChar w:fldCharType="separate"/>
        </w:r>
        <w:r w:rsidR="006A499B">
          <w:rPr>
            <w:noProof/>
            <w:webHidden/>
          </w:rPr>
          <w:t>18</w:t>
        </w:r>
        <w:r w:rsidR="00907FBA">
          <w:rPr>
            <w:noProof/>
            <w:webHidden/>
          </w:rPr>
          <w:fldChar w:fldCharType="end"/>
        </w:r>
      </w:hyperlink>
    </w:p>
    <w:p w14:paraId="5E591117"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02" w:history="1">
        <w:r w:rsidR="00907FBA" w:rsidRPr="005C5EF6">
          <w:rPr>
            <w:rStyle w:val="af3"/>
            <w:rFonts w:ascii="Calibri" w:eastAsia="PMingLiU" w:hAnsi="Calibri" w:cs="Courier New"/>
            <w:noProof/>
            <w:lang w:eastAsia="zh-HK"/>
          </w:rPr>
          <w:t>Chapter 8 Payment Process for Debtor</w:t>
        </w:r>
        <w:r w:rsidR="00907FBA">
          <w:rPr>
            <w:noProof/>
            <w:webHidden/>
          </w:rPr>
          <w:tab/>
        </w:r>
        <w:r w:rsidR="00907FBA">
          <w:rPr>
            <w:noProof/>
            <w:webHidden/>
          </w:rPr>
          <w:fldChar w:fldCharType="begin"/>
        </w:r>
        <w:r w:rsidR="00907FBA">
          <w:rPr>
            <w:noProof/>
            <w:webHidden/>
          </w:rPr>
          <w:instrText xml:space="preserve"> PAGEREF _Toc390432102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19F199DE"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03" w:history="1">
        <w:r w:rsidR="00907FBA" w:rsidRPr="005C5EF6">
          <w:rPr>
            <w:rStyle w:val="af3"/>
            <w:rFonts w:ascii="Calibri" w:hAnsi="Calibri" w:cs="Courier New"/>
            <w:noProof/>
            <w:kern w:val="44"/>
          </w:rPr>
          <w:t>1.</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kern w:val="44"/>
          </w:rPr>
          <w:t>Reminding phase</w:t>
        </w:r>
        <w:r w:rsidR="00907FBA">
          <w:rPr>
            <w:noProof/>
            <w:webHidden/>
          </w:rPr>
          <w:tab/>
        </w:r>
        <w:r w:rsidR="00907FBA">
          <w:rPr>
            <w:noProof/>
            <w:webHidden/>
          </w:rPr>
          <w:fldChar w:fldCharType="begin"/>
        </w:r>
        <w:r w:rsidR="00907FBA">
          <w:rPr>
            <w:noProof/>
            <w:webHidden/>
          </w:rPr>
          <w:instrText xml:space="preserve"> PAGEREF _Toc390432103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64A88C73" w14:textId="77777777" w:rsidR="00907FBA" w:rsidRPr="002524DF" w:rsidRDefault="00F427C3">
      <w:pPr>
        <w:pStyle w:val="24"/>
        <w:rPr>
          <w:rFonts w:ascii="Calibri" w:eastAsia="Times New Roman" w:hAnsi="Calibri"/>
          <w:smallCaps w:val="0"/>
          <w:noProof/>
          <w:sz w:val="22"/>
          <w:szCs w:val="22"/>
          <w:lang w:eastAsia="en-US"/>
        </w:rPr>
      </w:pPr>
      <w:hyperlink w:anchor="_Toc390432104" w:history="1">
        <w:r w:rsidR="00907FBA" w:rsidRPr="005C5EF6">
          <w:rPr>
            <w:rStyle w:val="af3"/>
            <w:rFonts w:ascii="Calibri" w:hAnsi="Calibri"/>
            <w:b/>
            <w:noProof/>
            <w:lang w:eastAsia="en-US"/>
          </w:rPr>
          <w:t>1.1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_Toc390432104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3120F776" w14:textId="77777777" w:rsidR="00907FBA" w:rsidRPr="002524DF" w:rsidRDefault="00F427C3">
      <w:pPr>
        <w:pStyle w:val="24"/>
        <w:rPr>
          <w:rFonts w:ascii="Calibri" w:eastAsia="Times New Roman" w:hAnsi="Calibri"/>
          <w:smallCaps w:val="0"/>
          <w:noProof/>
          <w:sz w:val="22"/>
          <w:szCs w:val="22"/>
          <w:lang w:eastAsia="en-US"/>
        </w:rPr>
      </w:pPr>
      <w:hyperlink w:anchor="_Toc390432105" w:history="1">
        <w:r w:rsidR="00907FBA" w:rsidRPr="005C5EF6">
          <w:rPr>
            <w:rStyle w:val="af3"/>
            <w:rFonts w:ascii="Calibri" w:hAnsi="Calibri"/>
            <w:b/>
            <w:noProof/>
            <w:lang w:eastAsia="en-US"/>
          </w:rPr>
          <w:t>1.2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_Toc390432105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58C241FB" w14:textId="77777777" w:rsidR="00907FBA" w:rsidRPr="002524DF" w:rsidRDefault="00F427C3">
      <w:pPr>
        <w:pStyle w:val="24"/>
        <w:rPr>
          <w:rFonts w:ascii="Calibri" w:eastAsia="Times New Roman" w:hAnsi="Calibri"/>
          <w:smallCaps w:val="0"/>
          <w:noProof/>
          <w:sz w:val="22"/>
          <w:szCs w:val="22"/>
          <w:lang w:eastAsia="en-US"/>
        </w:rPr>
      </w:pPr>
      <w:hyperlink w:anchor="_Toc390432106" w:history="1">
        <w:r w:rsidR="00907FBA" w:rsidRPr="005C5EF6">
          <w:rPr>
            <w:rStyle w:val="af3"/>
            <w:rFonts w:ascii="Calibri" w:hAnsi="Calibri"/>
            <w:b/>
            <w:noProof/>
            <w:lang w:eastAsia="en-US"/>
          </w:rPr>
          <w:t>1.3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_Toc390432106 \h </w:instrText>
        </w:r>
        <w:r w:rsidR="00907FBA">
          <w:rPr>
            <w:noProof/>
            <w:webHidden/>
          </w:rPr>
        </w:r>
        <w:r w:rsidR="00907FBA">
          <w:rPr>
            <w:noProof/>
            <w:webHidden/>
          </w:rPr>
          <w:fldChar w:fldCharType="separate"/>
        </w:r>
        <w:r w:rsidR="006A499B">
          <w:rPr>
            <w:noProof/>
            <w:webHidden/>
          </w:rPr>
          <w:t>19</w:t>
        </w:r>
        <w:r w:rsidR="00907FBA">
          <w:rPr>
            <w:noProof/>
            <w:webHidden/>
          </w:rPr>
          <w:fldChar w:fldCharType="end"/>
        </w:r>
      </w:hyperlink>
    </w:p>
    <w:p w14:paraId="2F6A2B67" w14:textId="77777777" w:rsidR="00907FBA" w:rsidRPr="002524DF" w:rsidRDefault="00F427C3">
      <w:pPr>
        <w:pStyle w:val="24"/>
        <w:rPr>
          <w:rFonts w:ascii="Calibri" w:eastAsia="Times New Roman" w:hAnsi="Calibri"/>
          <w:smallCaps w:val="0"/>
          <w:noProof/>
          <w:sz w:val="22"/>
          <w:szCs w:val="22"/>
          <w:lang w:eastAsia="en-US"/>
        </w:rPr>
      </w:pPr>
      <w:hyperlink w:anchor="_Toc390432107" w:history="1">
        <w:r w:rsidR="00907FBA" w:rsidRPr="005C5EF6">
          <w:rPr>
            <w:rStyle w:val="af3"/>
            <w:rFonts w:ascii="Calibri" w:hAnsi="Calibri"/>
            <w:b/>
            <w:noProof/>
            <w:lang w:eastAsia="en-US"/>
          </w:rPr>
          <w:t>1.4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_Toc390432107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170FD381" w14:textId="77777777" w:rsidR="00907FBA" w:rsidRPr="002524DF" w:rsidRDefault="00F427C3">
      <w:pPr>
        <w:pStyle w:val="24"/>
        <w:rPr>
          <w:rFonts w:ascii="Calibri" w:eastAsia="Times New Roman" w:hAnsi="Calibri"/>
          <w:smallCaps w:val="0"/>
          <w:noProof/>
          <w:sz w:val="22"/>
          <w:szCs w:val="22"/>
          <w:lang w:eastAsia="en-US"/>
        </w:rPr>
      </w:pPr>
      <w:hyperlink w:anchor="_Toc390432108" w:history="1">
        <w:r w:rsidR="00907FBA" w:rsidRPr="005C5EF6">
          <w:rPr>
            <w:rStyle w:val="af3"/>
            <w:rFonts w:ascii="Calibri" w:hAnsi="Calibri"/>
            <w:b/>
            <w:noProof/>
            <w:lang w:eastAsia="en-US"/>
          </w:rPr>
          <w:t>1.5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_Toc390432108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5531C178"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09" w:history="1">
        <w:r w:rsidR="00907FBA" w:rsidRPr="005C5EF6">
          <w:rPr>
            <w:rStyle w:val="af3"/>
            <w:rFonts w:ascii="Calibri" w:hAnsi="Calibri" w:cs="Courier New"/>
            <w:noProof/>
            <w:kern w:val="44"/>
          </w:rPr>
          <w:t>2.</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kern w:val="44"/>
          </w:rPr>
          <w:t>Settlement phase</w:t>
        </w:r>
        <w:r w:rsidR="00907FBA">
          <w:rPr>
            <w:noProof/>
            <w:webHidden/>
          </w:rPr>
          <w:tab/>
        </w:r>
        <w:r w:rsidR="00907FBA">
          <w:rPr>
            <w:noProof/>
            <w:webHidden/>
          </w:rPr>
          <w:fldChar w:fldCharType="begin"/>
        </w:r>
        <w:r w:rsidR="00907FBA">
          <w:rPr>
            <w:noProof/>
            <w:webHidden/>
          </w:rPr>
          <w:instrText xml:space="preserve"> PAGEREF _Toc390432109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70D80EFA" w14:textId="77777777" w:rsidR="00907FBA" w:rsidRPr="002524DF" w:rsidRDefault="00F427C3">
      <w:pPr>
        <w:pStyle w:val="24"/>
        <w:rPr>
          <w:rFonts w:ascii="Calibri" w:eastAsia="Times New Roman" w:hAnsi="Calibri"/>
          <w:smallCaps w:val="0"/>
          <w:noProof/>
          <w:sz w:val="22"/>
          <w:szCs w:val="22"/>
          <w:lang w:eastAsia="en-US"/>
        </w:rPr>
      </w:pPr>
      <w:hyperlink w:anchor="_Toc390432111" w:history="1">
        <w:r w:rsidR="00907FBA" w:rsidRPr="005C5EF6">
          <w:rPr>
            <w:rStyle w:val="af3"/>
            <w:rFonts w:ascii="Calibri" w:hAnsi="Calibri"/>
            <w:b/>
            <w:noProof/>
            <w:lang w:eastAsia="en-US"/>
          </w:rPr>
          <w:t>2.1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_Toc390432111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2BC38CB9" w14:textId="77777777" w:rsidR="00907FBA" w:rsidRPr="002524DF" w:rsidRDefault="00F427C3">
      <w:pPr>
        <w:pStyle w:val="24"/>
        <w:rPr>
          <w:rFonts w:ascii="Calibri" w:eastAsia="Times New Roman" w:hAnsi="Calibri"/>
          <w:smallCaps w:val="0"/>
          <w:noProof/>
          <w:sz w:val="22"/>
          <w:szCs w:val="22"/>
          <w:lang w:eastAsia="en-US"/>
        </w:rPr>
      </w:pPr>
      <w:hyperlink w:anchor="_Toc390432112" w:history="1">
        <w:r w:rsidR="00907FBA" w:rsidRPr="005C5EF6">
          <w:rPr>
            <w:rStyle w:val="af3"/>
            <w:rFonts w:ascii="Calibri" w:hAnsi="Calibri"/>
            <w:b/>
            <w:noProof/>
            <w:lang w:eastAsia="en-US"/>
          </w:rPr>
          <w:t>2.2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_Toc390432112 \h </w:instrText>
        </w:r>
        <w:r w:rsidR="00907FBA">
          <w:rPr>
            <w:noProof/>
            <w:webHidden/>
          </w:rPr>
        </w:r>
        <w:r w:rsidR="00907FBA">
          <w:rPr>
            <w:noProof/>
            <w:webHidden/>
          </w:rPr>
          <w:fldChar w:fldCharType="separate"/>
        </w:r>
        <w:r w:rsidR="006A499B">
          <w:rPr>
            <w:noProof/>
            <w:webHidden/>
          </w:rPr>
          <w:t>20</w:t>
        </w:r>
        <w:r w:rsidR="00907FBA">
          <w:rPr>
            <w:noProof/>
            <w:webHidden/>
          </w:rPr>
          <w:fldChar w:fldCharType="end"/>
        </w:r>
      </w:hyperlink>
    </w:p>
    <w:p w14:paraId="07FA7173" w14:textId="77777777" w:rsidR="00907FBA" w:rsidRPr="002524DF" w:rsidRDefault="00F427C3">
      <w:pPr>
        <w:pStyle w:val="24"/>
        <w:rPr>
          <w:rFonts w:ascii="Calibri" w:eastAsia="Times New Roman" w:hAnsi="Calibri"/>
          <w:smallCaps w:val="0"/>
          <w:noProof/>
          <w:sz w:val="22"/>
          <w:szCs w:val="22"/>
          <w:lang w:eastAsia="en-US"/>
        </w:rPr>
      </w:pPr>
      <w:hyperlink w:anchor="_Toc390432113" w:history="1">
        <w:r w:rsidR="00907FBA" w:rsidRPr="005C5EF6">
          <w:rPr>
            <w:rStyle w:val="af3"/>
            <w:rFonts w:ascii="Calibri" w:hAnsi="Calibri"/>
            <w:b/>
            <w:noProof/>
            <w:lang w:eastAsia="en-US"/>
          </w:rPr>
          <w:t>2.3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_Toc390432113 \h </w:instrText>
        </w:r>
        <w:r w:rsidR="00907FBA">
          <w:rPr>
            <w:noProof/>
            <w:webHidden/>
          </w:rPr>
        </w:r>
        <w:r w:rsidR="00907FBA">
          <w:rPr>
            <w:noProof/>
            <w:webHidden/>
          </w:rPr>
          <w:fldChar w:fldCharType="separate"/>
        </w:r>
        <w:r w:rsidR="006A499B">
          <w:rPr>
            <w:noProof/>
            <w:webHidden/>
          </w:rPr>
          <w:t>21</w:t>
        </w:r>
        <w:r w:rsidR="00907FBA">
          <w:rPr>
            <w:noProof/>
            <w:webHidden/>
          </w:rPr>
          <w:fldChar w:fldCharType="end"/>
        </w:r>
      </w:hyperlink>
    </w:p>
    <w:p w14:paraId="2DDEECE5" w14:textId="77777777" w:rsidR="00907FBA" w:rsidRPr="002524DF" w:rsidRDefault="00F427C3">
      <w:pPr>
        <w:pStyle w:val="24"/>
        <w:rPr>
          <w:rFonts w:ascii="Calibri" w:eastAsia="Times New Roman" w:hAnsi="Calibri"/>
          <w:smallCaps w:val="0"/>
          <w:noProof/>
          <w:sz w:val="22"/>
          <w:szCs w:val="22"/>
          <w:lang w:eastAsia="en-US"/>
        </w:rPr>
      </w:pPr>
      <w:hyperlink w:anchor="_Toc390432114" w:history="1">
        <w:r w:rsidR="00907FBA" w:rsidRPr="005C5EF6">
          <w:rPr>
            <w:rStyle w:val="af3"/>
            <w:rFonts w:ascii="Calibri" w:hAnsi="Calibri"/>
            <w:b/>
            <w:noProof/>
            <w:lang w:eastAsia="en-US"/>
          </w:rPr>
          <w:t>2.4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_Toc390432114 \h </w:instrText>
        </w:r>
        <w:r w:rsidR="00907FBA">
          <w:rPr>
            <w:noProof/>
            <w:webHidden/>
          </w:rPr>
        </w:r>
        <w:r w:rsidR="00907FBA">
          <w:rPr>
            <w:noProof/>
            <w:webHidden/>
          </w:rPr>
          <w:fldChar w:fldCharType="separate"/>
        </w:r>
        <w:r w:rsidR="006A499B">
          <w:rPr>
            <w:noProof/>
            <w:webHidden/>
          </w:rPr>
          <w:t>21</w:t>
        </w:r>
        <w:r w:rsidR="00907FBA">
          <w:rPr>
            <w:noProof/>
            <w:webHidden/>
          </w:rPr>
          <w:fldChar w:fldCharType="end"/>
        </w:r>
      </w:hyperlink>
    </w:p>
    <w:p w14:paraId="5C32D5CC" w14:textId="77777777" w:rsidR="00907FBA" w:rsidRPr="002524DF" w:rsidRDefault="00F427C3">
      <w:pPr>
        <w:pStyle w:val="24"/>
        <w:rPr>
          <w:rFonts w:ascii="Calibri" w:eastAsia="Times New Roman" w:hAnsi="Calibri"/>
          <w:smallCaps w:val="0"/>
          <w:noProof/>
          <w:sz w:val="22"/>
          <w:szCs w:val="22"/>
          <w:lang w:eastAsia="en-US"/>
        </w:rPr>
      </w:pPr>
      <w:hyperlink w:anchor="_Toc390432115" w:history="1">
        <w:r w:rsidR="00907FBA" w:rsidRPr="005C5EF6">
          <w:rPr>
            <w:rStyle w:val="af3"/>
            <w:rFonts w:ascii="Calibri" w:hAnsi="Calibri"/>
            <w:b/>
            <w:noProof/>
            <w:lang w:eastAsia="en-US"/>
          </w:rPr>
          <w:t>2.5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_Toc390432115 \h </w:instrText>
        </w:r>
        <w:r w:rsidR="00907FBA">
          <w:rPr>
            <w:noProof/>
            <w:webHidden/>
          </w:rPr>
        </w:r>
        <w:r w:rsidR="00907FBA">
          <w:rPr>
            <w:noProof/>
            <w:webHidden/>
          </w:rPr>
          <w:fldChar w:fldCharType="separate"/>
        </w:r>
        <w:r w:rsidR="006A499B">
          <w:rPr>
            <w:noProof/>
            <w:webHidden/>
          </w:rPr>
          <w:t>22</w:t>
        </w:r>
        <w:r w:rsidR="00907FBA">
          <w:rPr>
            <w:noProof/>
            <w:webHidden/>
          </w:rPr>
          <w:fldChar w:fldCharType="end"/>
        </w:r>
      </w:hyperlink>
    </w:p>
    <w:p w14:paraId="2540CD53" w14:textId="77777777" w:rsidR="00907FBA" w:rsidRPr="002524DF" w:rsidRDefault="00F427C3">
      <w:pPr>
        <w:pStyle w:val="14"/>
        <w:rPr>
          <w:rFonts w:ascii="Calibri" w:eastAsia="Times New Roman" w:hAnsi="Calibri"/>
          <w:b w:val="0"/>
          <w:bCs w:val="0"/>
          <w:caps w:val="0"/>
          <w:noProof/>
          <w:sz w:val="22"/>
          <w:szCs w:val="22"/>
          <w:lang w:eastAsia="en-US"/>
        </w:rPr>
      </w:pPr>
      <w:hyperlink w:anchor="_Toc390432116" w:history="1">
        <w:r w:rsidR="00907FBA" w:rsidRPr="005C5EF6">
          <w:rPr>
            <w:rStyle w:val="af3"/>
            <w:rFonts w:ascii="Calibri" w:hAnsi="Calibri" w:cs="Courier New"/>
            <w:noProof/>
            <w:kern w:val="44"/>
          </w:rPr>
          <w:t>3.</w:t>
        </w:r>
        <w:r w:rsidR="00907FBA" w:rsidRPr="002524DF">
          <w:rPr>
            <w:rFonts w:ascii="Calibri" w:eastAsia="Times New Roman" w:hAnsi="Calibri"/>
            <w:b w:val="0"/>
            <w:bCs w:val="0"/>
            <w:caps w:val="0"/>
            <w:noProof/>
            <w:sz w:val="22"/>
            <w:szCs w:val="22"/>
            <w:lang w:eastAsia="en-US"/>
          </w:rPr>
          <w:tab/>
        </w:r>
        <w:r w:rsidR="00907FBA" w:rsidRPr="005C5EF6">
          <w:rPr>
            <w:rStyle w:val="af3"/>
            <w:rFonts w:ascii="Calibri" w:hAnsi="Calibri" w:cs="Courier New"/>
            <w:noProof/>
            <w:kern w:val="44"/>
          </w:rPr>
          <w:t>Collection Management process</w:t>
        </w:r>
        <w:r w:rsidR="00907FBA">
          <w:rPr>
            <w:noProof/>
            <w:webHidden/>
          </w:rPr>
          <w:tab/>
        </w:r>
        <w:r w:rsidR="00907FBA">
          <w:rPr>
            <w:noProof/>
            <w:webHidden/>
          </w:rPr>
          <w:fldChar w:fldCharType="begin"/>
        </w:r>
        <w:r w:rsidR="00907FBA">
          <w:rPr>
            <w:noProof/>
            <w:webHidden/>
          </w:rPr>
          <w:instrText xml:space="preserve"> PAGEREF _Toc390432116 \h </w:instrText>
        </w:r>
        <w:r w:rsidR="00907FBA">
          <w:rPr>
            <w:noProof/>
            <w:webHidden/>
          </w:rPr>
        </w:r>
        <w:r w:rsidR="00907FBA">
          <w:rPr>
            <w:noProof/>
            <w:webHidden/>
          </w:rPr>
          <w:fldChar w:fldCharType="separate"/>
        </w:r>
        <w:r w:rsidR="006A499B">
          <w:rPr>
            <w:noProof/>
            <w:webHidden/>
          </w:rPr>
          <w:t>22</w:t>
        </w:r>
        <w:r w:rsidR="00907FBA">
          <w:rPr>
            <w:noProof/>
            <w:webHidden/>
          </w:rPr>
          <w:fldChar w:fldCharType="end"/>
        </w:r>
      </w:hyperlink>
    </w:p>
    <w:p w14:paraId="4211B74E" w14:textId="77777777" w:rsidR="00907FBA" w:rsidRPr="002524DF" w:rsidRDefault="00F427C3">
      <w:pPr>
        <w:pStyle w:val="24"/>
        <w:rPr>
          <w:rFonts w:ascii="Calibri" w:eastAsia="Times New Roman" w:hAnsi="Calibri"/>
          <w:smallCaps w:val="0"/>
          <w:noProof/>
          <w:sz w:val="22"/>
          <w:szCs w:val="22"/>
          <w:lang w:eastAsia="en-US"/>
        </w:rPr>
      </w:pPr>
      <w:hyperlink w:anchor="_Toc390432120" w:history="1">
        <w:r w:rsidR="00907FBA" w:rsidRPr="005C5EF6">
          <w:rPr>
            <w:rStyle w:val="af3"/>
            <w:rFonts w:ascii="Calibri" w:hAnsi="Calibri"/>
            <w:b/>
            <w:noProof/>
          </w:rPr>
          <w:t>3.1</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Function description</w:t>
        </w:r>
        <w:r w:rsidR="00907FBA">
          <w:rPr>
            <w:noProof/>
            <w:webHidden/>
          </w:rPr>
          <w:tab/>
        </w:r>
        <w:r w:rsidR="00907FBA">
          <w:rPr>
            <w:noProof/>
            <w:webHidden/>
          </w:rPr>
          <w:fldChar w:fldCharType="begin"/>
        </w:r>
        <w:r w:rsidR="00907FBA">
          <w:rPr>
            <w:noProof/>
            <w:webHidden/>
          </w:rPr>
          <w:instrText xml:space="preserve"> PAGEREF _Toc390432120 \h </w:instrText>
        </w:r>
        <w:r w:rsidR="00907FBA">
          <w:rPr>
            <w:noProof/>
            <w:webHidden/>
          </w:rPr>
        </w:r>
        <w:r w:rsidR="00907FBA">
          <w:rPr>
            <w:noProof/>
            <w:webHidden/>
          </w:rPr>
          <w:fldChar w:fldCharType="separate"/>
        </w:r>
        <w:r w:rsidR="006A499B">
          <w:rPr>
            <w:noProof/>
            <w:webHidden/>
          </w:rPr>
          <w:t>22</w:t>
        </w:r>
        <w:r w:rsidR="00907FBA">
          <w:rPr>
            <w:noProof/>
            <w:webHidden/>
          </w:rPr>
          <w:fldChar w:fldCharType="end"/>
        </w:r>
      </w:hyperlink>
    </w:p>
    <w:p w14:paraId="3CB1F01F" w14:textId="77777777" w:rsidR="00907FBA" w:rsidRPr="002524DF" w:rsidRDefault="00F427C3">
      <w:pPr>
        <w:pStyle w:val="24"/>
        <w:rPr>
          <w:rFonts w:ascii="Calibri" w:eastAsia="Times New Roman" w:hAnsi="Calibri"/>
          <w:smallCaps w:val="0"/>
          <w:noProof/>
          <w:sz w:val="22"/>
          <w:szCs w:val="22"/>
          <w:lang w:eastAsia="en-US"/>
        </w:rPr>
      </w:pPr>
      <w:hyperlink w:anchor="_Toc390432121" w:history="1">
        <w:r w:rsidR="00907FBA" w:rsidRPr="005C5EF6">
          <w:rPr>
            <w:rStyle w:val="af3"/>
            <w:rFonts w:ascii="Calibri" w:hAnsi="Calibri"/>
            <w:b/>
            <w:noProof/>
            <w:lang w:eastAsia="en-US"/>
          </w:rPr>
          <w:t>3.2</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Operation process</w:t>
        </w:r>
        <w:r w:rsidR="00907FBA">
          <w:rPr>
            <w:noProof/>
            <w:webHidden/>
          </w:rPr>
          <w:tab/>
        </w:r>
        <w:r w:rsidR="00907FBA">
          <w:rPr>
            <w:noProof/>
            <w:webHidden/>
          </w:rPr>
          <w:fldChar w:fldCharType="begin"/>
        </w:r>
        <w:r w:rsidR="00907FBA">
          <w:rPr>
            <w:noProof/>
            <w:webHidden/>
          </w:rPr>
          <w:instrText xml:space="preserve"> PAGEREF _Toc390432121 \h </w:instrText>
        </w:r>
        <w:r w:rsidR="00907FBA">
          <w:rPr>
            <w:noProof/>
            <w:webHidden/>
          </w:rPr>
        </w:r>
        <w:r w:rsidR="00907FBA">
          <w:rPr>
            <w:noProof/>
            <w:webHidden/>
          </w:rPr>
          <w:fldChar w:fldCharType="separate"/>
        </w:r>
        <w:r w:rsidR="006A499B">
          <w:rPr>
            <w:noProof/>
            <w:webHidden/>
          </w:rPr>
          <w:t>22</w:t>
        </w:r>
        <w:r w:rsidR="00907FBA">
          <w:rPr>
            <w:noProof/>
            <w:webHidden/>
          </w:rPr>
          <w:fldChar w:fldCharType="end"/>
        </w:r>
      </w:hyperlink>
    </w:p>
    <w:p w14:paraId="1155A55D" w14:textId="77777777" w:rsidR="00907FBA" w:rsidRPr="002524DF" w:rsidRDefault="00F427C3">
      <w:pPr>
        <w:pStyle w:val="24"/>
        <w:rPr>
          <w:rFonts w:ascii="Calibri" w:eastAsia="Times New Roman" w:hAnsi="Calibri"/>
          <w:smallCaps w:val="0"/>
          <w:noProof/>
          <w:sz w:val="22"/>
          <w:szCs w:val="22"/>
          <w:lang w:eastAsia="en-US"/>
        </w:rPr>
      </w:pPr>
      <w:hyperlink w:anchor="_Toc390432122" w:history="1">
        <w:r w:rsidR="00907FBA" w:rsidRPr="005C5EF6">
          <w:rPr>
            <w:rStyle w:val="af3"/>
            <w:rFonts w:ascii="Calibri" w:hAnsi="Calibri"/>
            <w:b/>
            <w:noProof/>
            <w:lang w:eastAsia="en-US"/>
          </w:rPr>
          <w:t>3.3</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Process description</w:t>
        </w:r>
        <w:r w:rsidR="00907FBA">
          <w:rPr>
            <w:noProof/>
            <w:webHidden/>
          </w:rPr>
          <w:tab/>
        </w:r>
        <w:r w:rsidR="00907FBA">
          <w:rPr>
            <w:noProof/>
            <w:webHidden/>
          </w:rPr>
          <w:fldChar w:fldCharType="begin"/>
        </w:r>
        <w:r w:rsidR="00907FBA">
          <w:rPr>
            <w:noProof/>
            <w:webHidden/>
          </w:rPr>
          <w:instrText xml:space="preserve"> PAGEREF _Toc390432122 \h </w:instrText>
        </w:r>
        <w:r w:rsidR="00907FBA">
          <w:rPr>
            <w:noProof/>
            <w:webHidden/>
          </w:rPr>
        </w:r>
        <w:r w:rsidR="00907FBA">
          <w:rPr>
            <w:noProof/>
            <w:webHidden/>
          </w:rPr>
          <w:fldChar w:fldCharType="separate"/>
        </w:r>
        <w:r w:rsidR="006A499B">
          <w:rPr>
            <w:noProof/>
            <w:webHidden/>
          </w:rPr>
          <w:t>23</w:t>
        </w:r>
        <w:r w:rsidR="00907FBA">
          <w:rPr>
            <w:noProof/>
            <w:webHidden/>
          </w:rPr>
          <w:fldChar w:fldCharType="end"/>
        </w:r>
      </w:hyperlink>
    </w:p>
    <w:p w14:paraId="1DB59AEF" w14:textId="77777777" w:rsidR="00907FBA" w:rsidRPr="002524DF" w:rsidRDefault="00F427C3">
      <w:pPr>
        <w:pStyle w:val="24"/>
        <w:rPr>
          <w:rFonts w:ascii="Calibri" w:eastAsia="Times New Roman" w:hAnsi="Calibri"/>
          <w:smallCaps w:val="0"/>
          <w:noProof/>
          <w:sz w:val="22"/>
          <w:szCs w:val="22"/>
          <w:lang w:eastAsia="en-US"/>
        </w:rPr>
      </w:pPr>
      <w:hyperlink w:anchor="_Toc390432123" w:history="1">
        <w:r w:rsidR="00907FBA" w:rsidRPr="005C5EF6">
          <w:rPr>
            <w:rStyle w:val="af3"/>
            <w:rFonts w:ascii="Calibri" w:hAnsi="Calibri"/>
            <w:b/>
            <w:noProof/>
            <w:lang w:eastAsia="en-US"/>
          </w:rPr>
          <w:t>3.4</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Business rules</w:t>
        </w:r>
        <w:r w:rsidR="00907FBA">
          <w:rPr>
            <w:noProof/>
            <w:webHidden/>
          </w:rPr>
          <w:tab/>
        </w:r>
        <w:r w:rsidR="00907FBA">
          <w:rPr>
            <w:noProof/>
            <w:webHidden/>
          </w:rPr>
          <w:fldChar w:fldCharType="begin"/>
        </w:r>
        <w:r w:rsidR="00907FBA">
          <w:rPr>
            <w:noProof/>
            <w:webHidden/>
          </w:rPr>
          <w:instrText xml:space="preserve"> PAGEREF _Toc390432123 \h </w:instrText>
        </w:r>
        <w:r w:rsidR="00907FBA">
          <w:rPr>
            <w:noProof/>
            <w:webHidden/>
          </w:rPr>
        </w:r>
        <w:r w:rsidR="00907FBA">
          <w:rPr>
            <w:noProof/>
            <w:webHidden/>
          </w:rPr>
          <w:fldChar w:fldCharType="separate"/>
        </w:r>
        <w:r w:rsidR="006A499B">
          <w:rPr>
            <w:noProof/>
            <w:webHidden/>
          </w:rPr>
          <w:t>24</w:t>
        </w:r>
        <w:r w:rsidR="00907FBA">
          <w:rPr>
            <w:noProof/>
            <w:webHidden/>
          </w:rPr>
          <w:fldChar w:fldCharType="end"/>
        </w:r>
      </w:hyperlink>
    </w:p>
    <w:p w14:paraId="5B057480" w14:textId="77777777" w:rsidR="00907FBA" w:rsidRPr="002524DF" w:rsidRDefault="00F427C3">
      <w:pPr>
        <w:pStyle w:val="24"/>
        <w:rPr>
          <w:rFonts w:ascii="Calibri" w:eastAsia="Times New Roman" w:hAnsi="Calibri"/>
          <w:smallCaps w:val="0"/>
          <w:noProof/>
          <w:sz w:val="22"/>
          <w:szCs w:val="22"/>
          <w:lang w:eastAsia="en-US"/>
        </w:rPr>
      </w:pPr>
      <w:hyperlink w:anchor="_Toc390432124" w:history="1">
        <w:r w:rsidR="00907FBA" w:rsidRPr="005C5EF6">
          <w:rPr>
            <w:rStyle w:val="af3"/>
            <w:rFonts w:ascii="Calibri" w:hAnsi="Calibri"/>
            <w:b/>
            <w:noProof/>
            <w:lang w:eastAsia="en-US"/>
          </w:rPr>
          <w:t>3.5</w:t>
        </w:r>
        <w:r w:rsidR="00907FBA" w:rsidRPr="002524DF">
          <w:rPr>
            <w:rFonts w:ascii="Calibri" w:eastAsia="Times New Roman" w:hAnsi="Calibri"/>
            <w:smallCaps w:val="0"/>
            <w:noProof/>
            <w:sz w:val="22"/>
            <w:szCs w:val="22"/>
            <w:lang w:eastAsia="en-US"/>
          </w:rPr>
          <w:tab/>
        </w:r>
        <w:r w:rsidR="00907FBA" w:rsidRPr="005C5EF6">
          <w:rPr>
            <w:rStyle w:val="af3"/>
            <w:rFonts w:ascii="Calibri" w:hAnsi="Calibri"/>
            <w:b/>
            <w:noProof/>
            <w:lang w:eastAsia="en-US"/>
          </w:rPr>
          <w:t>Inputs and Outputs</w:t>
        </w:r>
        <w:r w:rsidR="00907FBA">
          <w:rPr>
            <w:noProof/>
            <w:webHidden/>
          </w:rPr>
          <w:tab/>
        </w:r>
        <w:r w:rsidR="00907FBA">
          <w:rPr>
            <w:noProof/>
            <w:webHidden/>
          </w:rPr>
          <w:fldChar w:fldCharType="begin"/>
        </w:r>
        <w:r w:rsidR="00907FBA">
          <w:rPr>
            <w:noProof/>
            <w:webHidden/>
          </w:rPr>
          <w:instrText xml:space="preserve"> PAGEREF _Toc390432124 \h </w:instrText>
        </w:r>
        <w:r w:rsidR="00907FBA">
          <w:rPr>
            <w:noProof/>
            <w:webHidden/>
          </w:rPr>
        </w:r>
        <w:r w:rsidR="00907FBA">
          <w:rPr>
            <w:noProof/>
            <w:webHidden/>
          </w:rPr>
          <w:fldChar w:fldCharType="separate"/>
        </w:r>
        <w:r w:rsidR="006A499B">
          <w:rPr>
            <w:noProof/>
            <w:webHidden/>
          </w:rPr>
          <w:t>24</w:t>
        </w:r>
        <w:r w:rsidR="00907FBA">
          <w:rPr>
            <w:noProof/>
            <w:webHidden/>
          </w:rPr>
          <w:fldChar w:fldCharType="end"/>
        </w:r>
      </w:hyperlink>
    </w:p>
    <w:p w14:paraId="7B533CBF" w14:textId="77777777" w:rsidR="009D7D2E" w:rsidRPr="001A60F4" w:rsidRDefault="009D7D2E" w:rsidP="00566C3A">
      <w:pPr>
        <w:pStyle w:val="14"/>
        <w:rPr>
          <w:rFonts w:ascii="Calibri" w:hAnsi="Calibri" w:cs="Courier New"/>
          <w:b w:val="0"/>
          <w:noProof/>
          <w:sz w:val="21"/>
          <w:szCs w:val="21"/>
        </w:rPr>
        <w:sectPr w:rsidR="009D7D2E" w:rsidRPr="001A60F4" w:rsidSect="00385F38">
          <w:headerReference w:type="default" r:id="rId11"/>
          <w:footerReference w:type="even" r:id="rId12"/>
          <w:footerReference w:type="default" r:id="rId13"/>
          <w:pgSz w:w="11906" w:h="16838" w:code="9"/>
          <w:pgMar w:top="1440" w:right="1376" w:bottom="1440" w:left="1440" w:header="851" w:footer="992" w:gutter="0"/>
          <w:pgNumType w:fmt="upperRoman" w:start="1" w:chapSep="colon"/>
          <w:cols w:space="425"/>
          <w:docGrid w:type="linesAndChars" w:linePitch="312"/>
        </w:sectPr>
      </w:pPr>
      <w:r w:rsidRPr="001A60F4">
        <w:rPr>
          <w:rFonts w:ascii="Calibri" w:hAnsi="Calibri"/>
          <w:b w:val="0"/>
          <w:sz w:val="21"/>
          <w:szCs w:val="21"/>
        </w:rPr>
        <w:fldChar w:fldCharType="end"/>
      </w:r>
      <w:bookmarkStart w:id="5" w:name="_Toc225828599"/>
      <w:bookmarkStart w:id="6" w:name="_Toc225828875"/>
    </w:p>
    <w:p w14:paraId="3BD7EA55" w14:textId="1C0FC9C0" w:rsidR="00B80440" w:rsidRDefault="00B80440" w:rsidP="009F429B">
      <w:pPr>
        <w:pStyle w:val="1"/>
        <w:numPr>
          <w:ilvl w:val="0"/>
          <w:numId w:val="0"/>
        </w:numPr>
        <w:tabs>
          <w:tab w:val="left" w:pos="5250"/>
        </w:tabs>
        <w:spacing w:before="120" w:after="120" w:line="240" w:lineRule="auto"/>
        <w:jc w:val="left"/>
        <w:rPr>
          <w:ins w:id="7" w:author="zhangyang" w:date="2014-06-27T15:27:00Z"/>
          <w:rFonts w:ascii="Calibri" w:eastAsia="PMingLiU" w:hAnsi="Calibri" w:cs="Courier New"/>
          <w:b/>
          <w:color w:val="0070C0"/>
          <w:szCs w:val="21"/>
        </w:rPr>
      </w:pPr>
      <w:bookmarkStart w:id="8" w:name="_Toc388445095"/>
      <w:bookmarkStart w:id="9" w:name="_Toc390431939"/>
      <w:bookmarkEnd w:id="0"/>
      <w:bookmarkEnd w:id="5"/>
      <w:bookmarkEnd w:id="6"/>
      <w:ins w:id="10" w:author="zhangyang" w:date="2014-06-27T15:27:00Z">
        <w:r>
          <w:rPr>
            <w:rFonts w:ascii="Calibri" w:eastAsia="PMingLiU" w:hAnsi="Calibri" w:cs="Courier New" w:hint="eastAsia"/>
            <w:b/>
            <w:color w:val="0070C0"/>
            <w:szCs w:val="21"/>
          </w:rPr>
          <w:t>requirement change records</w:t>
        </w:r>
      </w:ins>
    </w:p>
    <w:p w14:paraId="688154D1" w14:textId="28F23C3E" w:rsidR="00B80440" w:rsidRDefault="009F429B" w:rsidP="009F429B">
      <w:pPr>
        <w:rPr>
          <w:ins w:id="11" w:author="zhangyang" w:date="2014-06-27T15:28:00Z"/>
        </w:rPr>
      </w:pPr>
      <w:ins w:id="12" w:author="zhangyang" w:date="2014-06-27T15:28:00Z">
        <w:r>
          <w:rPr>
            <w:rFonts w:hint="eastAsia"/>
          </w:rPr>
          <w:t>Deatil as below</w:t>
        </w:r>
      </w:ins>
      <w:ins w:id="13" w:author="zhangyang" w:date="2014-06-27T15:30:00Z">
        <w:r>
          <w:rPr>
            <w:rFonts w:hint="eastAsia"/>
          </w:rPr>
          <w:t>，</w:t>
        </w:r>
      </w:ins>
    </w:p>
    <w:p w14:paraId="0EA1FD85" w14:textId="77777777" w:rsidR="009F429B" w:rsidRPr="009F429B" w:rsidRDefault="009F429B" w:rsidP="009F429B">
      <w:pPr>
        <w:rPr>
          <w:ins w:id="14" w:author="zhangyang" w:date="2014-06-27T15:27:00Z"/>
        </w:rPr>
      </w:pPr>
      <w:ins w:id="15" w:author="zhangyang" w:date="2014-06-27T15:29:00Z">
        <w:r>
          <w:object w:dxaOrig="4600" w:dyaOrig="840" w14:anchorId="77879F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pt;height:42pt" o:ole="">
              <v:imagedata r:id="rId14" o:title=""/>
            </v:shape>
            <o:OLEObject Type="Embed" ProgID="Excel.Sheet.12" ShapeID="_x0000_i1025" DrawAspect="Icon" ObjectID="_1339245260" r:id="rId15"/>
          </w:object>
        </w:r>
      </w:ins>
    </w:p>
    <w:p w14:paraId="434E5AF4" w14:textId="77777777" w:rsidR="00385F38" w:rsidRDefault="004A7CEE" w:rsidP="00EA3EE2">
      <w:pPr>
        <w:pStyle w:val="1"/>
        <w:numPr>
          <w:ilvl w:val="0"/>
          <w:numId w:val="0"/>
        </w:numPr>
        <w:tabs>
          <w:tab w:val="left" w:pos="5250"/>
        </w:tabs>
        <w:spacing w:before="120" w:after="120" w:line="240" w:lineRule="auto"/>
        <w:jc w:val="center"/>
        <w:rPr>
          <w:rFonts w:ascii="Calibri" w:eastAsia="PMingLiU" w:hAnsi="Calibri" w:cs="Courier New"/>
          <w:b/>
          <w:color w:val="0070C0"/>
          <w:szCs w:val="21"/>
          <w:lang w:eastAsia="zh-HK"/>
        </w:rPr>
      </w:pPr>
      <w:r w:rsidRPr="00C57497">
        <w:rPr>
          <w:rFonts w:ascii="Calibri" w:eastAsia="PMingLiU" w:hAnsi="Calibri" w:cs="Courier New"/>
          <w:b/>
          <w:color w:val="0070C0"/>
          <w:szCs w:val="21"/>
          <w:lang w:eastAsia="zh-HK"/>
        </w:rPr>
        <w:t>Chapter 1 SME Application Process</w:t>
      </w:r>
      <w:bookmarkEnd w:id="8"/>
      <w:bookmarkEnd w:id="9"/>
    </w:p>
    <w:p w14:paraId="30042E50" w14:textId="77777777" w:rsidR="003B2E32" w:rsidRPr="00123D4D" w:rsidRDefault="003B2E32" w:rsidP="00927897">
      <w:pPr>
        <w:keepNext/>
        <w:keepLines/>
        <w:widowControl/>
        <w:numPr>
          <w:ilvl w:val="0"/>
          <w:numId w:val="39"/>
        </w:numPr>
        <w:tabs>
          <w:tab w:val="left" w:pos="540"/>
        </w:tabs>
        <w:spacing w:before="120" w:after="120"/>
        <w:ind w:left="540" w:hanging="540"/>
        <w:jc w:val="left"/>
        <w:outlineLvl w:val="0"/>
        <w:rPr>
          <w:rFonts w:ascii="Calibri" w:hAnsi="Calibri" w:cs="Times New Roman"/>
          <w:b/>
          <w:bCs w:val="0"/>
          <w:color w:val="1F497D"/>
          <w:sz w:val="24"/>
          <w:szCs w:val="32"/>
          <w:lang w:eastAsia="en-US"/>
        </w:rPr>
      </w:pPr>
      <w:bookmarkStart w:id="16" w:name="_Toc390431940"/>
      <w:r>
        <w:rPr>
          <w:rFonts w:ascii="Calibri" w:eastAsia="PMingLiU" w:hAnsi="Calibri" w:cs="Times New Roman" w:hint="eastAsia"/>
          <w:b/>
          <w:bCs w:val="0"/>
          <w:color w:val="1F497D"/>
          <w:sz w:val="24"/>
          <w:szCs w:val="32"/>
          <w:lang w:eastAsia="zh-HK"/>
        </w:rPr>
        <w:t xml:space="preserve">SME </w:t>
      </w:r>
      <w:r w:rsidRPr="00123D4D">
        <w:rPr>
          <w:rFonts w:ascii="Calibri" w:hAnsi="Calibri" w:cs="Times New Roman"/>
          <w:b/>
          <w:bCs w:val="0"/>
          <w:color w:val="1F497D"/>
          <w:sz w:val="24"/>
          <w:szCs w:val="32"/>
          <w:lang w:eastAsia="en-US"/>
        </w:rPr>
        <w:t>registration</w:t>
      </w:r>
      <w:bookmarkEnd w:id="16"/>
      <w:r w:rsidRPr="00123D4D">
        <w:rPr>
          <w:rFonts w:ascii="Calibri" w:hAnsi="Calibri" w:cs="Times New Roman"/>
          <w:b/>
          <w:bCs w:val="0"/>
          <w:color w:val="1F497D"/>
          <w:sz w:val="24"/>
          <w:szCs w:val="32"/>
          <w:lang w:eastAsia="en-US"/>
        </w:rPr>
        <w:t xml:space="preserve"> </w:t>
      </w:r>
    </w:p>
    <w:p w14:paraId="2B718D94" w14:textId="77777777" w:rsidR="003B2E32" w:rsidRPr="00123D4D"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7" w:name="_Toc390431941"/>
      <w:r w:rsidRPr="00123D4D">
        <w:rPr>
          <w:rFonts w:ascii="Calibri" w:hAnsi="Calibri" w:cs="Times New Roman"/>
          <w:b/>
          <w:bCs w:val="0"/>
          <w:color w:val="1F497D"/>
          <w:sz w:val="22"/>
          <w:szCs w:val="26"/>
          <w:lang w:eastAsia="en-US"/>
        </w:rPr>
        <w:t>Function description</w:t>
      </w:r>
      <w:bookmarkEnd w:id="17"/>
    </w:p>
    <w:p w14:paraId="3E512A6D" w14:textId="77777777" w:rsidR="003B2E32" w:rsidRPr="00123D4D" w:rsidRDefault="003B2E32" w:rsidP="0013722E">
      <w:pPr>
        <w:widowControl/>
        <w:spacing w:after="120"/>
        <w:rPr>
          <w:rFonts w:ascii="Calibri" w:eastAsia="Calibri" w:hAnsi="Calibri" w:cs="Times New Roman"/>
          <w:bCs w:val="0"/>
          <w:sz w:val="22"/>
          <w:szCs w:val="22"/>
          <w:lang w:eastAsia="en-US"/>
        </w:rPr>
      </w:pPr>
      <w:r w:rsidRPr="00123D4D">
        <w:rPr>
          <w:rFonts w:ascii="Calibri" w:eastAsia="Calibri" w:hAnsi="Calibri" w:cs="Times New Roman"/>
          <w:bCs w:val="0"/>
          <w:sz w:val="22"/>
          <w:szCs w:val="22"/>
          <w:lang w:eastAsia="en-US"/>
        </w:rPr>
        <w:t xml:space="preserve">If </w:t>
      </w:r>
      <w:r>
        <w:rPr>
          <w:rFonts w:ascii="Calibri" w:eastAsia="PMingLiU" w:hAnsi="Calibri" w:cs="Times New Roman" w:hint="eastAsia"/>
          <w:bCs w:val="0"/>
          <w:sz w:val="22"/>
          <w:szCs w:val="22"/>
          <w:lang w:eastAsia="zh-HK"/>
        </w:rPr>
        <w:t>SME</w:t>
      </w:r>
      <w:r w:rsidRPr="00123D4D">
        <w:rPr>
          <w:rFonts w:ascii="Calibri" w:eastAsia="Calibri" w:hAnsi="Calibri" w:cs="Times New Roman"/>
          <w:bCs w:val="0"/>
          <w:sz w:val="22"/>
          <w:szCs w:val="22"/>
          <w:lang w:eastAsia="en-US"/>
        </w:rPr>
        <w:t xml:space="preserve"> would like to become registered </w:t>
      </w:r>
      <w:r>
        <w:rPr>
          <w:rFonts w:ascii="Calibri" w:eastAsia="PMingLiU" w:hAnsi="Calibri" w:cs="Times New Roman" w:hint="eastAsia"/>
          <w:bCs w:val="0"/>
          <w:sz w:val="22"/>
          <w:szCs w:val="22"/>
          <w:lang w:eastAsia="zh-HK"/>
        </w:rPr>
        <w:t>SME</w:t>
      </w:r>
      <w:r w:rsidRPr="00123D4D">
        <w:rPr>
          <w:rFonts w:ascii="Calibri" w:eastAsia="Calibri" w:hAnsi="Calibri" w:cs="Times New Roman"/>
          <w:bCs w:val="0"/>
          <w:sz w:val="22"/>
          <w:szCs w:val="22"/>
          <w:lang w:eastAsia="en-US"/>
        </w:rPr>
        <w:t xml:space="preserve"> of i-Factor platform, they are required t</w:t>
      </w:r>
      <w:r>
        <w:rPr>
          <w:rFonts w:ascii="Calibri" w:eastAsia="Calibri" w:hAnsi="Calibri" w:cs="Times New Roman"/>
          <w:bCs w:val="0"/>
          <w:sz w:val="22"/>
          <w:szCs w:val="22"/>
          <w:lang w:eastAsia="en-US"/>
        </w:rPr>
        <w:t>o fill in the registration form</w:t>
      </w:r>
      <w:r>
        <w:rPr>
          <w:rFonts w:ascii="Calibri" w:eastAsia="PMingLiU" w:hAnsi="Calibri" w:cs="Times New Roman" w:hint="eastAsia"/>
          <w:bCs w:val="0"/>
          <w:sz w:val="22"/>
          <w:szCs w:val="22"/>
          <w:lang w:eastAsia="zh-HK"/>
        </w:rPr>
        <w:t>.</w:t>
      </w:r>
      <w:r>
        <w:rPr>
          <w:rFonts w:ascii="Calibri" w:eastAsia="PMingLiU" w:hAnsi="Calibri" w:cs="Times New Roman"/>
          <w:bCs w:val="0"/>
          <w:sz w:val="22"/>
          <w:szCs w:val="22"/>
          <w:lang w:eastAsia="zh-HK"/>
        </w:rPr>
        <w:t xml:space="preserve"> </w:t>
      </w:r>
      <w:r w:rsidRPr="00123D4D">
        <w:rPr>
          <w:rFonts w:ascii="Calibri" w:eastAsia="Calibri" w:hAnsi="Calibri" w:cs="Times New Roman"/>
          <w:bCs w:val="0"/>
          <w:sz w:val="22"/>
          <w:szCs w:val="22"/>
          <w:lang w:eastAsia="en-US"/>
        </w:rPr>
        <w:t xml:space="preserve">After finish the registration form, the system will automatically send an activation email to the </w:t>
      </w:r>
      <w:r>
        <w:rPr>
          <w:rFonts w:ascii="Calibri" w:eastAsia="PMingLiU" w:hAnsi="Calibri" w:cs="Times New Roman" w:hint="eastAsia"/>
          <w:bCs w:val="0"/>
          <w:sz w:val="22"/>
          <w:szCs w:val="22"/>
          <w:lang w:eastAsia="zh-HK"/>
        </w:rPr>
        <w:t>SME</w:t>
      </w:r>
      <w:r w:rsidRPr="00123D4D">
        <w:rPr>
          <w:rFonts w:ascii="Calibri" w:eastAsia="Calibri" w:hAnsi="Calibri" w:cs="Times New Roman"/>
          <w:bCs w:val="0"/>
          <w:sz w:val="22"/>
          <w:szCs w:val="22"/>
          <w:lang w:eastAsia="en-US"/>
        </w:rPr>
        <w:t xml:space="preserve">’s </w:t>
      </w:r>
      <w:r w:rsidR="00617438">
        <w:rPr>
          <w:rFonts w:ascii="Calibri" w:eastAsia="Calibri" w:hAnsi="Calibri" w:cs="Times New Roman"/>
          <w:bCs w:val="0"/>
          <w:sz w:val="22"/>
          <w:szCs w:val="22"/>
          <w:lang w:eastAsia="en-US"/>
        </w:rPr>
        <w:t xml:space="preserve">registered </w:t>
      </w:r>
      <w:r w:rsidRPr="00123D4D">
        <w:rPr>
          <w:rFonts w:ascii="Calibri" w:eastAsia="Calibri" w:hAnsi="Calibri" w:cs="Times New Roman"/>
          <w:bCs w:val="0"/>
          <w:sz w:val="22"/>
          <w:szCs w:val="22"/>
          <w:lang w:eastAsia="en-US"/>
        </w:rPr>
        <w:t>email address. Af</w:t>
      </w:r>
      <w:r>
        <w:rPr>
          <w:rFonts w:ascii="Calibri" w:eastAsia="Calibri" w:hAnsi="Calibri" w:cs="Times New Roman"/>
          <w:bCs w:val="0"/>
          <w:sz w:val="22"/>
          <w:szCs w:val="22"/>
          <w:lang w:eastAsia="en-US"/>
        </w:rPr>
        <w:t>ter activating the account,</w:t>
      </w:r>
      <w:r>
        <w:rPr>
          <w:rFonts w:ascii="Calibri" w:eastAsia="PMingLiU" w:hAnsi="Calibri" w:cs="Times New Roman" w:hint="eastAsia"/>
          <w:bCs w:val="0"/>
          <w:sz w:val="22"/>
          <w:szCs w:val="22"/>
          <w:lang w:eastAsia="zh-HK"/>
        </w:rPr>
        <w:t xml:space="preserve"> SME</w:t>
      </w:r>
      <w:r w:rsidRPr="00123D4D">
        <w:rPr>
          <w:rFonts w:ascii="Calibri" w:eastAsia="Calibri" w:hAnsi="Calibri" w:cs="Times New Roman"/>
          <w:bCs w:val="0"/>
          <w:sz w:val="22"/>
          <w:szCs w:val="22"/>
          <w:lang w:eastAsia="en-US"/>
        </w:rPr>
        <w:t xml:space="preserve"> can log in and start fill</w:t>
      </w:r>
      <w:r>
        <w:rPr>
          <w:rFonts w:ascii="Calibri" w:eastAsia="PMingLiU" w:hAnsi="Calibri" w:cs="Times New Roman" w:hint="eastAsia"/>
          <w:bCs w:val="0"/>
          <w:sz w:val="22"/>
          <w:szCs w:val="22"/>
          <w:lang w:eastAsia="zh-HK"/>
        </w:rPr>
        <w:t>ing</w:t>
      </w:r>
      <w:r w:rsidRPr="00123D4D">
        <w:rPr>
          <w:rFonts w:ascii="Calibri" w:eastAsia="Calibri" w:hAnsi="Calibri" w:cs="Times New Roman"/>
          <w:bCs w:val="0"/>
          <w:sz w:val="22"/>
          <w:szCs w:val="22"/>
          <w:lang w:eastAsia="en-US"/>
        </w:rPr>
        <w:t xml:space="preserve"> in the application form.</w:t>
      </w:r>
    </w:p>
    <w:p w14:paraId="4AD57243" w14:textId="77777777" w:rsidR="003B2E32" w:rsidRPr="00123D4D"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8" w:name="_Toc390431942"/>
      <w:r>
        <w:rPr>
          <w:rFonts w:ascii="Calibri" w:eastAsia="PMingLiU" w:hAnsi="Calibri" w:cs="Times New Roman" w:hint="eastAsia"/>
          <w:b/>
          <w:bCs w:val="0"/>
          <w:color w:val="1F497D"/>
          <w:sz w:val="22"/>
          <w:szCs w:val="26"/>
          <w:lang w:eastAsia="zh-HK"/>
        </w:rPr>
        <w:t>Operation process</w:t>
      </w:r>
      <w:bookmarkEnd w:id="18"/>
    </w:p>
    <w:p w14:paraId="798D45EF" w14:textId="77777777" w:rsidR="003B2E32" w:rsidRDefault="00FA4C37" w:rsidP="003B2E32">
      <w:pPr>
        <w:jc w:val="center"/>
        <w:rPr>
          <w:rFonts w:eastAsia="PMingLiU"/>
          <w:lang w:eastAsia="zh-HK"/>
        </w:rPr>
      </w:pPr>
      <w:r>
        <w:rPr>
          <w:noProof/>
        </w:rPr>
        <w:drawing>
          <wp:inline distT="0" distB="0" distL="0" distR="0" wp14:anchorId="0EF0EF45" wp14:editId="4C17D107">
            <wp:extent cx="4632960" cy="4419600"/>
            <wp:effectExtent l="25400" t="25400" r="15240" b="25400"/>
            <wp:docPr id="3" name="图片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960" cy="4419600"/>
                    </a:xfrm>
                    <a:prstGeom prst="rect">
                      <a:avLst/>
                    </a:prstGeom>
                    <a:noFill/>
                    <a:ln w="6350" cmpd="sng">
                      <a:solidFill>
                        <a:srgbClr val="000000"/>
                      </a:solidFill>
                      <a:miter lim="800000"/>
                      <a:headEnd/>
                      <a:tailEnd/>
                    </a:ln>
                    <a:effectLst/>
                  </pic:spPr>
                </pic:pic>
              </a:graphicData>
            </a:graphic>
          </wp:inline>
        </w:drawing>
      </w:r>
    </w:p>
    <w:p w14:paraId="3BC0DA9C" w14:textId="77777777" w:rsidR="003B2E32" w:rsidRPr="001F2118" w:rsidRDefault="003B2E32" w:rsidP="00927897">
      <w:pPr>
        <w:keepNext/>
        <w:keepLines/>
        <w:widowControl/>
        <w:numPr>
          <w:ilvl w:val="1"/>
          <w:numId w:val="40"/>
        </w:numPr>
        <w:spacing w:before="120" w:after="120"/>
        <w:jc w:val="left"/>
        <w:outlineLvl w:val="1"/>
        <w:rPr>
          <w:rFonts w:ascii="Calibri" w:eastAsia="PMingLiU" w:hAnsi="Calibri" w:cs="Times New Roman"/>
          <w:b/>
          <w:bCs w:val="0"/>
          <w:color w:val="1F497D"/>
          <w:sz w:val="22"/>
          <w:szCs w:val="26"/>
          <w:lang w:eastAsia="zh-HK"/>
        </w:rPr>
      </w:pPr>
      <w:bookmarkStart w:id="19" w:name="_Toc390431943"/>
      <w:r>
        <w:rPr>
          <w:rFonts w:ascii="Calibri" w:eastAsia="PMingLiU" w:hAnsi="Calibri" w:cs="Times New Roman" w:hint="eastAsia"/>
          <w:b/>
          <w:bCs w:val="0"/>
          <w:color w:val="1F497D"/>
          <w:sz w:val="22"/>
          <w:szCs w:val="26"/>
          <w:lang w:eastAsia="zh-HK"/>
        </w:rPr>
        <w:t>Process description</w:t>
      </w:r>
      <w:bookmarkEnd w:id="19"/>
    </w:p>
    <w:p w14:paraId="708F6504" w14:textId="77777777" w:rsidR="003B2E32" w:rsidRPr="00342A96" w:rsidRDefault="003B2E32" w:rsidP="00927897">
      <w:pPr>
        <w:numPr>
          <w:ilvl w:val="0"/>
          <w:numId w:val="55"/>
        </w:numPr>
        <w:rPr>
          <w:rFonts w:ascii="Calibri" w:hAnsi="Calibri" w:cs="Times New Roman"/>
          <w:bCs w:val="0"/>
          <w:sz w:val="22"/>
          <w:szCs w:val="24"/>
          <w:lang w:eastAsia="en-US"/>
        </w:rPr>
      </w:pPr>
      <w:r w:rsidRPr="00BF42B1">
        <w:rPr>
          <w:rFonts w:ascii="Calibri" w:hAnsi="Calibri" w:cs="Times New Roman" w:hint="eastAsia"/>
          <w:bCs w:val="0"/>
          <w:sz w:val="22"/>
          <w:szCs w:val="24"/>
          <w:lang w:eastAsia="en-US"/>
        </w:rPr>
        <w:t>SME</w:t>
      </w:r>
      <w:r w:rsidRPr="00342A96">
        <w:rPr>
          <w:rFonts w:ascii="Calibri" w:hAnsi="Calibri" w:cs="Times New Roman"/>
          <w:bCs w:val="0"/>
          <w:sz w:val="22"/>
          <w:szCs w:val="24"/>
          <w:lang w:eastAsia="en-US"/>
        </w:rPr>
        <w:t xml:space="preserve"> open reg</w:t>
      </w:r>
      <w:r>
        <w:rPr>
          <w:rFonts w:ascii="Calibri" w:hAnsi="Calibri" w:cs="Times New Roman"/>
          <w:bCs w:val="0"/>
          <w:sz w:val="22"/>
          <w:szCs w:val="24"/>
          <w:lang w:eastAsia="en-US"/>
        </w:rPr>
        <w:t>istration UI</w:t>
      </w:r>
    </w:p>
    <w:p w14:paraId="48233C32" w14:textId="77777777" w:rsidR="003B2E32" w:rsidRPr="00BF42B1" w:rsidRDefault="003B2E32" w:rsidP="00B90882">
      <w:pPr>
        <w:widowControl/>
        <w:numPr>
          <w:ilvl w:val="0"/>
          <w:numId w:val="14"/>
        </w:numPr>
        <w:spacing w:after="160" w:line="259" w:lineRule="auto"/>
        <w:contextualSpacing/>
        <w:jc w:val="left"/>
        <w:rPr>
          <w:rFonts w:ascii="Calibri" w:eastAsia="Times New Roman" w:hAnsi="Calibri" w:cs="Times New Roman"/>
          <w:bCs w:val="0"/>
          <w:color w:val="000000"/>
          <w:sz w:val="22"/>
          <w:szCs w:val="22"/>
          <w:lang w:eastAsia="en-US"/>
        </w:rPr>
      </w:pPr>
      <w:r w:rsidRPr="00BF42B1">
        <w:rPr>
          <w:rFonts w:ascii="Calibri" w:eastAsia="Times New Roman" w:hAnsi="Calibri" w:cs="Times New Roman" w:hint="eastAsia"/>
          <w:bCs w:val="0"/>
          <w:color w:val="000000"/>
          <w:sz w:val="22"/>
          <w:szCs w:val="22"/>
          <w:lang w:eastAsia="en-US"/>
        </w:rPr>
        <w:t>SME</w:t>
      </w:r>
      <w:r>
        <w:rPr>
          <w:rFonts w:ascii="Calibri" w:eastAsia="Times New Roman" w:hAnsi="Calibri" w:cs="Times New Roman"/>
          <w:bCs w:val="0"/>
          <w:color w:val="000000"/>
          <w:sz w:val="22"/>
          <w:szCs w:val="22"/>
          <w:lang w:eastAsia="en-US"/>
        </w:rPr>
        <w:t xml:space="preserve"> click on “</w:t>
      </w:r>
      <w:r w:rsidRPr="00BF42B1">
        <w:rPr>
          <w:rFonts w:ascii="Calibri" w:eastAsia="Times New Roman" w:hAnsi="Calibri" w:cs="Times New Roman"/>
          <w:bCs w:val="0"/>
          <w:color w:val="000000"/>
          <w:sz w:val="22"/>
          <w:szCs w:val="22"/>
          <w:lang w:eastAsia="en-US"/>
        </w:rPr>
        <w:t>Become a</w:t>
      </w:r>
      <w:r w:rsidRPr="00BF42B1">
        <w:rPr>
          <w:rFonts w:ascii="Calibri" w:eastAsia="Times New Roman" w:hAnsi="Calibri" w:cs="Times New Roman" w:hint="eastAsia"/>
          <w:bCs w:val="0"/>
          <w:color w:val="000000"/>
          <w:sz w:val="22"/>
          <w:szCs w:val="22"/>
          <w:lang w:eastAsia="en-US"/>
        </w:rPr>
        <w:t xml:space="preserve"> seller</w:t>
      </w:r>
      <w:r w:rsidRPr="00342A96">
        <w:rPr>
          <w:rFonts w:ascii="Calibri" w:eastAsia="Times New Roman" w:hAnsi="Calibri" w:cs="Times New Roman"/>
          <w:bCs w:val="0"/>
          <w:color w:val="000000"/>
          <w:sz w:val="22"/>
          <w:szCs w:val="22"/>
          <w:lang w:eastAsia="en-US"/>
        </w:rPr>
        <w:t xml:space="preserve">” </w:t>
      </w:r>
      <w:r w:rsidRPr="00BF42B1">
        <w:rPr>
          <w:rFonts w:ascii="Calibri" w:eastAsia="Times New Roman" w:hAnsi="Calibri" w:cs="Times New Roman" w:hint="eastAsia"/>
          <w:bCs w:val="0"/>
          <w:color w:val="000000"/>
          <w:sz w:val="22"/>
          <w:szCs w:val="22"/>
          <w:lang w:eastAsia="en-US"/>
        </w:rPr>
        <w:t>on main website</w:t>
      </w:r>
      <w:r w:rsidR="00617438">
        <w:rPr>
          <w:rFonts w:ascii="Calibri" w:eastAsia="Times New Roman" w:hAnsi="Calibri" w:cs="Times New Roman"/>
          <w:bCs w:val="0"/>
          <w:color w:val="000000"/>
          <w:sz w:val="22"/>
          <w:szCs w:val="22"/>
          <w:lang w:eastAsia="en-US"/>
        </w:rPr>
        <w:t>.</w:t>
      </w:r>
    </w:p>
    <w:p w14:paraId="0AC919D1" w14:textId="77777777" w:rsidR="003B2E32" w:rsidRPr="00BF42B1" w:rsidRDefault="003B2E32" w:rsidP="00B90882">
      <w:pPr>
        <w:widowControl/>
        <w:numPr>
          <w:ilvl w:val="0"/>
          <w:numId w:val="14"/>
        </w:numPr>
        <w:spacing w:after="160" w:line="259" w:lineRule="auto"/>
        <w:contextualSpacing/>
        <w:jc w:val="left"/>
        <w:rPr>
          <w:rFonts w:ascii="Calibri" w:eastAsia="Times New Roman" w:hAnsi="Calibri" w:cs="Times New Roman"/>
          <w:bCs w:val="0"/>
          <w:color w:val="000000"/>
          <w:sz w:val="22"/>
          <w:szCs w:val="22"/>
          <w:lang w:eastAsia="en-US"/>
        </w:rPr>
      </w:pPr>
      <w:r w:rsidRPr="00BF42B1">
        <w:rPr>
          <w:rFonts w:ascii="Calibri" w:eastAsia="Times New Roman" w:hAnsi="Calibri" w:cs="Times New Roman" w:hint="eastAsia"/>
          <w:bCs w:val="0"/>
          <w:color w:val="000000"/>
          <w:sz w:val="22"/>
          <w:szCs w:val="22"/>
          <w:lang w:eastAsia="en-US"/>
        </w:rPr>
        <w:t>Legal disclaimer will pop-up o</w:t>
      </w:r>
      <w:r w:rsidR="00617438">
        <w:rPr>
          <w:rFonts w:ascii="Calibri" w:eastAsia="Times New Roman" w:hAnsi="Calibri" w:cs="Times New Roman" w:hint="eastAsia"/>
          <w:bCs w:val="0"/>
          <w:color w:val="000000"/>
          <w:sz w:val="22"/>
          <w:szCs w:val="22"/>
          <w:lang w:eastAsia="en-US"/>
        </w:rPr>
        <w:t>n the window automatically,</w:t>
      </w:r>
      <w:r w:rsidRPr="00BF42B1">
        <w:rPr>
          <w:rFonts w:ascii="Calibri" w:eastAsia="Times New Roman" w:hAnsi="Calibri" w:cs="Times New Roman" w:hint="eastAsia"/>
          <w:bCs w:val="0"/>
          <w:color w:val="000000"/>
          <w:sz w:val="22"/>
          <w:szCs w:val="22"/>
          <w:lang w:eastAsia="en-US"/>
        </w:rPr>
        <w:t xml:space="preserve"> if SME</w:t>
      </w:r>
      <w:r w:rsidRPr="00356F53">
        <w:rPr>
          <w:rFonts w:ascii="Calibri" w:eastAsia="Times New Roman" w:hAnsi="Calibri" w:cs="Times New Roman"/>
          <w:bCs w:val="0"/>
          <w:color w:val="000000"/>
          <w:sz w:val="22"/>
          <w:szCs w:val="22"/>
          <w:lang w:eastAsia="en-US"/>
        </w:rPr>
        <w:t xml:space="preserve"> </w:t>
      </w:r>
      <w:r w:rsidRPr="00BF42B1">
        <w:rPr>
          <w:rFonts w:ascii="Calibri" w:eastAsia="Times New Roman" w:hAnsi="Calibri" w:cs="Times New Roman" w:hint="eastAsia"/>
          <w:bCs w:val="0"/>
          <w:color w:val="000000"/>
          <w:sz w:val="22"/>
          <w:szCs w:val="22"/>
          <w:lang w:eastAsia="en-US"/>
        </w:rPr>
        <w:t xml:space="preserve">click </w:t>
      </w:r>
      <w:r w:rsidRPr="00BF42B1">
        <w:rPr>
          <w:rFonts w:ascii="Calibri" w:eastAsia="Times New Roman" w:hAnsi="Calibri" w:cs="Times New Roman"/>
          <w:bCs w:val="0"/>
          <w:color w:val="000000"/>
          <w:sz w:val="22"/>
          <w:szCs w:val="22"/>
          <w:lang w:eastAsia="en-US"/>
        </w:rPr>
        <w:t>“</w:t>
      </w:r>
      <w:r w:rsidRPr="00BF42B1">
        <w:rPr>
          <w:rFonts w:ascii="Calibri" w:eastAsia="Times New Roman" w:hAnsi="Calibri" w:cs="Times New Roman" w:hint="eastAsia"/>
          <w:bCs w:val="0"/>
          <w:color w:val="000000"/>
          <w:sz w:val="22"/>
          <w:szCs w:val="22"/>
          <w:lang w:eastAsia="en-US"/>
        </w:rPr>
        <w:t>A</w:t>
      </w:r>
      <w:r w:rsidRPr="00BF42B1">
        <w:rPr>
          <w:rFonts w:ascii="Calibri" w:eastAsia="Times New Roman" w:hAnsi="Calibri" w:cs="Times New Roman"/>
          <w:bCs w:val="0"/>
          <w:color w:val="000000"/>
          <w:sz w:val="22"/>
          <w:szCs w:val="22"/>
          <w:lang w:eastAsia="en-US"/>
        </w:rPr>
        <w:t>ccept”</w:t>
      </w:r>
      <w:r w:rsidR="00617438">
        <w:rPr>
          <w:rFonts w:ascii="Calibri" w:eastAsia="Times New Roman" w:hAnsi="Calibri" w:cs="Times New Roman"/>
          <w:bCs w:val="0"/>
          <w:color w:val="000000"/>
          <w:sz w:val="22"/>
          <w:szCs w:val="22"/>
          <w:lang w:eastAsia="en-US"/>
        </w:rPr>
        <w:t>, then SME</w:t>
      </w:r>
      <w:r w:rsidRPr="00356F53">
        <w:rPr>
          <w:rFonts w:ascii="Calibri" w:eastAsia="Times New Roman" w:hAnsi="Calibri" w:cs="Times New Roman"/>
          <w:bCs w:val="0"/>
          <w:color w:val="000000"/>
          <w:sz w:val="22"/>
          <w:szCs w:val="22"/>
          <w:lang w:eastAsia="en-US"/>
        </w:rPr>
        <w:t xml:space="preserve"> is allowed to fill in registration </w:t>
      </w:r>
      <w:r w:rsidRPr="00BF42B1">
        <w:rPr>
          <w:rFonts w:ascii="Calibri" w:eastAsia="Times New Roman" w:hAnsi="Calibri" w:cs="Times New Roman" w:hint="eastAsia"/>
          <w:bCs w:val="0"/>
          <w:color w:val="000000"/>
          <w:sz w:val="22"/>
          <w:szCs w:val="22"/>
          <w:lang w:eastAsia="en-US"/>
        </w:rPr>
        <w:t>form</w:t>
      </w:r>
      <w:r w:rsidR="00617438">
        <w:rPr>
          <w:rFonts w:ascii="Calibri" w:eastAsia="Times New Roman" w:hAnsi="Calibri" w:cs="Times New Roman"/>
          <w:bCs w:val="0"/>
          <w:color w:val="000000"/>
          <w:sz w:val="22"/>
          <w:szCs w:val="22"/>
          <w:lang w:eastAsia="en-US"/>
        </w:rPr>
        <w:t>.</w:t>
      </w:r>
    </w:p>
    <w:p w14:paraId="5FF01D9F" w14:textId="77777777" w:rsidR="003B2E32" w:rsidRPr="00577AB5" w:rsidRDefault="003B2E32" w:rsidP="00577AB5">
      <w:pPr>
        <w:widowControl/>
        <w:numPr>
          <w:ilvl w:val="0"/>
          <w:numId w:val="14"/>
        </w:numPr>
        <w:spacing w:after="160" w:line="259" w:lineRule="auto"/>
        <w:contextualSpacing/>
        <w:jc w:val="left"/>
        <w:rPr>
          <w:rFonts w:ascii="Calibri" w:eastAsia="Times New Roman" w:hAnsi="Calibri" w:cs="Times New Roman"/>
          <w:bCs w:val="0"/>
          <w:color w:val="000000"/>
          <w:sz w:val="22"/>
          <w:szCs w:val="22"/>
          <w:lang w:eastAsia="en-US"/>
        </w:rPr>
      </w:pPr>
      <w:r w:rsidRPr="00BF42B1">
        <w:rPr>
          <w:rFonts w:ascii="Calibri" w:eastAsia="Times New Roman" w:hAnsi="Calibri" w:cs="Times New Roman" w:hint="eastAsia"/>
          <w:bCs w:val="0"/>
          <w:color w:val="000000"/>
          <w:sz w:val="22"/>
          <w:szCs w:val="22"/>
          <w:lang w:eastAsia="en-US"/>
        </w:rPr>
        <w:t xml:space="preserve">SME fill in </w:t>
      </w:r>
      <w:r w:rsidRPr="00BF42B1">
        <w:rPr>
          <w:rFonts w:ascii="Calibri" w:eastAsia="Times New Roman" w:hAnsi="Calibri" w:cs="Times New Roman"/>
          <w:bCs w:val="0"/>
          <w:color w:val="000000"/>
          <w:sz w:val="22"/>
          <w:szCs w:val="22"/>
          <w:lang w:eastAsia="en-US"/>
        </w:rPr>
        <w:t>registration</w:t>
      </w:r>
      <w:r w:rsidRPr="00BF42B1">
        <w:rPr>
          <w:rFonts w:ascii="Calibri" w:eastAsia="Times New Roman" w:hAnsi="Calibri" w:cs="Times New Roman" w:hint="eastAsia"/>
          <w:bCs w:val="0"/>
          <w:color w:val="000000"/>
          <w:sz w:val="22"/>
          <w:szCs w:val="22"/>
          <w:lang w:eastAsia="en-US"/>
        </w:rPr>
        <w:t xml:space="preserve"> form, </w:t>
      </w:r>
      <w:r w:rsidRPr="00BF42B1">
        <w:rPr>
          <w:rFonts w:ascii="Calibri" w:eastAsia="Times New Roman" w:hAnsi="Calibri" w:cs="Times New Roman"/>
          <w:bCs w:val="0"/>
          <w:color w:val="000000"/>
          <w:sz w:val="22"/>
          <w:szCs w:val="22"/>
          <w:lang w:eastAsia="en-US"/>
        </w:rPr>
        <w:t>if any error input occurs, (e.g. passwords not matched, email not correct…), then the screen will show in red the error immediately to ask SME to modify the incorrect information. The detail of</w:t>
      </w:r>
      <w:r w:rsidR="00194DD9">
        <w:rPr>
          <w:rFonts w:ascii="Calibri" w:eastAsia="Times New Roman" w:hAnsi="Calibri" w:cs="Times New Roman"/>
          <w:bCs w:val="0"/>
          <w:color w:val="000000"/>
          <w:sz w:val="22"/>
          <w:szCs w:val="22"/>
          <w:lang w:eastAsia="en-US"/>
        </w:rPr>
        <w:t xml:space="preserve"> the data fields, please refer to Inputs and Outputs below.</w:t>
      </w:r>
    </w:p>
    <w:p w14:paraId="19AD4D88" w14:textId="77777777" w:rsidR="003B2E32" w:rsidRPr="00BF42B1" w:rsidRDefault="003B2E32" w:rsidP="00B90882">
      <w:pPr>
        <w:widowControl/>
        <w:numPr>
          <w:ilvl w:val="0"/>
          <w:numId w:val="14"/>
        </w:numPr>
        <w:spacing w:after="160" w:line="259" w:lineRule="auto"/>
        <w:contextualSpacing/>
        <w:jc w:val="left"/>
        <w:rPr>
          <w:rFonts w:ascii="Calibri" w:eastAsia="Times New Roman" w:hAnsi="Calibri" w:cs="Times New Roman"/>
          <w:bCs w:val="0"/>
          <w:color w:val="000000"/>
          <w:sz w:val="22"/>
          <w:szCs w:val="22"/>
          <w:lang w:eastAsia="en-US"/>
        </w:rPr>
      </w:pPr>
      <w:r w:rsidRPr="00342A96">
        <w:rPr>
          <w:rFonts w:ascii="Calibri" w:eastAsia="Times New Roman" w:hAnsi="Calibri" w:cs="Times New Roman"/>
          <w:bCs w:val="0"/>
          <w:color w:val="000000"/>
          <w:sz w:val="22"/>
          <w:szCs w:val="22"/>
          <w:lang w:eastAsia="en-US"/>
        </w:rPr>
        <w:t>After</w:t>
      </w:r>
      <w:r>
        <w:rPr>
          <w:rFonts w:ascii="Calibri" w:eastAsia="Times New Roman" w:hAnsi="Calibri" w:cs="Times New Roman"/>
          <w:bCs w:val="0"/>
          <w:color w:val="000000"/>
          <w:sz w:val="22"/>
          <w:szCs w:val="22"/>
          <w:lang w:eastAsia="en-US"/>
        </w:rPr>
        <w:t xml:space="preserve"> SME finish registration form, </w:t>
      </w:r>
      <w:r w:rsidRPr="00342A96">
        <w:rPr>
          <w:rFonts w:ascii="Calibri" w:eastAsia="Times New Roman" w:hAnsi="Calibri" w:cs="Times New Roman"/>
          <w:bCs w:val="0"/>
          <w:color w:val="000000"/>
          <w:sz w:val="22"/>
          <w:szCs w:val="22"/>
          <w:lang w:eastAsia="en-US"/>
        </w:rPr>
        <w:t>click on “</w:t>
      </w:r>
      <w:r w:rsidRPr="00BF42B1">
        <w:rPr>
          <w:rFonts w:ascii="Calibri" w:eastAsia="Times New Roman" w:hAnsi="Calibri" w:cs="Times New Roman"/>
          <w:bCs w:val="0"/>
          <w:color w:val="000000"/>
          <w:sz w:val="22"/>
          <w:szCs w:val="22"/>
          <w:lang w:eastAsia="en-US"/>
        </w:rPr>
        <w:t>Register</w:t>
      </w:r>
      <w:r w:rsidRPr="00342A96">
        <w:rPr>
          <w:rFonts w:ascii="Calibri" w:eastAsia="Times New Roman" w:hAnsi="Calibri" w:cs="Times New Roman"/>
          <w:bCs w:val="0"/>
          <w:color w:val="000000"/>
          <w:sz w:val="22"/>
          <w:szCs w:val="22"/>
          <w:lang w:eastAsia="en-US"/>
        </w:rPr>
        <w:t>”,</w:t>
      </w:r>
      <w:r w:rsidRPr="00BF42B1">
        <w:rPr>
          <w:rFonts w:ascii="Calibri" w:eastAsia="Times New Roman" w:hAnsi="Calibri" w:cs="Times New Roman"/>
          <w:bCs w:val="0"/>
          <w:color w:val="000000"/>
          <w:sz w:val="22"/>
          <w:szCs w:val="22"/>
          <w:lang w:eastAsia="en-US"/>
        </w:rPr>
        <w:t xml:space="preserve"> the system should be able to send an automatic email with the activation link to SME registered email address.</w:t>
      </w:r>
      <w:r w:rsidR="00617438">
        <w:rPr>
          <w:rFonts w:ascii="Calibri" w:eastAsia="Times New Roman" w:hAnsi="Calibri" w:cs="Times New Roman"/>
          <w:bCs w:val="0"/>
          <w:color w:val="000000"/>
          <w:sz w:val="22"/>
          <w:szCs w:val="22"/>
          <w:lang w:eastAsia="en-US"/>
        </w:rPr>
        <w:t xml:space="preserve"> For the email content, please refer to Inputs and Outputs.</w:t>
      </w:r>
    </w:p>
    <w:p w14:paraId="28841C0C" w14:textId="77777777" w:rsidR="003B2E32" w:rsidRPr="001F2118" w:rsidRDefault="003B2E32" w:rsidP="00927897">
      <w:pPr>
        <w:numPr>
          <w:ilvl w:val="0"/>
          <w:numId w:val="55"/>
        </w:numPr>
        <w:rPr>
          <w:rFonts w:ascii="Calibri" w:hAnsi="Calibri" w:cs="Times New Roman"/>
          <w:bCs w:val="0"/>
          <w:sz w:val="22"/>
          <w:szCs w:val="24"/>
          <w:lang w:eastAsia="en-US"/>
        </w:rPr>
      </w:pPr>
      <w:r w:rsidRPr="00BF42B1">
        <w:rPr>
          <w:rFonts w:ascii="Calibri" w:hAnsi="Calibri" w:cs="Times New Roman"/>
          <w:bCs w:val="0"/>
          <w:sz w:val="22"/>
          <w:szCs w:val="24"/>
          <w:lang w:eastAsia="en-US"/>
        </w:rPr>
        <w:t>SME open email to activate account</w:t>
      </w:r>
    </w:p>
    <w:p w14:paraId="6F34B054" w14:textId="77777777" w:rsidR="003B2E32" w:rsidRPr="00BF42B1" w:rsidRDefault="003B2E32" w:rsidP="00927897">
      <w:pPr>
        <w:widowControl/>
        <w:numPr>
          <w:ilvl w:val="0"/>
          <w:numId w:val="74"/>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 xml:space="preserve">SME </w:t>
      </w:r>
      <w:r w:rsidRPr="00342A96">
        <w:rPr>
          <w:rFonts w:ascii="Calibri" w:eastAsia="Times New Roman" w:hAnsi="Calibri" w:cs="Times New Roman"/>
          <w:bCs w:val="0"/>
          <w:color w:val="000000"/>
          <w:sz w:val="22"/>
          <w:szCs w:val="22"/>
          <w:lang w:eastAsia="en-US"/>
        </w:rPr>
        <w:t>click on the activation link in the email to activate the account</w:t>
      </w:r>
      <w:r w:rsidR="00617438">
        <w:rPr>
          <w:rFonts w:ascii="Calibri" w:eastAsia="Times New Roman" w:hAnsi="Calibri" w:cs="Times New Roman"/>
          <w:bCs w:val="0"/>
          <w:color w:val="000000"/>
          <w:sz w:val="22"/>
          <w:szCs w:val="22"/>
          <w:lang w:eastAsia="en-US"/>
        </w:rPr>
        <w:t>.</w:t>
      </w:r>
    </w:p>
    <w:p w14:paraId="535D7AA7" w14:textId="77777777" w:rsidR="003B2E32" w:rsidRPr="00BF42B1" w:rsidRDefault="003B2E32" w:rsidP="00927897">
      <w:pPr>
        <w:widowControl/>
        <w:numPr>
          <w:ilvl w:val="0"/>
          <w:numId w:val="74"/>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After clicking on that link, SME should be brought to login UI on website</w:t>
      </w:r>
      <w:r w:rsidR="00617438">
        <w:rPr>
          <w:rFonts w:ascii="Calibri" w:eastAsia="Times New Roman" w:hAnsi="Calibri" w:cs="Times New Roman"/>
          <w:bCs w:val="0"/>
          <w:color w:val="000000"/>
          <w:sz w:val="22"/>
          <w:szCs w:val="22"/>
          <w:lang w:eastAsia="en-US"/>
        </w:rPr>
        <w:t>.</w:t>
      </w:r>
    </w:p>
    <w:p w14:paraId="4437477D" w14:textId="77777777" w:rsidR="003B2E32" w:rsidRPr="001F2118" w:rsidRDefault="003B2E32" w:rsidP="00927897">
      <w:pPr>
        <w:keepNext/>
        <w:keepLines/>
        <w:widowControl/>
        <w:numPr>
          <w:ilvl w:val="1"/>
          <w:numId w:val="40"/>
        </w:numPr>
        <w:spacing w:before="120" w:after="120"/>
        <w:jc w:val="left"/>
        <w:outlineLvl w:val="1"/>
        <w:rPr>
          <w:rFonts w:ascii="Calibri" w:eastAsia="PMingLiU" w:hAnsi="Calibri" w:cs="Times New Roman"/>
          <w:b/>
          <w:bCs w:val="0"/>
          <w:color w:val="1F497D"/>
          <w:sz w:val="22"/>
          <w:szCs w:val="26"/>
          <w:lang w:eastAsia="zh-HK"/>
        </w:rPr>
      </w:pPr>
      <w:bookmarkStart w:id="20" w:name="_Toc390431944"/>
      <w:r w:rsidRPr="001F2118">
        <w:rPr>
          <w:rFonts w:ascii="Calibri" w:eastAsia="PMingLiU" w:hAnsi="Calibri" w:cs="Times New Roman"/>
          <w:b/>
          <w:bCs w:val="0"/>
          <w:color w:val="1F497D"/>
          <w:sz w:val="22"/>
          <w:szCs w:val="26"/>
          <w:lang w:eastAsia="zh-HK"/>
        </w:rPr>
        <w:t>Business rules</w:t>
      </w:r>
      <w:bookmarkEnd w:id="20"/>
    </w:p>
    <w:p w14:paraId="17BE52B1" w14:textId="77777777" w:rsidR="003B2E32" w:rsidRPr="0011161E" w:rsidRDefault="003B2E32" w:rsidP="00927897">
      <w:pPr>
        <w:numPr>
          <w:ilvl w:val="0"/>
          <w:numId w:val="75"/>
        </w:numPr>
        <w:rPr>
          <w:rFonts w:ascii="Calibri" w:hAnsi="Calibri" w:cs="Times New Roman"/>
          <w:bCs w:val="0"/>
          <w:sz w:val="22"/>
          <w:szCs w:val="24"/>
          <w:lang w:eastAsia="en-US"/>
        </w:rPr>
      </w:pPr>
      <w:r w:rsidRPr="0011161E">
        <w:rPr>
          <w:rFonts w:ascii="Calibri" w:hAnsi="Calibri" w:cs="Times New Roman"/>
          <w:bCs w:val="0"/>
          <w:sz w:val="22"/>
          <w:szCs w:val="24"/>
          <w:lang w:eastAsia="en-US"/>
        </w:rPr>
        <w:t>SME must activate the account using the link in the email sent by the system before login.</w:t>
      </w:r>
    </w:p>
    <w:p w14:paraId="7B770054" w14:textId="77777777" w:rsidR="003B2E32" w:rsidRPr="0011161E" w:rsidRDefault="003B2E32" w:rsidP="00927897">
      <w:pPr>
        <w:numPr>
          <w:ilvl w:val="0"/>
          <w:numId w:val="75"/>
        </w:numPr>
        <w:rPr>
          <w:rFonts w:ascii="Calibri" w:hAnsi="Calibri" w:cs="Times New Roman"/>
          <w:bCs w:val="0"/>
          <w:sz w:val="22"/>
          <w:szCs w:val="24"/>
          <w:lang w:eastAsia="en-US"/>
        </w:rPr>
      </w:pPr>
      <w:r w:rsidRPr="0011161E">
        <w:rPr>
          <w:rFonts w:ascii="Calibri" w:hAnsi="Calibri" w:cs="Times New Roman"/>
          <w:bCs w:val="0"/>
          <w:sz w:val="22"/>
          <w:szCs w:val="24"/>
          <w:lang w:eastAsia="en-US"/>
        </w:rPr>
        <w:t>The information inputted in the registration form will be captured in the application stage and cannot be modified until the application is successful. After become successful seller, SME can manage their account information.</w:t>
      </w:r>
    </w:p>
    <w:p w14:paraId="1F5480EB" w14:textId="77777777" w:rsidR="003B2E32" w:rsidRPr="0011161E" w:rsidRDefault="003B2E32" w:rsidP="00927897">
      <w:pPr>
        <w:numPr>
          <w:ilvl w:val="0"/>
          <w:numId w:val="75"/>
        </w:numPr>
        <w:rPr>
          <w:rFonts w:ascii="Calibri" w:hAnsi="Calibri" w:cs="Times New Roman"/>
          <w:bCs w:val="0"/>
          <w:sz w:val="22"/>
          <w:szCs w:val="24"/>
          <w:lang w:eastAsia="en-US"/>
        </w:rPr>
      </w:pPr>
      <w:r w:rsidRPr="0011161E">
        <w:rPr>
          <w:rFonts w:ascii="Calibri" w:hAnsi="Calibri" w:cs="Times New Roman"/>
          <w:bCs w:val="0"/>
          <w:sz w:val="22"/>
          <w:szCs w:val="24"/>
          <w:lang w:eastAsia="en-US"/>
        </w:rPr>
        <w:t>The username should be unique thus we suggest that email address of SME should be used as the username.</w:t>
      </w:r>
    </w:p>
    <w:p w14:paraId="07E26827" w14:textId="77777777" w:rsidR="003B2E32" w:rsidRPr="00194DD9" w:rsidRDefault="003B2E32" w:rsidP="00927897">
      <w:pPr>
        <w:numPr>
          <w:ilvl w:val="0"/>
          <w:numId w:val="75"/>
        </w:numPr>
        <w:rPr>
          <w:rFonts w:ascii="Calibri" w:hAnsi="Calibri" w:cs="Times New Roman"/>
          <w:bCs w:val="0"/>
          <w:sz w:val="22"/>
          <w:szCs w:val="24"/>
          <w:lang w:eastAsia="en-US"/>
        </w:rPr>
      </w:pPr>
      <w:r w:rsidRPr="0011161E">
        <w:rPr>
          <w:rFonts w:ascii="Calibri" w:hAnsi="Calibri" w:cs="Times New Roman" w:hint="eastAsia"/>
          <w:bCs w:val="0"/>
          <w:sz w:val="22"/>
          <w:szCs w:val="24"/>
          <w:lang w:eastAsia="en-US"/>
        </w:rPr>
        <w:t xml:space="preserve">Whether </w:t>
      </w:r>
      <w:r w:rsidRPr="0011161E">
        <w:rPr>
          <w:rFonts w:ascii="Calibri" w:hAnsi="Calibri" w:cs="Times New Roman"/>
          <w:bCs w:val="0"/>
          <w:sz w:val="22"/>
          <w:szCs w:val="24"/>
          <w:lang w:eastAsia="en-US"/>
        </w:rPr>
        <w:t>the registration/application is successful or not, they will be logged. The log will be found in the server internal management system.</w:t>
      </w:r>
    </w:p>
    <w:p w14:paraId="13C25D2A" w14:textId="77777777" w:rsidR="003B2E32" w:rsidRPr="001F2118" w:rsidRDefault="003B2E32" w:rsidP="00927897">
      <w:pPr>
        <w:keepNext/>
        <w:keepLines/>
        <w:widowControl/>
        <w:numPr>
          <w:ilvl w:val="1"/>
          <w:numId w:val="40"/>
        </w:numPr>
        <w:spacing w:before="120" w:after="120"/>
        <w:jc w:val="left"/>
        <w:outlineLvl w:val="1"/>
        <w:rPr>
          <w:rFonts w:ascii="Calibri" w:eastAsia="PMingLiU" w:hAnsi="Calibri" w:cs="Times New Roman"/>
          <w:b/>
          <w:bCs w:val="0"/>
          <w:color w:val="1F497D"/>
          <w:sz w:val="22"/>
          <w:szCs w:val="26"/>
          <w:lang w:eastAsia="zh-HK"/>
        </w:rPr>
      </w:pPr>
      <w:bookmarkStart w:id="21" w:name="_Toc390431945"/>
      <w:r w:rsidRPr="001F2118">
        <w:rPr>
          <w:rFonts w:ascii="Calibri" w:eastAsia="PMingLiU" w:hAnsi="Calibri" w:cs="Times New Roman"/>
          <w:b/>
          <w:bCs w:val="0"/>
          <w:color w:val="1F497D"/>
          <w:sz w:val="22"/>
          <w:szCs w:val="26"/>
          <w:lang w:eastAsia="zh-HK"/>
        </w:rPr>
        <w:t>Inputs and outputs</w:t>
      </w:r>
      <w:bookmarkEnd w:id="21"/>
    </w:p>
    <w:p w14:paraId="227CC231" w14:textId="77777777" w:rsidR="000D6F0F" w:rsidRPr="00194DD9" w:rsidRDefault="000D6F0F" w:rsidP="00927897">
      <w:pPr>
        <w:numPr>
          <w:ilvl w:val="0"/>
          <w:numId w:val="108"/>
        </w:numPr>
        <w:rPr>
          <w:rFonts w:ascii="Calibri" w:hAnsi="Calibri" w:cs="Times New Roman"/>
          <w:bCs w:val="0"/>
          <w:sz w:val="22"/>
          <w:szCs w:val="24"/>
          <w:lang w:eastAsia="en-US"/>
        </w:rPr>
      </w:pPr>
      <w:r w:rsidRPr="00194DD9">
        <w:rPr>
          <w:rFonts w:ascii="Calibri" w:hAnsi="Calibri" w:cs="Times New Roman"/>
          <w:bCs w:val="0"/>
          <w:sz w:val="22"/>
          <w:szCs w:val="24"/>
          <w:lang w:eastAsia="en-US"/>
        </w:rPr>
        <w:t>Homepage UI</w:t>
      </w:r>
    </w:p>
    <w:p w14:paraId="2732928A" w14:textId="77777777" w:rsidR="000D6F0F" w:rsidRDefault="00FA4C37" w:rsidP="000D6F0F">
      <w:pPr>
        <w:ind w:left="360"/>
        <w:rPr>
          <w:rFonts w:ascii="Calibri" w:hAnsi="Calibri" w:cs="Times New Roman"/>
          <w:bCs w:val="0"/>
          <w:sz w:val="22"/>
          <w:szCs w:val="24"/>
          <w:lang w:eastAsia="en-US"/>
        </w:rPr>
      </w:pPr>
      <w:r>
        <w:rPr>
          <w:noProof/>
        </w:rPr>
        <w:drawing>
          <wp:inline distT="0" distB="0" distL="0" distR="0" wp14:anchorId="48BAE4C4" wp14:editId="44E70A45">
            <wp:extent cx="5283200" cy="3291840"/>
            <wp:effectExtent l="0" t="0" r="0" b="1016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291840"/>
                    </a:xfrm>
                    <a:prstGeom prst="rect">
                      <a:avLst/>
                    </a:prstGeom>
                    <a:noFill/>
                    <a:ln>
                      <a:noFill/>
                    </a:ln>
                  </pic:spPr>
                </pic:pic>
              </a:graphicData>
            </a:graphic>
          </wp:inline>
        </w:drawing>
      </w:r>
    </w:p>
    <w:p w14:paraId="5A2C8F93" w14:textId="77777777" w:rsidR="003B2E32" w:rsidRPr="0011161E" w:rsidRDefault="00612298" w:rsidP="00927897">
      <w:pPr>
        <w:numPr>
          <w:ilvl w:val="0"/>
          <w:numId w:val="108"/>
        </w:numPr>
        <w:rPr>
          <w:rFonts w:ascii="Calibri" w:hAnsi="Calibri" w:cs="Times New Roman"/>
          <w:bCs w:val="0"/>
          <w:sz w:val="22"/>
          <w:szCs w:val="24"/>
          <w:lang w:eastAsia="en-US"/>
        </w:rPr>
      </w:pPr>
      <w:r>
        <w:rPr>
          <w:rFonts w:ascii="Calibri" w:hAnsi="Calibri" w:cs="Times New Roman"/>
          <w:bCs w:val="0"/>
          <w:sz w:val="22"/>
          <w:szCs w:val="24"/>
          <w:lang w:eastAsia="en-US"/>
        </w:rPr>
        <w:br w:type="page"/>
      </w:r>
      <w:r w:rsidR="003B2E32" w:rsidRPr="0011161E">
        <w:rPr>
          <w:rFonts w:ascii="Calibri" w:hAnsi="Calibri" w:cs="Times New Roman"/>
          <w:bCs w:val="0"/>
          <w:sz w:val="22"/>
          <w:szCs w:val="24"/>
          <w:lang w:eastAsia="en-US"/>
        </w:rPr>
        <w:t>Pop-up legal disclaimer UI</w:t>
      </w:r>
    </w:p>
    <w:p w14:paraId="7A8CD344" w14:textId="77777777" w:rsidR="00F670D7" w:rsidRPr="000D6F0F" w:rsidRDefault="00FA4C37" w:rsidP="000D6F0F">
      <w:pPr>
        <w:widowControl/>
        <w:spacing w:after="120"/>
        <w:contextualSpacing/>
        <w:jc w:val="left"/>
        <w:rPr>
          <w:rFonts w:ascii="Calibri" w:eastAsia="PMingLiU" w:hAnsi="Calibri" w:cs="Times New Roman"/>
          <w:bCs w:val="0"/>
          <w:sz w:val="22"/>
          <w:szCs w:val="22"/>
          <w:lang w:eastAsia="zh-HK"/>
        </w:rPr>
      </w:pPr>
      <w:r>
        <w:rPr>
          <w:rFonts w:ascii="Calibri" w:eastAsia="PMingLiU" w:hAnsi="Calibri" w:cs="Times New Roman"/>
          <w:bCs w:val="0"/>
          <w:noProof/>
          <w:sz w:val="22"/>
          <w:szCs w:val="22"/>
        </w:rPr>
        <w:drawing>
          <wp:inline distT="0" distB="0" distL="0" distR="0" wp14:anchorId="6E81D573" wp14:editId="05E69B8F">
            <wp:extent cx="5499100" cy="3227070"/>
            <wp:effectExtent l="0" t="0" r="1270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3227070"/>
                    </a:xfrm>
                    <a:prstGeom prst="rect">
                      <a:avLst/>
                    </a:prstGeom>
                    <a:noFill/>
                  </pic:spPr>
                </pic:pic>
              </a:graphicData>
            </a:graphic>
          </wp:inline>
        </w:drawing>
      </w:r>
    </w:p>
    <w:p w14:paraId="0791C1E1" w14:textId="77777777" w:rsidR="003B2E32" w:rsidRPr="0011161E" w:rsidRDefault="009C57F1" w:rsidP="00927897">
      <w:pPr>
        <w:numPr>
          <w:ilvl w:val="0"/>
          <w:numId w:val="108"/>
        </w:numPr>
        <w:rPr>
          <w:rFonts w:ascii="Calibri" w:hAnsi="Calibri" w:cs="Times New Roman"/>
          <w:bCs w:val="0"/>
          <w:sz w:val="22"/>
          <w:szCs w:val="24"/>
          <w:lang w:eastAsia="en-US"/>
        </w:rPr>
      </w:pPr>
      <w:r w:rsidRPr="0011161E">
        <w:rPr>
          <w:rFonts w:ascii="Calibri" w:hAnsi="Calibri" w:cs="Times New Roman"/>
          <w:bCs w:val="0"/>
          <w:sz w:val="22"/>
          <w:szCs w:val="24"/>
          <w:lang w:eastAsia="en-US"/>
        </w:rPr>
        <w:t>Registration</w:t>
      </w:r>
      <w:r w:rsidR="003B2E32" w:rsidRPr="0011161E">
        <w:rPr>
          <w:rFonts w:ascii="Calibri" w:hAnsi="Calibri" w:cs="Times New Roman"/>
          <w:bCs w:val="0"/>
          <w:sz w:val="22"/>
          <w:szCs w:val="24"/>
          <w:lang w:eastAsia="en-US"/>
        </w:rPr>
        <w:t xml:space="preserve"> UI</w:t>
      </w:r>
    </w:p>
    <w:p w14:paraId="7DC7970C" w14:textId="77777777" w:rsidR="003B2E32" w:rsidRDefault="00FA4C37" w:rsidP="003B2E32">
      <w:pPr>
        <w:widowControl/>
        <w:spacing w:after="120"/>
        <w:contextualSpacing/>
        <w:jc w:val="left"/>
        <w:rPr>
          <w:noProof/>
        </w:rPr>
      </w:pPr>
      <w:r>
        <w:rPr>
          <w:noProof/>
        </w:rPr>
        <w:drawing>
          <wp:inline distT="0" distB="0" distL="0" distR="0" wp14:anchorId="7AEA7D4F" wp14:editId="10D64107">
            <wp:extent cx="5486400" cy="35052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6CFA9E0B" w14:textId="77777777" w:rsidR="00617438" w:rsidRPr="00617438" w:rsidRDefault="00617438" w:rsidP="00927897">
      <w:pPr>
        <w:widowControl/>
        <w:numPr>
          <w:ilvl w:val="0"/>
          <w:numId w:val="108"/>
        </w:numPr>
        <w:spacing w:after="120"/>
        <w:contextualSpacing/>
        <w:jc w:val="left"/>
        <w:rPr>
          <w:rFonts w:ascii="Calibri" w:eastAsia="Calibri" w:hAnsi="Calibri" w:cs="Times New Roman"/>
          <w:bCs w:val="0"/>
          <w:sz w:val="24"/>
          <w:szCs w:val="22"/>
          <w:lang w:eastAsia="en-US"/>
        </w:rPr>
      </w:pPr>
      <w:r w:rsidRPr="00617438">
        <w:rPr>
          <w:rFonts w:ascii="Calibri" w:hAnsi="Calibri"/>
          <w:noProof/>
          <w:sz w:val="22"/>
        </w:rPr>
        <w:t>Registration form</w:t>
      </w:r>
    </w:p>
    <w:tbl>
      <w:tblPr>
        <w:tblW w:w="9105" w:type="dxa"/>
        <w:tblInd w:w="93" w:type="dxa"/>
        <w:tblLayout w:type="fixed"/>
        <w:tblLook w:val="04A0" w:firstRow="1" w:lastRow="0" w:firstColumn="1" w:lastColumn="0" w:noHBand="0" w:noVBand="1"/>
      </w:tblPr>
      <w:tblGrid>
        <w:gridCol w:w="480"/>
        <w:gridCol w:w="1605"/>
        <w:gridCol w:w="768"/>
        <w:gridCol w:w="2114"/>
        <w:gridCol w:w="898"/>
        <w:gridCol w:w="1440"/>
        <w:gridCol w:w="1800"/>
      </w:tblGrid>
      <w:tr w:rsidR="003B2E32" w:rsidRPr="00440E9B" w14:paraId="498F6240" w14:textId="77777777" w:rsidTr="00FD6883">
        <w:trPr>
          <w:trHeight w:val="300"/>
        </w:trPr>
        <w:tc>
          <w:tcPr>
            <w:tcW w:w="480" w:type="dxa"/>
            <w:tcBorders>
              <w:top w:val="single" w:sz="4" w:space="0" w:color="808080"/>
              <w:left w:val="single" w:sz="4" w:space="0" w:color="808080"/>
              <w:bottom w:val="single" w:sz="4" w:space="0" w:color="808080"/>
              <w:right w:val="single" w:sz="4" w:space="0" w:color="808080"/>
            </w:tcBorders>
            <w:shd w:val="clear" w:color="000000" w:fill="DAEEF3"/>
            <w:vAlign w:val="center"/>
          </w:tcPr>
          <w:p w14:paraId="658E0168"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No.</w:t>
            </w:r>
          </w:p>
        </w:tc>
        <w:tc>
          <w:tcPr>
            <w:tcW w:w="1605" w:type="dxa"/>
            <w:tcBorders>
              <w:top w:val="single" w:sz="4" w:space="0" w:color="808080"/>
              <w:left w:val="single" w:sz="4" w:space="0" w:color="808080"/>
              <w:bottom w:val="single" w:sz="4" w:space="0" w:color="808080"/>
              <w:right w:val="single" w:sz="4" w:space="0" w:color="808080"/>
            </w:tcBorders>
            <w:shd w:val="clear" w:color="000000" w:fill="DAEEF3"/>
            <w:vAlign w:val="center"/>
            <w:hideMark/>
          </w:tcPr>
          <w:p w14:paraId="13D8E4E6"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Data field name</w:t>
            </w:r>
          </w:p>
        </w:tc>
        <w:tc>
          <w:tcPr>
            <w:tcW w:w="768" w:type="dxa"/>
            <w:tcBorders>
              <w:top w:val="single" w:sz="4" w:space="0" w:color="808080"/>
              <w:left w:val="nil"/>
              <w:bottom w:val="single" w:sz="4" w:space="0" w:color="808080"/>
              <w:right w:val="single" w:sz="4" w:space="0" w:color="808080"/>
            </w:tcBorders>
            <w:shd w:val="clear" w:color="000000" w:fill="DAEEF3"/>
            <w:noWrap/>
            <w:vAlign w:val="center"/>
            <w:hideMark/>
          </w:tcPr>
          <w:p w14:paraId="02D21789" w14:textId="77777777" w:rsidR="003B2E32" w:rsidRPr="00440E9B" w:rsidRDefault="003B2E32" w:rsidP="00FD6883">
            <w:pPr>
              <w:widowControl/>
              <w:jc w:val="center"/>
              <w:rPr>
                <w:rFonts w:ascii="Calibri" w:eastAsia="Times New Roman" w:hAnsi="Calibri" w:cs="Times New Roman"/>
                <w:b/>
                <w:color w:val="000000"/>
                <w:sz w:val="18"/>
                <w:szCs w:val="18"/>
              </w:rPr>
            </w:pPr>
            <w:r w:rsidRPr="00440E9B">
              <w:rPr>
                <w:rFonts w:ascii="Calibri" w:eastAsia="Times New Roman" w:hAnsi="Calibri" w:cs="Times New Roman"/>
                <w:b/>
                <w:color w:val="000000"/>
                <w:sz w:val="18"/>
                <w:szCs w:val="18"/>
              </w:rPr>
              <w:t>Mandatory</w:t>
            </w:r>
          </w:p>
        </w:tc>
        <w:tc>
          <w:tcPr>
            <w:tcW w:w="2114" w:type="dxa"/>
            <w:tcBorders>
              <w:top w:val="single" w:sz="4" w:space="0" w:color="808080"/>
              <w:left w:val="nil"/>
              <w:bottom w:val="single" w:sz="4" w:space="0" w:color="808080"/>
              <w:right w:val="single" w:sz="4" w:space="0" w:color="808080"/>
            </w:tcBorders>
            <w:shd w:val="clear" w:color="000000" w:fill="DAEEF3"/>
            <w:noWrap/>
            <w:vAlign w:val="center"/>
            <w:hideMark/>
          </w:tcPr>
          <w:p w14:paraId="50DD9D4A"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Input/output</w:t>
            </w:r>
          </w:p>
        </w:tc>
        <w:tc>
          <w:tcPr>
            <w:tcW w:w="898" w:type="dxa"/>
            <w:tcBorders>
              <w:top w:val="single" w:sz="4" w:space="0" w:color="808080"/>
              <w:left w:val="nil"/>
              <w:bottom w:val="single" w:sz="4" w:space="0" w:color="808080"/>
              <w:right w:val="single" w:sz="4" w:space="0" w:color="808080"/>
            </w:tcBorders>
            <w:shd w:val="clear" w:color="000000" w:fill="DAEEF3"/>
            <w:vAlign w:val="center"/>
            <w:hideMark/>
          </w:tcPr>
          <w:p w14:paraId="60E7F467"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Missing value</w:t>
            </w:r>
          </w:p>
        </w:tc>
        <w:tc>
          <w:tcPr>
            <w:tcW w:w="1440" w:type="dxa"/>
            <w:tcBorders>
              <w:top w:val="single" w:sz="4" w:space="0" w:color="808080"/>
              <w:left w:val="nil"/>
              <w:bottom w:val="single" w:sz="4" w:space="0" w:color="808080"/>
              <w:right w:val="single" w:sz="4" w:space="0" w:color="808080"/>
            </w:tcBorders>
            <w:shd w:val="clear" w:color="000000" w:fill="DAEEF3"/>
            <w:noWrap/>
            <w:vAlign w:val="center"/>
            <w:hideMark/>
          </w:tcPr>
          <w:p w14:paraId="3D980011"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Type/length</w:t>
            </w:r>
          </w:p>
        </w:tc>
        <w:tc>
          <w:tcPr>
            <w:tcW w:w="1800" w:type="dxa"/>
            <w:tcBorders>
              <w:top w:val="single" w:sz="4" w:space="0" w:color="808080"/>
              <w:left w:val="nil"/>
              <w:bottom w:val="single" w:sz="4" w:space="0" w:color="808080"/>
              <w:right w:val="single" w:sz="4" w:space="0" w:color="808080"/>
            </w:tcBorders>
            <w:shd w:val="clear" w:color="000000" w:fill="DAEEF3"/>
            <w:vAlign w:val="center"/>
          </w:tcPr>
          <w:p w14:paraId="0B474E31"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Remark</w:t>
            </w:r>
          </w:p>
        </w:tc>
      </w:tr>
      <w:tr w:rsidR="003B2E32" w:rsidRPr="00440E9B" w14:paraId="4A8203E6" w14:textId="77777777" w:rsidTr="00FD6883">
        <w:trPr>
          <w:trHeight w:val="900"/>
        </w:trPr>
        <w:tc>
          <w:tcPr>
            <w:tcW w:w="480" w:type="dxa"/>
            <w:tcBorders>
              <w:top w:val="nil"/>
              <w:left w:val="single" w:sz="4" w:space="0" w:color="808080"/>
              <w:bottom w:val="single" w:sz="4" w:space="0" w:color="808080"/>
              <w:right w:val="single" w:sz="4" w:space="0" w:color="808080"/>
            </w:tcBorders>
            <w:vAlign w:val="center"/>
          </w:tcPr>
          <w:p w14:paraId="1CB910C9"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2C5B93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Title</w:t>
            </w:r>
          </w:p>
        </w:tc>
        <w:tc>
          <w:tcPr>
            <w:tcW w:w="768" w:type="dxa"/>
            <w:tcBorders>
              <w:top w:val="nil"/>
              <w:left w:val="nil"/>
              <w:bottom w:val="single" w:sz="4" w:space="0" w:color="808080"/>
              <w:right w:val="single" w:sz="4" w:space="0" w:color="808080"/>
            </w:tcBorders>
            <w:shd w:val="clear" w:color="auto" w:fill="auto"/>
            <w:noWrap/>
            <w:vAlign w:val="center"/>
            <w:hideMark/>
          </w:tcPr>
          <w:p w14:paraId="765EAC9F"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vAlign w:val="center"/>
            <w:hideMark/>
          </w:tcPr>
          <w:p w14:paraId="29113A7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drop down list:</w:t>
            </w:r>
            <w:r w:rsidRPr="00440E9B">
              <w:rPr>
                <w:rFonts w:ascii="Calibri" w:eastAsia="Times New Roman" w:hAnsi="Calibri" w:cs="Times New Roman"/>
                <w:bCs w:val="0"/>
                <w:color w:val="000000"/>
                <w:sz w:val="18"/>
                <w:szCs w:val="18"/>
              </w:rPr>
              <w:br/>
              <w:t>Mr, Mrs, Ms, Miss, Undefined (TBD)</w:t>
            </w:r>
          </w:p>
        </w:tc>
        <w:tc>
          <w:tcPr>
            <w:tcW w:w="898" w:type="dxa"/>
            <w:tcBorders>
              <w:top w:val="nil"/>
              <w:left w:val="nil"/>
              <w:bottom w:val="single" w:sz="4" w:space="0" w:color="808080"/>
              <w:right w:val="single" w:sz="4" w:space="0" w:color="808080"/>
            </w:tcBorders>
            <w:shd w:val="clear" w:color="auto" w:fill="auto"/>
            <w:vAlign w:val="center"/>
            <w:hideMark/>
          </w:tcPr>
          <w:p w14:paraId="14FCA49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3B43525B"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20BB3F8F"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20B2C235"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78DC7C2C"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2</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3D949A3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First Name</w:t>
            </w:r>
          </w:p>
        </w:tc>
        <w:tc>
          <w:tcPr>
            <w:tcW w:w="768" w:type="dxa"/>
            <w:tcBorders>
              <w:top w:val="nil"/>
              <w:left w:val="nil"/>
              <w:bottom w:val="single" w:sz="4" w:space="0" w:color="808080"/>
              <w:right w:val="single" w:sz="4" w:space="0" w:color="808080"/>
            </w:tcBorders>
            <w:shd w:val="clear" w:color="auto" w:fill="auto"/>
            <w:noWrap/>
            <w:vAlign w:val="center"/>
            <w:hideMark/>
          </w:tcPr>
          <w:p w14:paraId="08ED487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1201A2D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63D1195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67C6663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414C21A0"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2314ABC3"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04D11EE2"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3</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659A7D5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Last Name</w:t>
            </w:r>
          </w:p>
        </w:tc>
        <w:tc>
          <w:tcPr>
            <w:tcW w:w="768" w:type="dxa"/>
            <w:tcBorders>
              <w:top w:val="nil"/>
              <w:left w:val="nil"/>
              <w:bottom w:val="single" w:sz="4" w:space="0" w:color="808080"/>
              <w:right w:val="single" w:sz="4" w:space="0" w:color="808080"/>
            </w:tcBorders>
            <w:shd w:val="clear" w:color="auto" w:fill="auto"/>
            <w:noWrap/>
            <w:vAlign w:val="center"/>
            <w:hideMark/>
          </w:tcPr>
          <w:p w14:paraId="72C7907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6CFE8DA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7C8D514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547301C1"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5B172C8B"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5E8D8E2B"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6B0E1474"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4</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1633A45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Gender</w:t>
            </w:r>
          </w:p>
        </w:tc>
        <w:tc>
          <w:tcPr>
            <w:tcW w:w="768" w:type="dxa"/>
            <w:tcBorders>
              <w:top w:val="nil"/>
              <w:left w:val="nil"/>
              <w:bottom w:val="single" w:sz="4" w:space="0" w:color="808080"/>
              <w:right w:val="single" w:sz="4" w:space="0" w:color="808080"/>
            </w:tcBorders>
            <w:shd w:val="clear" w:color="auto" w:fill="auto"/>
            <w:noWrap/>
            <w:vAlign w:val="center"/>
            <w:hideMark/>
          </w:tcPr>
          <w:p w14:paraId="5633B322"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2114" w:type="dxa"/>
            <w:tcBorders>
              <w:top w:val="nil"/>
              <w:left w:val="nil"/>
              <w:bottom w:val="single" w:sz="4" w:space="0" w:color="808080"/>
              <w:right w:val="single" w:sz="4" w:space="0" w:color="808080"/>
            </w:tcBorders>
            <w:shd w:val="clear" w:color="auto" w:fill="auto"/>
            <w:noWrap/>
            <w:vAlign w:val="center"/>
            <w:hideMark/>
          </w:tcPr>
          <w:p w14:paraId="186BF4E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009FC5D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0C75CD9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1E5C8601"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5FEE88D8"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7793F9D9"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5</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2E4E37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DOB</w:t>
            </w:r>
          </w:p>
        </w:tc>
        <w:tc>
          <w:tcPr>
            <w:tcW w:w="768" w:type="dxa"/>
            <w:tcBorders>
              <w:top w:val="nil"/>
              <w:left w:val="nil"/>
              <w:bottom w:val="single" w:sz="4" w:space="0" w:color="808080"/>
              <w:right w:val="single" w:sz="4" w:space="0" w:color="808080"/>
            </w:tcBorders>
            <w:shd w:val="clear" w:color="auto" w:fill="auto"/>
            <w:noWrap/>
            <w:vAlign w:val="center"/>
            <w:hideMark/>
          </w:tcPr>
          <w:p w14:paraId="21F7C40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2114" w:type="dxa"/>
            <w:tcBorders>
              <w:top w:val="nil"/>
              <w:left w:val="nil"/>
              <w:bottom w:val="single" w:sz="4" w:space="0" w:color="808080"/>
              <w:right w:val="single" w:sz="4" w:space="0" w:color="808080"/>
            </w:tcBorders>
            <w:shd w:val="clear" w:color="auto" w:fill="auto"/>
            <w:noWrap/>
            <w:vAlign w:val="center"/>
            <w:hideMark/>
          </w:tcPr>
          <w:p w14:paraId="3927C19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453AC38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7A6BEDA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198A0BAC"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00DAC439"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5D04AB9F"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6</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1738D4D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Country</w:t>
            </w:r>
          </w:p>
        </w:tc>
        <w:tc>
          <w:tcPr>
            <w:tcW w:w="768" w:type="dxa"/>
            <w:tcBorders>
              <w:top w:val="nil"/>
              <w:left w:val="nil"/>
              <w:bottom w:val="single" w:sz="4" w:space="0" w:color="808080"/>
              <w:right w:val="single" w:sz="4" w:space="0" w:color="808080"/>
            </w:tcBorders>
            <w:shd w:val="clear" w:color="auto" w:fill="auto"/>
            <w:noWrap/>
            <w:vAlign w:val="center"/>
            <w:hideMark/>
          </w:tcPr>
          <w:p w14:paraId="7A4A336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0BA263C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6FDA00F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1964B8E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4815A153"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3F871769" w14:textId="77777777" w:rsidTr="00FD6883">
        <w:trPr>
          <w:trHeight w:val="600"/>
        </w:trPr>
        <w:tc>
          <w:tcPr>
            <w:tcW w:w="480" w:type="dxa"/>
            <w:tcBorders>
              <w:top w:val="nil"/>
              <w:left w:val="single" w:sz="4" w:space="0" w:color="808080"/>
              <w:bottom w:val="single" w:sz="4" w:space="0" w:color="808080"/>
              <w:right w:val="single" w:sz="4" w:space="0" w:color="808080"/>
            </w:tcBorders>
            <w:vAlign w:val="center"/>
          </w:tcPr>
          <w:p w14:paraId="63A674BA"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7</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3D9025B"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ID type</w:t>
            </w:r>
          </w:p>
        </w:tc>
        <w:tc>
          <w:tcPr>
            <w:tcW w:w="768" w:type="dxa"/>
            <w:tcBorders>
              <w:top w:val="nil"/>
              <w:left w:val="nil"/>
              <w:bottom w:val="single" w:sz="4" w:space="0" w:color="808080"/>
              <w:right w:val="single" w:sz="4" w:space="0" w:color="808080"/>
            </w:tcBorders>
            <w:shd w:val="clear" w:color="auto" w:fill="auto"/>
            <w:noWrap/>
            <w:vAlign w:val="center"/>
            <w:hideMark/>
          </w:tcPr>
          <w:p w14:paraId="373C028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vAlign w:val="center"/>
            <w:hideMark/>
          </w:tcPr>
          <w:p w14:paraId="1439A1A1"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drop down list:</w:t>
            </w:r>
            <w:r w:rsidRPr="00440E9B">
              <w:rPr>
                <w:rFonts w:ascii="Calibri" w:eastAsia="Times New Roman" w:hAnsi="Calibri" w:cs="Times New Roman"/>
                <w:bCs w:val="0"/>
                <w:color w:val="000000"/>
                <w:sz w:val="18"/>
                <w:szCs w:val="18"/>
              </w:rPr>
              <w:br/>
              <w:t>domestic ID card, passport</w:t>
            </w:r>
          </w:p>
        </w:tc>
        <w:tc>
          <w:tcPr>
            <w:tcW w:w="898" w:type="dxa"/>
            <w:tcBorders>
              <w:top w:val="nil"/>
              <w:left w:val="nil"/>
              <w:bottom w:val="single" w:sz="4" w:space="0" w:color="808080"/>
              <w:right w:val="single" w:sz="4" w:space="0" w:color="808080"/>
            </w:tcBorders>
            <w:shd w:val="clear" w:color="auto" w:fill="auto"/>
            <w:vAlign w:val="center"/>
            <w:hideMark/>
          </w:tcPr>
          <w:p w14:paraId="01FA53E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7B71005B"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39279B8C"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62DF0927"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3C99F0E9"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8</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78BBE55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ID number</w:t>
            </w:r>
          </w:p>
        </w:tc>
        <w:tc>
          <w:tcPr>
            <w:tcW w:w="768" w:type="dxa"/>
            <w:tcBorders>
              <w:top w:val="nil"/>
              <w:left w:val="nil"/>
              <w:bottom w:val="single" w:sz="4" w:space="0" w:color="808080"/>
              <w:right w:val="single" w:sz="4" w:space="0" w:color="808080"/>
            </w:tcBorders>
            <w:shd w:val="clear" w:color="auto" w:fill="auto"/>
            <w:noWrap/>
            <w:vAlign w:val="center"/>
            <w:hideMark/>
          </w:tcPr>
          <w:p w14:paraId="5B5A64D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vAlign w:val="center"/>
            <w:hideMark/>
          </w:tcPr>
          <w:p w14:paraId="35DB8052"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40D6991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03BADB6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327F90B4"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285452E3"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216F0D1D"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9</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3C56D33F"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Work Phone</w:t>
            </w:r>
          </w:p>
        </w:tc>
        <w:tc>
          <w:tcPr>
            <w:tcW w:w="768" w:type="dxa"/>
            <w:tcBorders>
              <w:top w:val="nil"/>
              <w:left w:val="nil"/>
              <w:bottom w:val="single" w:sz="4" w:space="0" w:color="808080"/>
              <w:right w:val="single" w:sz="4" w:space="0" w:color="808080"/>
            </w:tcBorders>
            <w:shd w:val="clear" w:color="auto" w:fill="auto"/>
            <w:noWrap/>
            <w:vAlign w:val="center"/>
            <w:hideMark/>
          </w:tcPr>
          <w:p w14:paraId="69F2FD3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29E80A7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45E5F32F"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21AF3342"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594E3501"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4EC37E6A"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45FC9B0B"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10</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6D4C0E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Mobile Phone</w:t>
            </w:r>
          </w:p>
        </w:tc>
        <w:tc>
          <w:tcPr>
            <w:tcW w:w="768" w:type="dxa"/>
            <w:tcBorders>
              <w:top w:val="nil"/>
              <w:left w:val="nil"/>
              <w:bottom w:val="single" w:sz="4" w:space="0" w:color="808080"/>
              <w:right w:val="single" w:sz="4" w:space="0" w:color="808080"/>
            </w:tcBorders>
            <w:shd w:val="clear" w:color="auto" w:fill="auto"/>
            <w:noWrap/>
            <w:vAlign w:val="center"/>
            <w:hideMark/>
          </w:tcPr>
          <w:p w14:paraId="2AF9117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3020013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56DC301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582CCAC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496BFC86"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7E0971A5"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3CD58B44"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11</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674C729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Position</w:t>
            </w:r>
          </w:p>
        </w:tc>
        <w:tc>
          <w:tcPr>
            <w:tcW w:w="768" w:type="dxa"/>
            <w:tcBorders>
              <w:top w:val="nil"/>
              <w:left w:val="nil"/>
              <w:bottom w:val="single" w:sz="4" w:space="0" w:color="808080"/>
              <w:right w:val="single" w:sz="4" w:space="0" w:color="808080"/>
            </w:tcBorders>
            <w:shd w:val="clear" w:color="auto" w:fill="auto"/>
            <w:noWrap/>
            <w:vAlign w:val="center"/>
            <w:hideMark/>
          </w:tcPr>
          <w:p w14:paraId="7AD5D2B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7802977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1679A55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53C8F73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5FC0AF14"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0DB846A6"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4B59CFE9"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12</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4F89F8FB"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Email</w:t>
            </w:r>
          </w:p>
        </w:tc>
        <w:tc>
          <w:tcPr>
            <w:tcW w:w="768" w:type="dxa"/>
            <w:tcBorders>
              <w:top w:val="nil"/>
              <w:left w:val="nil"/>
              <w:bottom w:val="single" w:sz="4" w:space="0" w:color="808080"/>
              <w:right w:val="single" w:sz="4" w:space="0" w:color="808080"/>
            </w:tcBorders>
            <w:shd w:val="clear" w:color="auto" w:fill="auto"/>
            <w:noWrap/>
            <w:vAlign w:val="center"/>
            <w:hideMark/>
          </w:tcPr>
          <w:p w14:paraId="7B219F21"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53E2AF0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3A62352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649DF22E"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1A60C6D3"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17120998"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717B1868"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13</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1A64404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Confirm Email</w:t>
            </w:r>
          </w:p>
        </w:tc>
        <w:tc>
          <w:tcPr>
            <w:tcW w:w="768" w:type="dxa"/>
            <w:tcBorders>
              <w:top w:val="nil"/>
              <w:left w:val="nil"/>
              <w:bottom w:val="single" w:sz="4" w:space="0" w:color="808080"/>
              <w:right w:val="single" w:sz="4" w:space="0" w:color="808080"/>
            </w:tcBorders>
            <w:shd w:val="clear" w:color="auto" w:fill="auto"/>
            <w:noWrap/>
            <w:vAlign w:val="center"/>
            <w:hideMark/>
          </w:tcPr>
          <w:p w14:paraId="130285E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62D721B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72364C6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281E68E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31AB636D"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10B6791B" w14:textId="77777777" w:rsidTr="00FD6883">
        <w:trPr>
          <w:trHeight w:val="1500"/>
        </w:trPr>
        <w:tc>
          <w:tcPr>
            <w:tcW w:w="480" w:type="dxa"/>
            <w:tcBorders>
              <w:top w:val="nil"/>
              <w:left w:val="single" w:sz="4" w:space="0" w:color="808080"/>
              <w:bottom w:val="single" w:sz="4" w:space="0" w:color="808080"/>
              <w:right w:val="single" w:sz="4" w:space="0" w:color="808080"/>
            </w:tcBorders>
            <w:vAlign w:val="center"/>
          </w:tcPr>
          <w:p w14:paraId="2A06BA27"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14</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5F202AE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Password</w:t>
            </w:r>
          </w:p>
        </w:tc>
        <w:tc>
          <w:tcPr>
            <w:tcW w:w="768" w:type="dxa"/>
            <w:tcBorders>
              <w:top w:val="nil"/>
              <w:left w:val="nil"/>
              <w:bottom w:val="single" w:sz="4" w:space="0" w:color="808080"/>
              <w:right w:val="single" w:sz="4" w:space="0" w:color="808080"/>
            </w:tcBorders>
            <w:shd w:val="clear" w:color="auto" w:fill="auto"/>
            <w:noWrap/>
            <w:vAlign w:val="center"/>
            <w:hideMark/>
          </w:tcPr>
          <w:p w14:paraId="701ADDB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51B8DB12"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Password box</w:t>
            </w:r>
          </w:p>
        </w:tc>
        <w:tc>
          <w:tcPr>
            <w:tcW w:w="898" w:type="dxa"/>
            <w:tcBorders>
              <w:top w:val="nil"/>
              <w:left w:val="nil"/>
              <w:bottom w:val="single" w:sz="4" w:space="0" w:color="808080"/>
              <w:right w:val="single" w:sz="4" w:space="0" w:color="808080"/>
            </w:tcBorders>
            <w:shd w:val="clear" w:color="auto" w:fill="auto"/>
            <w:vAlign w:val="center"/>
            <w:hideMark/>
          </w:tcPr>
          <w:p w14:paraId="3BB92BDD" w14:textId="77777777" w:rsidR="003B2E32" w:rsidRPr="00440E9B" w:rsidRDefault="003B2E32" w:rsidP="00FD6883">
            <w:pPr>
              <w:widowControl/>
              <w:jc w:val="left"/>
              <w:rPr>
                <w:rFonts w:ascii="Calibri" w:eastAsia="Times New Roman" w:hAnsi="Calibri" w:cs="Times New Roman"/>
                <w:bCs w:val="0"/>
                <w:sz w:val="18"/>
                <w:szCs w:val="18"/>
              </w:rPr>
            </w:pPr>
          </w:p>
        </w:tc>
        <w:tc>
          <w:tcPr>
            <w:tcW w:w="1440" w:type="dxa"/>
            <w:tcBorders>
              <w:top w:val="nil"/>
              <w:left w:val="nil"/>
              <w:bottom w:val="single" w:sz="4" w:space="0" w:color="808080"/>
              <w:right w:val="single" w:sz="4" w:space="0" w:color="808080"/>
            </w:tcBorders>
            <w:shd w:val="clear" w:color="auto" w:fill="auto"/>
            <w:noWrap/>
            <w:vAlign w:val="center"/>
            <w:hideMark/>
          </w:tcPr>
          <w:p w14:paraId="49D48D7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on the page</w:t>
            </w:r>
          </w:p>
        </w:tc>
        <w:tc>
          <w:tcPr>
            <w:tcW w:w="1800" w:type="dxa"/>
            <w:tcBorders>
              <w:top w:val="nil"/>
              <w:left w:val="nil"/>
              <w:bottom w:val="single" w:sz="4" w:space="0" w:color="808080"/>
              <w:right w:val="single" w:sz="4" w:space="0" w:color="808080"/>
            </w:tcBorders>
          </w:tcPr>
          <w:p w14:paraId="7A43A8F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sz w:val="18"/>
                <w:szCs w:val="18"/>
              </w:rPr>
              <w:t>Your password must be at least 8 characters long and include 1 or more non-alphabetic characters (symbols or numbers).</w:t>
            </w:r>
          </w:p>
        </w:tc>
      </w:tr>
      <w:tr w:rsidR="003B2E32" w:rsidRPr="00440E9B" w14:paraId="4A68CD2B" w14:textId="77777777" w:rsidTr="00FD6883">
        <w:trPr>
          <w:trHeight w:val="1335"/>
        </w:trPr>
        <w:tc>
          <w:tcPr>
            <w:tcW w:w="480" w:type="dxa"/>
            <w:tcBorders>
              <w:top w:val="nil"/>
              <w:left w:val="single" w:sz="4" w:space="0" w:color="808080"/>
              <w:bottom w:val="single" w:sz="4" w:space="0" w:color="808080"/>
              <w:right w:val="single" w:sz="4" w:space="0" w:color="808080"/>
            </w:tcBorders>
            <w:vAlign w:val="center"/>
          </w:tcPr>
          <w:p w14:paraId="4350C512"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15</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CA5093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Confirm Password</w:t>
            </w:r>
          </w:p>
        </w:tc>
        <w:tc>
          <w:tcPr>
            <w:tcW w:w="768" w:type="dxa"/>
            <w:tcBorders>
              <w:top w:val="nil"/>
              <w:left w:val="nil"/>
              <w:bottom w:val="single" w:sz="4" w:space="0" w:color="808080"/>
              <w:right w:val="single" w:sz="4" w:space="0" w:color="808080"/>
            </w:tcBorders>
            <w:shd w:val="clear" w:color="auto" w:fill="auto"/>
            <w:noWrap/>
            <w:vAlign w:val="center"/>
            <w:hideMark/>
          </w:tcPr>
          <w:p w14:paraId="325FA6B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1A8AF67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Password box</w:t>
            </w:r>
          </w:p>
        </w:tc>
        <w:tc>
          <w:tcPr>
            <w:tcW w:w="898" w:type="dxa"/>
            <w:tcBorders>
              <w:top w:val="nil"/>
              <w:left w:val="nil"/>
              <w:bottom w:val="single" w:sz="4" w:space="0" w:color="808080"/>
              <w:right w:val="single" w:sz="4" w:space="0" w:color="808080"/>
            </w:tcBorders>
            <w:shd w:val="clear" w:color="auto" w:fill="auto"/>
            <w:vAlign w:val="center"/>
            <w:hideMark/>
          </w:tcPr>
          <w:p w14:paraId="601D4FF3" w14:textId="77777777" w:rsidR="003B2E32" w:rsidRPr="00440E9B" w:rsidRDefault="003B2E32" w:rsidP="00FD6883">
            <w:pPr>
              <w:widowControl/>
              <w:jc w:val="left"/>
              <w:rPr>
                <w:rFonts w:ascii="Calibri" w:eastAsia="Times New Roman" w:hAnsi="Calibri" w:cs="Times New Roman"/>
                <w:bCs w:val="0"/>
                <w:sz w:val="18"/>
                <w:szCs w:val="18"/>
              </w:rPr>
            </w:pPr>
          </w:p>
        </w:tc>
        <w:tc>
          <w:tcPr>
            <w:tcW w:w="1440" w:type="dxa"/>
            <w:tcBorders>
              <w:top w:val="nil"/>
              <w:left w:val="nil"/>
              <w:bottom w:val="single" w:sz="4" w:space="0" w:color="808080"/>
              <w:right w:val="single" w:sz="4" w:space="0" w:color="808080"/>
            </w:tcBorders>
            <w:shd w:val="clear" w:color="auto" w:fill="auto"/>
            <w:vAlign w:val="center"/>
            <w:hideMark/>
          </w:tcPr>
          <w:p w14:paraId="5F9103A1" w14:textId="77777777" w:rsidR="003B2E32" w:rsidRPr="00440E9B" w:rsidRDefault="003B2E32" w:rsidP="00FD6883">
            <w:pPr>
              <w:widowControl/>
              <w:jc w:val="left"/>
              <w:rPr>
                <w:rFonts w:ascii="Calibri" w:eastAsia="Times New Roman" w:hAnsi="Calibri" w:cs="Times New Roman"/>
                <w:bCs w:val="0"/>
                <w:sz w:val="18"/>
                <w:szCs w:val="18"/>
              </w:rPr>
            </w:pPr>
            <w:r w:rsidRPr="00440E9B">
              <w:rPr>
                <w:rFonts w:ascii="Calibri" w:eastAsia="Times New Roman" w:hAnsi="Calibri" w:cs="Times New Roman"/>
                <w:bCs w:val="0"/>
                <w:sz w:val="18"/>
                <w:szCs w:val="18"/>
              </w:rPr>
              <w:t> </w:t>
            </w:r>
          </w:p>
        </w:tc>
        <w:tc>
          <w:tcPr>
            <w:tcW w:w="1800" w:type="dxa"/>
            <w:tcBorders>
              <w:top w:val="nil"/>
              <w:left w:val="nil"/>
              <w:bottom w:val="single" w:sz="4" w:space="0" w:color="808080"/>
              <w:right w:val="single" w:sz="4" w:space="0" w:color="808080"/>
            </w:tcBorders>
            <w:vAlign w:val="center"/>
          </w:tcPr>
          <w:p w14:paraId="594515F9" w14:textId="77777777" w:rsidR="003B2E32" w:rsidRPr="00440E9B" w:rsidRDefault="003849D5" w:rsidP="00FD6883">
            <w:pPr>
              <w:widowControl/>
              <w:jc w:val="left"/>
              <w:rPr>
                <w:rFonts w:ascii="Calibri" w:eastAsia="Times New Roman" w:hAnsi="Calibri" w:cs="Times New Roman"/>
                <w:bCs w:val="0"/>
                <w:sz w:val="18"/>
                <w:szCs w:val="18"/>
              </w:rPr>
            </w:pPr>
            <w:r>
              <w:rPr>
                <w:rFonts w:ascii="Calibri" w:eastAsia="Times New Roman" w:hAnsi="Calibri" w:cs="Times New Roman"/>
                <w:bCs w:val="0"/>
                <w:sz w:val="18"/>
                <w:szCs w:val="18"/>
              </w:rPr>
              <w:t>error msg</w:t>
            </w:r>
          </w:p>
        </w:tc>
      </w:tr>
      <w:tr w:rsidR="003B2E32" w:rsidRPr="00440E9B" w14:paraId="67F9302A" w14:textId="77777777" w:rsidTr="00FD6883">
        <w:trPr>
          <w:trHeight w:val="900"/>
        </w:trPr>
        <w:tc>
          <w:tcPr>
            <w:tcW w:w="480" w:type="dxa"/>
            <w:tcBorders>
              <w:top w:val="nil"/>
              <w:left w:val="single" w:sz="4" w:space="0" w:color="808080"/>
              <w:bottom w:val="single" w:sz="4" w:space="0" w:color="808080"/>
              <w:right w:val="single" w:sz="4" w:space="0" w:color="808080"/>
            </w:tcBorders>
            <w:vAlign w:val="center"/>
          </w:tcPr>
          <w:p w14:paraId="3193D10D"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16</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0EC79ED1"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xml:space="preserve">Company Name </w:t>
            </w:r>
          </w:p>
        </w:tc>
        <w:tc>
          <w:tcPr>
            <w:tcW w:w="768" w:type="dxa"/>
            <w:tcBorders>
              <w:top w:val="nil"/>
              <w:left w:val="nil"/>
              <w:bottom w:val="single" w:sz="4" w:space="0" w:color="808080"/>
              <w:right w:val="single" w:sz="4" w:space="0" w:color="808080"/>
            </w:tcBorders>
            <w:shd w:val="clear" w:color="auto" w:fill="auto"/>
            <w:noWrap/>
            <w:vAlign w:val="center"/>
            <w:hideMark/>
          </w:tcPr>
          <w:p w14:paraId="1B24692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5EE2E3F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41508306"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1440" w:type="dxa"/>
            <w:tcBorders>
              <w:top w:val="nil"/>
              <w:left w:val="nil"/>
              <w:bottom w:val="single" w:sz="4" w:space="0" w:color="808080"/>
              <w:right w:val="single" w:sz="4" w:space="0" w:color="808080"/>
            </w:tcBorders>
            <w:shd w:val="clear" w:color="auto" w:fill="auto"/>
            <w:noWrap/>
            <w:vAlign w:val="center"/>
            <w:hideMark/>
          </w:tcPr>
          <w:p w14:paraId="48BF668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on the page</w:t>
            </w:r>
          </w:p>
        </w:tc>
        <w:tc>
          <w:tcPr>
            <w:tcW w:w="1800" w:type="dxa"/>
            <w:tcBorders>
              <w:top w:val="nil"/>
              <w:left w:val="nil"/>
              <w:bottom w:val="single" w:sz="4" w:space="0" w:color="808080"/>
              <w:right w:val="single" w:sz="4" w:space="0" w:color="808080"/>
            </w:tcBorders>
          </w:tcPr>
          <w:p w14:paraId="71CD31B7"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must be exact the same name as what is stated in company license document</w:t>
            </w:r>
          </w:p>
        </w:tc>
      </w:tr>
      <w:tr w:rsidR="003B2E32" w:rsidRPr="00440E9B" w14:paraId="317B1D0D" w14:textId="77777777" w:rsidTr="00FD6883">
        <w:trPr>
          <w:trHeight w:val="620"/>
        </w:trPr>
        <w:tc>
          <w:tcPr>
            <w:tcW w:w="480" w:type="dxa"/>
            <w:tcBorders>
              <w:top w:val="nil"/>
              <w:left w:val="single" w:sz="4" w:space="0" w:color="808080"/>
              <w:bottom w:val="single" w:sz="4" w:space="0" w:color="808080"/>
              <w:right w:val="single" w:sz="4" w:space="0" w:color="808080"/>
            </w:tcBorders>
            <w:vAlign w:val="center"/>
          </w:tcPr>
          <w:p w14:paraId="5DB9B0AB"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17</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37BB822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Company Registration Number</w:t>
            </w:r>
          </w:p>
        </w:tc>
        <w:tc>
          <w:tcPr>
            <w:tcW w:w="768" w:type="dxa"/>
            <w:tcBorders>
              <w:top w:val="nil"/>
              <w:left w:val="nil"/>
              <w:bottom w:val="single" w:sz="4" w:space="0" w:color="808080"/>
              <w:right w:val="single" w:sz="4" w:space="0" w:color="808080"/>
            </w:tcBorders>
            <w:shd w:val="clear" w:color="auto" w:fill="auto"/>
            <w:noWrap/>
            <w:vAlign w:val="center"/>
            <w:hideMark/>
          </w:tcPr>
          <w:p w14:paraId="2F7D4A4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single" w:sz="4" w:space="0" w:color="808080"/>
              <w:right w:val="single" w:sz="4" w:space="0" w:color="808080"/>
            </w:tcBorders>
            <w:shd w:val="clear" w:color="auto" w:fill="auto"/>
            <w:noWrap/>
            <w:vAlign w:val="center"/>
            <w:hideMark/>
          </w:tcPr>
          <w:p w14:paraId="7496F7B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single" w:sz="4" w:space="0" w:color="808080"/>
              <w:right w:val="single" w:sz="4" w:space="0" w:color="808080"/>
            </w:tcBorders>
            <w:shd w:val="clear" w:color="auto" w:fill="auto"/>
            <w:vAlign w:val="center"/>
            <w:hideMark/>
          </w:tcPr>
          <w:p w14:paraId="5EA9AEE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2EA786C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6BEB0065"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2939962E" w14:textId="77777777" w:rsidTr="00FD6883">
        <w:trPr>
          <w:trHeight w:val="300"/>
        </w:trPr>
        <w:tc>
          <w:tcPr>
            <w:tcW w:w="480" w:type="dxa"/>
            <w:tcBorders>
              <w:top w:val="nil"/>
              <w:left w:val="single" w:sz="4" w:space="0" w:color="808080"/>
              <w:bottom w:val="nil"/>
              <w:right w:val="single" w:sz="4" w:space="0" w:color="808080"/>
            </w:tcBorders>
            <w:vAlign w:val="center"/>
          </w:tcPr>
          <w:p w14:paraId="5B164706"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18</w:t>
            </w:r>
          </w:p>
        </w:tc>
        <w:tc>
          <w:tcPr>
            <w:tcW w:w="1605" w:type="dxa"/>
            <w:tcBorders>
              <w:top w:val="nil"/>
              <w:left w:val="single" w:sz="4" w:space="0" w:color="808080"/>
              <w:bottom w:val="nil"/>
              <w:right w:val="single" w:sz="4" w:space="0" w:color="808080"/>
            </w:tcBorders>
            <w:shd w:val="clear" w:color="auto" w:fill="auto"/>
            <w:vAlign w:val="center"/>
            <w:hideMark/>
          </w:tcPr>
          <w:p w14:paraId="00AFA01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Company Tax Code</w:t>
            </w:r>
          </w:p>
        </w:tc>
        <w:tc>
          <w:tcPr>
            <w:tcW w:w="768" w:type="dxa"/>
            <w:tcBorders>
              <w:top w:val="nil"/>
              <w:left w:val="nil"/>
              <w:bottom w:val="nil"/>
              <w:right w:val="single" w:sz="4" w:space="0" w:color="808080"/>
            </w:tcBorders>
            <w:shd w:val="clear" w:color="auto" w:fill="auto"/>
            <w:noWrap/>
            <w:vAlign w:val="center"/>
            <w:hideMark/>
          </w:tcPr>
          <w:p w14:paraId="6C9CCC2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nil"/>
              <w:left w:val="nil"/>
              <w:bottom w:val="nil"/>
              <w:right w:val="single" w:sz="4" w:space="0" w:color="808080"/>
            </w:tcBorders>
            <w:shd w:val="clear" w:color="auto" w:fill="auto"/>
            <w:noWrap/>
            <w:vAlign w:val="center"/>
            <w:hideMark/>
          </w:tcPr>
          <w:p w14:paraId="5650A01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nil"/>
              <w:left w:val="nil"/>
              <w:bottom w:val="nil"/>
              <w:right w:val="single" w:sz="4" w:space="0" w:color="808080"/>
            </w:tcBorders>
            <w:shd w:val="clear" w:color="auto" w:fill="auto"/>
            <w:vAlign w:val="center"/>
            <w:hideMark/>
          </w:tcPr>
          <w:p w14:paraId="6E19EF3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nil"/>
              <w:right w:val="single" w:sz="4" w:space="0" w:color="808080"/>
            </w:tcBorders>
            <w:shd w:val="clear" w:color="auto" w:fill="auto"/>
            <w:noWrap/>
            <w:vAlign w:val="center"/>
            <w:hideMark/>
          </w:tcPr>
          <w:p w14:paraId="73FAE38C"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nil"/>
              <w:right w:val="single" w:sz="4" w:space="0" w:color="808080"/>
            </w:tcBorders>
          </w:tcPr>
          <w:p w14:paraId="7AF878A7"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76D2630B" w14:textId="77777777" w:rsidTr="00FD6883">
        <w:trPr>
          <w:trHeight w:val="600"/>
        </w:trPr>
        <w:tc>
          <w:tcPr>
            <w:tcW w:w="480" w:type="dxa"/>
            <w:tcBorders>
              <w:top w:val="single" w:sz="4" w:space="0" w:color="808080"/>
              <w:left w:val="single" w:sz="4" w:space="0" w:color="808080"/>
              <w:bottom w:val="nil"/>
              <w:right w:val="single" w:sz="4" w:space="0" w:color="808080"/>
            </w:tcBorders>
            <w:vAlign w:val="center"/>
          </w:tcPr>
          <w:p w14:paraId="214331C3"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19</w:t>
            </w:r>
          </w:p>
        </w:tc>
        <w:tc>
          <w:tcPr>
            <w:tcW w:w="1605" w:type="dxa"/>
            <w:tcBorders>
              <w:top w:val="single" w:sz="4" w:space="0" w:color="808080"/>
              <w:left w:val="single" w:sz="4" w:space="0" w:color="808080"/>
              <w:bottom w:val="nil"/>
              <w:right w:val="single" w:sz="4" w:space="0" w:color="808080"/>
            </w:tcBorders>
            <w:shd w:val="clear" w:color="auto" w:fill="auto"/>
            <w:vAlign w:val="center"/>
            <w:hideMark/>
          </w:tcPr>
          <w:p w14:paraId="29D8D18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How did you hear about us?</w:t>
            </w:r>
          </w:p>
        </w:tc>
        <w:tc>
          <w:tcPr>
            <w:tcW w:w="768" w:type="dxa"/>
            <w:tcBorders>
              <w:top w:val="single" w:sz="4" w:space="0" w:color="808080"/>
              <w:left w:val="nil"/>
              <w:bottom w:val="nil"/>
              <w:right w:val="single" w:sz="4" w:space="0" w:color="808080"/>
            </w:tcBorders>
            <w:shd w:val="clear" w:color="auto" w:fill="auto"/>
            <w:noWrap/>
            <w:vAlign w:val="center"/>
            <w:hideMark/>
          </w:tcPr>
          <w:p w14:paraId="7DEAA052"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w:t>
            </w:r>
          </w:p>
        </w:tc>
        <w:tc>
          <w:tcPr>
            <w:tcW w:w="2114" w:type="dxa"/>
            <w:tcBorders>
              <w:top w:val="single" w:sz="4" w:space="0" w:color="808080"/>
              <w:left w:val="nil"/>
              <w:bottom w:val="nil"/>
              <w:right w:val="single" w:sz="4" w:space="0" w:color="808080"/>
            </w:tcBorders>
            <w:shd w:val="clear" w:color="auto" w:fill="auto"/>
            <w:vAlign w:val="center"/>
            <w:hideMark/>
          </w:tcPr>
          <w:p w14:paraId="2D15752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drop down list:</w:t>
            </w:r>
            <w:r w:rsidRPr="00440E9B">
              <w:rPr>
                <w:rFonts w:ascii="Calibri" w:eastAsia="Times New Roman" w:hAnsi="Calibri" w:cs="Times New Roman"/>
                <w:bCs w:val="0"/>
                <w:color w:val="000000"/>
                <w:sz w:val="18"/>
                <w:szCs w:val="18"/>
              </w:rPr>
              <w:br/>
              <w:t>TBD</w:t>
            </w:r>
          </w:p>
        </w:tc>
        <w:tc>
          <w:tcPr>
            <w:tcW w:w="898" w:type="dxa"/>
            <w:tcBorders>
              <w:top w:val="single" w:sz="4" w:space="0" w:color="808080"/>
              <w:left w:val="nil"/>
              <w:bottom w:val="nil"/>
              <w:right w:val="single" w:sz="4" w:space="0" w:color="808080"/>
            </w:tcBorders>
            <w:shd w:val="clear" w:color="auto" w:fill="auto"/>
            <w:vAlign w:val="center"/>
            <w:hideMark/>
          </w:tcPr>
          <w:p w14:paraId="2B3C53A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single" w:sz="4" w:space="0" w:color="808080"/>
              <w:left w:val="nil"/>
              <w:bottom w:val="nil"/>
              <w:right w:val="single" w:sz="4" w:space="0" w:color="808080"/>
            </w:tcBorders>
            <w:shd w:val="clear" w:color="auto" w:fill="auto"/>
            <w:noWrap/>
            <w:vAlign w:val="center"/>
            <w:hideMark/>
          </w:tcPr>
          <w:p w14:paraId="4462ED03"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single" w:sz="4" w:space="0" w:color="808080"/>
              <w:left w:val="nil"/>
              <w:bottom w:val="nil"/>
              <w:right w:val="single" w:sz="4" w:space="0" w:color="808080"/>
            </w:tcBorders>
          </w:tcPr>
          <w:p w14:paraId="222B6BC7"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12958019" w14:textId="77777777" w:rsidTr="00FD6883">
        <w:trPr>
          <w:trHeight w:val="900"/>
        </w:trPr>
        <w:tc>
          <w:tcPr>
            <w:tcW w:w="480" w:type="dxa"/>
            <w:tcBorders>
              <w:top w:val="single" w:sz="4" w:space="0" w:color="808080"/>
              <w:left w:val="single" w:sz="4" w:space="0" w:color="808080"/>
              <w:bottom w:val="single" w:sz="4" w:space="0" w:color="808080"/>
              <w:right w:val="single" w:sz="4" w:space="0" w:color="808080"/>
            </w:tcBorders>
            <w:vAlign w:val="center"/>
          </w:tcPr>
          <w:p w14:paraId="002E8E38"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20</w:t>
            </w:r>
          </w:p>
        </w:tc>
        <w:tc>
          <w:tcPr>
            <w:tcW w:w="1605" w:type="dxa"/>
            <w:tcBorders>
              <w:top w:val="single" w:sz="4" w:space="0" w:color="808080"/>
              <w:left w:val="single" w:sz="4" w:space="0" w:color="808080"/>
              <w:bottom w:val="single" w:sz="4" w:space="0" w:color="808080"/>
              <w:right w:val="single" w:sz="4" w:space="0" w:color="808080"/>
            </w:tcBorders>
            <w:shd w:val="clear" w:color="auto" w:fill="auto"/>
            <w:vAlign w:val="center"/>
            <w:hideMark/>
          </w:tcPr>
          <w:p w14:paraId="15129924"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xml:space="preserve">Through other channels to hear about us, please provide details </w:t>
            </w:r>
          </w:p>
        </w:tc>
        <w:tc>
          <w:tcPr>
            <w:tcW w:w="768" w:type="dxa"/>
            <w:tcBorders>
              <w:top w:val="single" w:sz="4" w:space="0" w:color="808080"/>
              <w:left w:val="nil"/>
              <w:bottom w:val="single" w:sz="4" w:space="0" w:color="808080"/>
              <w:right w:val="single" w:sz="4" w:space="0" w:color="808080"/>
            </w:tcBorders>
            <w:shd w:val="clear" w:color="auto" w:fill="auto"/>
            <w:noWrap/>
            <w:vAlign w:val="center"/>
            <w:hideMark/>
          </w:tcPr>
          <w:p w14:paraId="0589C6A9"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2114" w:type="dxa"/>
            <w:tcBorders>
              <w:top w:val="single" w:sz="4" w:space="0" w:color="808080"/>
              <w:left w:val="nil"/>
              <w:bottom w:val="single" w:sz="4" w:space="0" w:color="808080"/>
              <w:right w:val="single" w:sz="4" w:space="0" w:color="808080"/>
            </w:tcBorders>
            <w:shd w:val="clear" w:color="auto" w:fill="auto"/>
            <w:vAlign w:val="center"/>
            <w:hideMark/>
          </w:tcPr>
          <w:p w14:paraId="1196F54E"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r>
              <w:rPr>
                <w:rFonts w:ascii="Calibri" w:eastAsia="Times New Roman" w:hAnsi="Calibri" w:cs="Times New Roman"/>
                <w:bCs w:val="0"/>
                <w:color w:val="000000"/>
                <w:sz w:val="18"/>
                <w:szCs w:val="18"/>
              </w:rPr>
              <w:t>Text box</w:t>
            </w:r>
          </w:p>
        </w:tc>
        <w:tc>
          <w:tcPr>
            <w:tcW w:w="898" w:type="dxa"/>
            <w:tcBorders>
              <w:top w:val="single" w:sz="4" w:space="0" w:color="808080"/>
              <w:left w:val="nil"/>
              <w:bottom w:val="single" w:sz="4" w:space="0" w:color="808080"/>
              <w:right w:val="single" w:sz="4" w:space="0" w:color="808080"/>
            </w:tcBorders>
            <w:shd w:val="clear" w:color="auto" w:fill="auto"/>
            <w:vAlign w:val="center"/>
            <w:hideMark/>
          </w:tcPr>
          <w:p w14:paraId="674D67F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single" w:sz="4" w:space="0" w:color="808080"/>
              <w:left w:val="nil"/>
              <w:bottom w:val="single" w:sz="4" w:space="0" w:color="808080"/>
              <w:right w:val="single" w:sz="4" w:space="0" w:color="808080"/>
            </w:tcBorders>
            <w:shd w:val="clear" w:color="auto" w:fill="auto"/>
            <w:noWrap/>
            <w:vAlign w:val="center"/>
            <w:hideMark/>
          </w:tcPr>
          <w:p w14:paraId="1F9953D6"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single" w:sz="4" w:space="0" w:color="808080"/>
              <w:left w:val="nil"/>
              <w:bottom w:val="single" w:sz="4" w:space="0" w:color="808080"/>
              <w:right w:val="single" w:sz="4" w:space="0" w:color="808080"/>
            </w:tcBorders>
          </w:tcPr>
          <w:p w14:paraId="58320924"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bl>
    <w:p w14:paraId="0C6006A4" w14:textId="77777777" w:rsidR="003B2E32" w:rsidRPr="0011161E" w:rsidRDefault="003B2E32" w:rsidP="00927897">
      <w:pPr>
        <w:numPr>
          <w:ilvl w:val="0"/>
          <w:numId w:val="108"/>
        </w:numPr>
        <w:rPr>
          <w:rFonts w:ascii="Calibri" w:hAnsi="Calibri" w:cs="Times New Roman"/>
          <w:bCs w:val="0"/>
          <w:sz w:val="22"/>
          <w:szCs w:val="24"/>
          <w:lang w:eastAsia="en-US"/>
        </w:rPr>
      </w:pPr>
      <w:r w:rsidRPr="0011161E">
        <w:rPr>
          <w:rFonts w:ascii="Calibri" w:hAnsi="Calibri" w:cs="Times New Roman"/>
          <w:bCs w:val="0"/>
          <w:sz w:val="22"/>
          <w:szCs w:val="24"/>
          <w:lang w:eastAsia="en-US"/>
        </w:rPr>
        <w:t>Email activation UI</w:t>
      </w:r>
    </w:p>
    <w:p w14:paraId="5AEB86F6" w14:textId="77777777" w:rsidR="003B2E32" w:rsidRPr="00194DD9" w:rsidRDefault="003B2E32" w:rsidP="003B2E32">
      <w:pPr>
        <w:widowControl/>
        <w:spacing w:after="120"/>
        <w:contextualSpacing/>
        <w:jc w:val="left"/>
        <w:rPr>
          <w:rFonts w:ascii="Calibri" w:eastAsia="Calibri" w:hAnsi="Calibri" w:cs="Times New Roman"/>
          <w:bCs w:val="0"/>
          <w:color w:val="FF0000"/>
          <w:sz w:val="22"/>
          <w:szCs w:val="22"/>
          <w:lang w:eastAsia="en-US"/>
        </w:rPr>
      </w:pPr>
      <w:r w:rsidRPr="00194DD9">
        <w:rPr>
          <w:rFonts w:ascii="Calibri" w:eastAsia="Calibri" w:hAnsi="Calibri" w:cs="Times New Roman"/>
          <w:bCs w:val="0"/>
          <w:color w:val="FF0000"/>
          <w:sz w:val="22"/>
          <w:szCs w:val="22"/>
          <w:lang w:eastAsia="en-US"/>
        </w:rPr>
        <w:t>Paste email content UI</w:t>
      </w:r>
    </w:p>
    <w:tbl>
      <w:tblPr>
        <w:tblW w:w="9105" w:type="dxa"/>
        <w:tblInd w:w="93" w:type="dxa"/>
        <w:tblLayout w:type="fixed"/>
        <w:tblLook w:val="04A0" w:firstRow="1" w:lastRow="0" w:firstColumn="1" w:lastColumn="0" w:noHBand="0" w:noVBand="1"/>
      </w:tblPr>
      <w:tblGrid>
        <w:gridCol w:w="480"/>
        <w:gridCol w:w="1605"/>
        <w:gridCol w:w="768"/>
        <w:gridCol w:w="2114"/>
        <w:gridCol w:w="898"/>
        <w:gridCol w:w="1440"/>
        <w:gridCol w:w="1800"/>
      </w:tblGrid>
      <w:tr w:rsidR="003B2E32" w:rsidRPr="00440E9B" w14:paraId="697BBBE8" w14:textId="77777777" w:rsidTr="00FD6883">
        <w:trPr>
          <w:trHeight w:val="300"/>
        </w:trPr>
        <w:tc>
          <w:tcPr>
            <w:tcW w:w="480" w:type="dxa"/>
            <w:tcBorders>
              <w:top w:val="single" w:sz="4" w:space="0" w:color="808080"/>
              <w:left w:val="single" w:sz="4" w:space="0" w:color="808080"/>
              <w:bottom w:val="single" w:sz="4" w:space="0" w:color="808080"/>
              <w:right w:val="single" w:sz="4" w:space="0" w:color="808080"/>
            </w:tcBorders>
            <w:shd w:val="clear" w:color="000000" w:fill="DAEEF3"/>
            <w:vAlign w:val="center"/>
          </w:tcPr>
          <w:p w14:paraId="18A56CDA"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No.</w:t>
            </w:r>
          </w:p>
        </w:tc>
        <w:tc>
          <w:tcPr>
            <w:tcW w:w="1605" w:type="dxa"/>
            <w:tcBorders>
              <w:top w:val="single" w:sz="4" w:space="0" w:color="808080"/>
              <w:left w:val="single" w:sz="4" w:space="0" w:color="808080"/>
              <w:bottom w:val="single" w:sz="4" w:space="0" w:color="808080"/>
              <w:right w:val="single" w:sz="4" w:space="0" w:color="808080"/>
            </w:tcBorders>
            <w:shd w:val="clear" w:color="000000" w:fill="DAEEF3"/>
            <w:vAlign w:val="center"/>
            <w:hideMark/>
          </w:tcPr>
          <w:p w14:paraId="1D4DA6BD"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Data field name</w:t>
            </w:r>
          </w:p>
        </w:tc>
        <w:tc>
          <w:tcPr>
            <w:tcW w:w="768" w:type="dxa"/>
            <w:tcBorders>
              <w:top w:val="single" w:sz="4" w:space="0" w:color="808080"/>
              <w:left w:val="nil"/>
              <w:bottom w:val="single" w:sz="4" w:space="0" w:color="808080"/>
              <w:right w:val="single" w:sz="4" w:space="0" w:color="808080"/>
            </w:tcBorders>
            <w:shd w:val="clear" w:color="000000" w:fill="DAEEF3"/>
            <w:noWrap/>
            <w:vAlign w:val="center"/>
            <w:hideMark/>
          </w:tcPr>
          <w:p w14:paraId="47025556" w14:textId="77777777" w:rsidR="003B2E32" w:rsidRPr="00440E9B" w:rsidRDefault="003B2E32" w:rsidP="00FD6883">
            <w:pPr>
              <w:widowControl/>
              <w:jc w:val="center"/>
              <w:rPr>
                <w:rFonts w:ascii="Calibri" w:eastAsia="Times New Roman" w:hAnsi="Calibri" w:cs="Times New Roman"/>
                <w:b/>
                <w:color w:val="000000"/>
                <w:sz w:val="18"/>
                <w:szCs w:val="18"/>
              </w:rPr>
            </w:pPr>
            <w:r w:rsidRPr="00440E9B">
              <w:rPr>
                <w:rFonts w:ascii="Calibri" w:eastAsia="Times New Roman" w:hAnsi="Calibri" w:cs="Times New Roman"/>
                <w:b/>
                <w:color w:val="000000"/>
                <w:sz w:val="18"/>
                <w:szCs w:val="18"/>
              </w:rPr>
              <w:t>Mandatory</w:t>
            </w:r>
          </w:p>
        </w:tc>
        <w:tc>
          <w:tcPr>
            <w:tcW w:w="2114" w:type="dxa"/>
            <w:tcBorders>
              <w:top w:val="single" w:sz="4" w:space="0" w:color="808080"/>
              <w:left w:val="nil"/>
              <w:bottom w:val="single" w:sz="4" w:space="0" w:color="808080"/>
              <w:right w:val="single" w:sz="4" w:space="0" w:color="808080"/>
            </w:tcBorders>
            <w:shd w:val="clear" w:color="000000" w:fill="DAEEF3"/>
            <w:noWrap/>
            <w:vAlign w:val="center"/>
            <w:hideMark/>
          </w:tcPr>
          <w:p w14:paraId="3F909251"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Input/output</w:t>
            </w:r>
          </w:p>
        </w:tc>
        <w:tc>
          <w:tcPr>
            <w:tcW w:w="898" w:type="dxa"/>
            <w:tcBorders>
              <w:top w:val="single" w:sz="4" w:space="0" w:color="808080"/>
              <w:left w:val="nil"/>
              <w:bottom w:val="single" w:sz="4" w:space="0" w:color="808080"/>
              <w:right w:val="single" w:sz="4" w:space="0" w:color="808080"/>
            </w:tcBorders>
            <w:shd w:val="clear" w:color="000000" w:fill="DAEEF3"/>
            <w:vAlign w:val="center"/>
            <w:hideMark/>
          </w:tcPr>
          <w:p w14:paraId="284A119B"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Missing value</w:t>
            </w:r>
          </w:p>
        </w:tc>
        <w:tc>
          <w:tcPr>
            <w:tcW w:w="1440" w:type="dxa"/>
            <w:tcBorders>
              <w:top w:val="single" w:sz="4" w:space="0" w:color="808080"/>
              <w:left w:val="nil"/>
              <w:bottom w:val="single" w:sz="4" w:space="0" w:color="808080"/>
              <w:right w:val="single" w:sz="4" w:space="0" w:color="808080"/>
            </w:tcBorders>
            <w:shd w:val="clear" w:color="000000" w:fill="DAEEF3"/>
            <w:noWrap/>
            <w:vAlign w:val="center"/>
            <w:hideMark/>
          </w:tcPr>
          <w:p w14:paraId="3C923B87"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Type/length</w:t>
            </w:r>
          </w:p>
        </w:tc>
        <w:tc>
          <w:tcPr>
            <w:tcW w:w="1800" w:type="dxa"/>
            <w:tcBorders>
              <w:top w:val="single" w:sz="4" w:space="0" w:color="808080"/>
              <w:left w:val="nil"/>
              <w:bottom w:val="single" w:sz="4" w:space="0" w:color="808080"/>
              <w:right w:val="single" w:sz="4" w:space="0" w:color="808080"/>
            </w:tcBorders>
            <w:shd w:val="clear" w:color="000000" w:fill="DAEEF3"/>
            <w:vAlign w:val="center"/>
          </w:tcPr>
          <w:p w14:paraId="51028A2D" w14:textId="77777777" w:rsidR="003B2E32" w:rsidRPr="00440E9B" w:rsidRDefault="003B2E32" w:rsidP="00FD6883">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Remark</w:t>
            </w:r>
          </w:p>
        </w:tc>
      </w:tr>
      <w:tr w:rsidR="003B2E32" w:rsidRPr="00440E9B" w14:paraId="53426BDA" w14:textId="77777777" w:rsidTr="00FD6883">
        <w:trPr>
          <w:trHeight w:val="900"/>
        </w:trPr>
        <w:tc>
          <w:tcPr>
            <w:tcW w:w="480" w:type="dxa"/>
            <w:tcBorders>
              <w:top w:val="nil"/>
              <w:left w:val="single" w:sz="4" w:space="0" w:color="808080"/>
              <w:bottom w:val="single" w:sz="4" w:space="0" w:color="808080"/>
              <w:right w:val="single" w:sz="4" w:space="0" w:color="808080"/>
            </w:tcBorders>
            <w:vAlign w:val="center"/>
          </w:tcPr>
          <w:p w14:paraId="4AE4B222"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4292B00C"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10789334"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vAlign w:val="center"/>
            <w:hideMark/>
          </w:tcPr>
          <w:p w14:paraId="7CB3F95E"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1F72964B"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09FC7A90"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35F6AC72"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40CF3EB0"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36306D40"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2</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7ADC0F08"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67399D7D"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285BC0B8"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898" w:type="dxa"/>
            <w:tcBorders>
              <w:top w:val="nil"/>
              <w:left w:val="nil"/>
              <w:bottom w:val="single" w:sz="4" w:space="0" w:color="808080"/>
              <w:right w:val="single" w:sz="4" w:space="0" w:color="808080"/>
            </w:tcBorders>
            <w:shd w:val="clear" w:color="auto" w:fill="auto"/>
            <w:vAlign w:val="center"/>
            <w:hideMark/>
          </w:tcPr>
          <w:p w14:paraId="62FD136E"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21DF52D5"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0F797020"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r w:rsidR="003B2E32" w:rsidRPr="00440E9B" w14:paraId="519CE998" w14:textId="77777777" w:rsidTr="00FD6883">
        <w:trPr>
          <w:trHeight w:val="300"/>
        </w:trPr>
        <w:tc>
          <w:tcPr>
            <w:tcW w:w="480" w:type="dxa"/>
            <w:tcBorders>
              <w:top w:val="nil"/>
              <w:left w:val="single" w:sz="4" w:space="0" w:color="808080"/>
              <w:bottom w:val="single" w:sz="4" w:space="0" w:color="808080"/>
              <w:right w:val="single" w:sz="4" w:space="0" w:color="808080"/>
            </w:tcBorders>
            <w:vAlign w:val="center"/>
          </w:tcPr>
          <w:p w14:paraId="69A4AF37" w14:textId="77777777" w:rsidR="003B2E32" w:rsidRPr="00440E9B" w:rsidRDefault="003B2E32" w:rsidP="00FD6883">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3</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6DE2C38B"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2F74A149"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285C35AD" w14:textId="77777777" w:rsidR="003B2E32" w:rsidRPr="00440E9B" w:rsidRDefault="003B2E32" w:rsidP="00FD6883">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7484049D"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07B1E1EA" w14:textId="77777777" w:rsidR="003B2E32" w:rsidRPr="00440E9B" w:rsidRDefault="003B2E32" w:rsidP="00FD6883">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4E34909E" w14:textId="77777777" w:rsidR="003B2E32" w:rsidRPr="00440E9B" w:rsidRDefault="003B2E32" w:rsidP="00FD6883">
            <w:pPr>
              <w:widowControl/>
              <w:jc w:val="left"/>
              <w:rPr>
                <w:rFonts w:ascii="Calibri" w:eastAsia="Times New Roman" w:hAnsi="Calibri" w:cs="Times New Roman"/>
                <w:bCs w:val="0"/>
                <w:color w:val="000000"/>
                <w:sz w:val="18"/>
                <w:szCs w:val="18"/>
              </w:rPr>
            </w:pPr>
          </w:p>
        </w:tc>
      </w:tr>
    </w:tbl>
    <w:p w14:paraId="0BBA5127" w14:textId="77777777" w:rsidR="003B2E32" w:rsidRPr="006263C1" w:rsidRDefault="003B2E32" w:rsidP="00927897">
      <w:pPr>
        <w:keepNext/>
        <w:keepLines/>
        <w:widowControl/>
        <w:numPr>
          <w:ilvl w:val="0"/>
          <w:numId w:val="40"/>
        </w:numPr>
        <w:tabs>
          <w:tab w:val="left" w:pos="540"/>
        </w:tabs>
        <w:spacing w:before="120" w:after="120"/>
        <w:jc w:val="left"/>
        <w:outlineLvl w:val="0"/>
        <w:rPr>
          <w:rFonts w:ascii="Calibri" w:hAnsi="Calibri" w:cs="Times New Roman"/>
          <w:b/>
          <w:bCs w:val="0"/>
          <w:color w:val="1F497D"/>
          <w:sz w:val="24"/>
          <w:szCs w:val="32"/>
          <w:lang w:eastAsia="en-US"/>
        </w:rPr>
      </w:pPr>
      <w:bookmarkStart w:id="22" w:name="_Toc390431946"/>
      <w:r>
        <w:rPr>
          <w:rFonts w:ascii="Calibri" w:eastAsia="PMingLiU" w:hAnsi="Calibri" w:cs="Times New Roman" w:hint="eastAsia"/>
          <w:b/>
          <w:bCs w:val="0"/>
          <w:color w:val="1F497D"/>
          <w:sz w:val="24"/>
          <w:szCs w:val="32"/>
          <w:lang w:eastAsia="zh-HK"/>
        </w:rPr>
        <w:t xml:space="preserve">SME </w:t>
      </w:r>
      <w:r>
        <w:rPr>
          <w:rFonts w:ascii="Calibri" w:hAnsi="Calibri" w:cs="Times New Roman"/>
          <w:b/>
          <w:bCs w:val="0"/>
          <w:color w:val="1F497D"/>
          <w:sz w:val="24"/>
          <w:szCs w:val="32"/>
          <w:lang w:eastAsia="en-US"/>
        </w:rPr>
        <w:t>application</w:t>
      </w:r>
      <w:bookmarkEnd w:id="22"/>
    </w:p>
    <w:p w14:paraId="05C7EBFC" w14:textId="77777777" w:rsidR="003B2E32" w:rsidRDefault="003B2E32" w:rsidP="00652F8F">
      <w:pPr>
        <w:keepNext/>
        <w:keepLines/>
        <w:widowControl/>
        <w:numPr>
          <w:ilvl w:val="0"/>
          <w:numId w:val="17"/>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23" w:name="_Toc390431947"/>
      <w:r w:rsidRPr="00123D4D">
        <w:rPr>
          <w:rFonts w:ascii="Calibri" w:hAnsi="Calibri" w:cs="Times New Roman"/>
          <w:b/>
          <w:bCs w:val="0"/>
          <w:color w:val="1F497D"/>
          <w:sz w:val="22"/>
          <w:szCs w:val="26"/>
          <w:lang w:eastAsia="en-US"/>
        </w:rPr>
        <w:t>Function description</w:t>
      </w:r>
      <w:bookmarkEnd w:id="23"/>
    </w:p>
    <w:p w14:paraId="61B4D978" w14:textId="77777777" w:rsidR="003B2E32" w:rsidRDefault="003B2E32" w:rsidP="003B2E32">
      <w:pPr>
        <w:rPr>
          <w:lang w:eastAsia="zh-HK"/>
        </w:rPr>
      </w:pPr>
      <w:r w:rsidRPr="003B2E32">
        <w:rPr>
          <w:rFonts w:ascii="Calibri" w:hAnsi="Calibri"/>
          <w:sz w:val="22"/>
          <w:szCs w:val="22"/>
          <w:lang w:eastAsia="zh-HK"/>
        </w:rPr>
        <w:t xml:space="preserve">After SME </w:t>
      </w:r>
      <w:r w:rsidR="00011F02" w:rsidRPr="003B2E32">
        <w:rPr>
          <w:rFonts w:ascii="Calibri" w:hAnsi="Calibri"/>
          <w:sz w:val="22"/>
          <w:szCs w:val="22"/>
          <w:lang w:eastAsia="zh-HK"/>
        </w:rPr>
        <w:t>activate</w:t>
      </w:r>
      <w:r w:rsidRPr="003B2E32">
        <w:rPr>
          <w:rFonts w:ascii="Calibri" w:hAnsi="Calibri"/>
          <w:sz w:val="22"/>
          <w:szCs w:val="22"/>
          <w:lang w:eastAsia="zh-HK"/>
        </w:rPr>
        <w:t xml:space="preserve"> their account, SME is brought to log in page and start filling seller application form and upload all the necessary documents.</w:t>
      </w:r>
    </w:p>
    <w:p w14:paraId="7207AFE6" w14:textId="77777777" w:rsidR="003B2E32" w:rsidRPr="00123D4D" w:rsidRDefault="003B2E32" w:rsidP="00652F8F">
      <w:pPr>
        <w:keepNext/>
        <w:keepLines/>
        <w:widowControl/>
        <w:numPr>
          <w:ilvl w:val="0"/>
          <w:numId w:val="17"/>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24" w:name="_Toc390431948"/>
      <w:r>
        <w:rPr>
          <w:rFonts w:ascii="Calibri" w:hAnsi="Calibri" w:cs="Times New Roman"/>
          <w:b/>
          <w:bCs w:val="0"/>
          <w:color w:val="1F497D"/>
          <w:sz w:val="22"/>
          <w:szCs w:val="26"/>
          <w:lang w:eastAsia="en-US"/>
        </w:rPr>
        <w:t>Operation process</w:t>
      </w:r>
      <w:bookmarkEnd w:id="24"/>
    </w:p>
    <w:p w14:paraId="2BF40C8F" w14:textId="77777777" w:rsidR="003B2E32" w:rsidRDefault="00FA4C37" w:rsidP="00617438">
      <w:pPr>
        <w:jc w:val="center"/>
      </w:pPr>
      <w:r>
        <w:rPr>
          <w:noProof/>
        </w:rPr>
        <w:drawing>
          <wp:inline distT="0" distB="0" distL="0" distR="0" wp14:anchorId="068970CE" wp14:editId="61B93858">
            <wp:extent cx="4632960" cy="4419600"/>
            <wp:effectExtent l="25400" t="25400" r="15240" b="25400"/>
            <wp:docPr id="6" name="图片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2960" cy="4419600"/>
                    </a:xfrm>
                    <a:prstGeom prst="rect">
                      <a:avLst/>
                    </a:prstGeom>
                    <a:noFill/>
                    <a:ln w="6350" cmpd="sng">
                      <a:solidFill>
                        <a:srgbClr val="000000"/>
                      </a:solidFill>
                      <a:miter lim="800000"/>
                      <a:headEnd/>
                      <a:tailEnd/>
                    </a:ln>
                    <a:effectLst/>
                  </pic:spPr>
                </pic:pic>
              </a:graphicData>
            </a:graphic>
          </wp:inline>
        </w:drawing>
      </w:r>
    </w:p>
    <w:p w14:paraId="4C92831E" w14:textId="77777777" w:rsidR="003B2E32" w:rsidRPr="00123D4D" w:rsidRDefault="003B2E32" w:rsidP="00652F8F">
      <w:pPr>
        <w:keepNext/>
        <w:keepLines/>
        <w:widowControl/>
        <w:numPr>
          <w:ilvl w:val="0"/>
          <w:numId w:val="17"/>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25" w:name="_Toc390431949"/>
      <w:r>
        <w:rPr>
          <w:rFonts w:ascii="Calibri" w:hAnsi="Calibri" w:cs="Times New Roman"/>
          <w:b/>
          <w:bCs w:val="0"/>
          <w:color w:val="1F497D"/>
          <w:sz w:val="22"/>
          <w:szCs w:val="26"/>
          <w:lang w:eastAsia="en-US"/>
        </w:rPr>
        <w:t>Process description</w:t>
      </w:r>
      <w:bookmarkEnd w:id="25"/>
    </w:p>
    <w:p w14:paraId="2BBD0671" w14:textId="77777777" w:rsidR="003B2E32" w:rsidRDefault="003B2E32" w:rsidP="00927897">
      <w:pPr>
        <w:numPr>
          <w:ilvl w:val="0"/>
          <w:numId w:val="76"/>
        </w:numPr>
        <w:rPr>
          <w:rFonts w:ascii="Calibri" w:hAnsi="Calibri" w:cs="Times New Roman"/>
          <w:bCs w:val="0"/>
          <w:sz w:val="22"/>
          <w:szCs w:val="24"/>
          <w:lang w:eastAsia="en-US"/>
        </w:rPr>
      </w:pPr>
      <w:r>
        <w:rPr>
          <w:rFonts w:ascii="Calibri" w:hAnsi="Calibri" w:cs="Times New Roman"/>
          <w:bCs w:val="0"/>
          <w:sz w:val="22"/>
          <w:szCs w:val="24"/>
          <w:lang w:eastAsia="en-US"/>
        </w:rPr>
        <w:t xml:space="preserve">SME </w:t>
      </w:r>
      <w:r w:rsidRPr="001F2118">
        <w:rPr>
          <w:rFonts w:ascii="Calibri" w:hAnsi="Calibri" w:cs="Times New Roman"/>
          <w:bCs w:val="0"/>
          <w:sz w:val="22"/>
          <w:szCs w:val="24"/>
          <w:lang w:eastAsia="en-US"/>
        </w:rPr>
        <w:t xml:space="preserve">open </w:t>
      </w:r>
      <w:r>
        <w:rPr>
          <w:rFonts w:ascii="Calibri" w:hAnsi="Calibri" w:cs="Times New Roman"/>
          <w:bCs w:val="0"/>
          <w:sz w:val="22"/>
          <w:szCs w:val="24"/>
          <w:lang w:eastAsia="en-US"/>
        </w:rPr>
        <w:t>login UI</w:t>
      </w:r>
    </w:p>
    <w:p w14:paraId="0DACF026" w14:textId="77777777" w:rsidR="003B2E32" w:rsidRPr="001F2118" w:rsidRDefault="0011161E" w:rsidP="0011161E">
      <w:pPr>
        <w:keepNext/>
        <w:keepLines/>
        <w:widowControl/>
        <w:tabs>
          <w:tab w:val="left" w:pos="1080"/>
        </w:tabs>
        <w:spacing w:after="120"/>
        <w:jc w:val="left"/>
        <w:rPr>
          <w:rFonts w:ascii="Calibri" w:hAnsi="Calibri" w:cs="Times New Roman"/>
          <w:bCs w:val="0"/>
          <w:sz w:val="22"/>
          <w:szCs w:val="24"/>
          <w:lang w:eastAsia="en-US"/>
        </w:rPr>
      </w:pPr>
      <w:r>
        <w:rPr>
          <w:rFonts w:ascii="Calibri" w:hAnsi="Calibri" w:cs="Times New Roman"/>
          <w:b/>
          <w:bCs w:val="0"/>
          <w:i/>
          <w:sz w:val="22"/>
          <w:szCs w:val="24"/>
          <w:lang w:eastAsia="en-US"/>
        </w:rPr>
        <w:t xml:space="preserve">    </w:t>
      </w:r>
      <w:r w:rsidR="003B2E32" w:rsidRPr="00BF4B57">
        <w:rPr>
          <w:rFonts w:ascii="Calibri" w:hAnsi="Calibri" w:cs="Times New Roman"/>
          <w:b/>
          <w:bCs w:val="0"/>
          <w:i/>
          <w:sz w:val="22"/>
          <w:szCs w:val="24"/>
          <w:lang w:eastAsia="en-US"/>
        </w:rPr>
        <w:t>Option 1: 1</w:t>
      </w:r>
      <w:r w:rsidR="003B2E32" w:rsidRPr="00BF4B57">
        <w:rPr>
          <w:rFonts w:ascii="Calibri" w:hAnsi="Calibri" w:cs="Times New Roman"/>
          <w:b/>
          <w:bCs w:val="0"/>
          <w:i/>
          <w:sz w:val="22"/>
          <w:szCs w:val="24"/>
          <w:vertAlign w:val="superscript"/>
          <w:lang w:eastAsia="en-US"/>
        </w:rPr>
        <w:t>st</w:t>
      </w:r>
      <w:r w:rsidR="003B2E32" w:rsidRPr="00BF4B57">
        <w:rPr>
          <w:rFonts w:ascii="Calibri" w:hAnsi="Calibri" w:cs="Times New Roman"/>
          <w:b/>
          <w:bCs w:val="0"/>
          <w:i/>
          <w:sz w:val="22"/>
          <w:szCs w:val="24"/>
          <w:lang w:eastAsia="en-US"/>
        </w:rPr>
        <w:t xml:space="preserve"> SME application login</w:t>
      </w:r>
    </w:p>
    <w:p w14:paraId="3E85A624" w14:textId="77777777" w:rsidR="003B2E32" w:rsidRPr="0011161E" w:rsidRDefault="003B2E32" w:rsidP="00927897">
      <w:pPr>
        <w:widowControl/>
        <w:numPr>
          <w:ilvl w:val="0"/>
          <w:numId w:val="7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SME is brought to log in UI after they click the account activation link in its email</w:t>
      </w:r>
    </w:p>
    <w:p w14:paraId="28437FBB" w14:textId="77777777" w:rsidR="003B2E32" w:rsidRPr="0011161E" w:rsidRDefault="003B2E32" w:rsidP="00927897">
      <w:pPr>
        <w:widowControl/>
        <w:numPr>
          <w:ilvl w:val="0"/>
          <w:numId w:val="77"/>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SME input username and password to log in its account and start filling seller application form</w:t>
      </w:r>
    </w:p>
    <w:p w14:paraId="4087FBCE" w14:textId="77777777" w:rsidR="003B2E32" w:rsidRPr="00BF4B57" w:rsidRDefault="0011161E" w:rsidP="0011161E">
      <w:pPr>
        <w:widowControl/>
        <w:spacing w:after="120"/>
        <w:contextualSpacing/>
        <w:jc w:val="left"/>
        <w:rPr>
          <w:rFonts w:ascii="Calibri" w:eastAsia="Calibri" w:hAnsi="Calibri" w:cs="Times New Roman"/>
          <w:b/>
          <w:bCs w:val="0"/>
          <w:i/>
          <w:sz w:val="22"/>
          <w:szCs w:val="22"/>
          <w:lang w:eastAsia="en-US"/>
        </w:rPr>
      </w:pPr>
      <w:r>
        <w:rPr>
          <w:rFonts w:ascii="Calibri" w:eastAsia="Calibri" w:hAnsi="Calibri" w:cs="Times New Roman"/>
          <w:b/>
          <w:bCs w:val="0"/>
          <w:i/>
          <w:sz w:val="22"/>
          <w:szCs w:val="22"/>
          <w:lang w:eastAsia="en-US"/>
        </w:rPr>
        <w:t xml:space="preserve">    </w:t>
      </w:r>
      <w:r w:rsidR="003B2E32" w:rsidRPr="00BF4B57">
        <w:rPr>
          <w:rFonts w:ascii="Calibri" w:eastAsia="Calibri" w:hAnsi="Calibri" w:cs="Times New Roman"/>
          <w:b/>
          <w:bCs w:val="0"/>
          <w:i/>
          <w:sz w:val="22"/>
          <w:szCs w:val="22"/>
          <w:lang w:eastAsia="en-US"/>
        </w:rPr>
        <w:t>Option 2: existing SME application login</w:t>
      </w:r>
    </w:p>
    <w:p w14:paraId="3BD3E3A1" w14:textId="77777777" w:rsidR="0011161E" w:rsidRPr="000D6F0F" w:rsidRDefault="003B2E32" w:rsidP="00927897">
      <w:pPr>
        <w:widowControl/>
        <w:numPr>
          <w:ilvl w:val="0"/>
          <w:numId w:val="78"/>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SME either click on “login” on website homepage or click on “resume application/existing user” on registration UI</w:t>
      </w:r>
    </w:p>
    <w:p w14:paraId="4AD07081" w14:textId="77777777" w:rsidR="0011161E" w:rsidRPr="0011161E" w:rsidRDefault="003B2E32" w:rsidP="00927897">
      <w:pPr>
        <w:numPr>
          <w:ilvl w:val="0"/>
          <w:numId w:val="76"/>
        </w:numPr>
        <w:rPr>
          <w:rFonts w:ascii="Calibri" w:hAnsi="Calibri" w:cs="Times New Roman"/>
          <w:bCs w:val="0"/>
          <w:sz w:val="22"/>
          <w:szCs w:val="24"/>
          <w:lang w:eastAsia="en-US"/>
        </w:rPr>
      </w:pPr>
      <w:r>
        <w:rPr>
          <w:rFonts w:ascii="Calibri" w:hAnsi="Calibri" w:cs="Times New Roman"/>
          <w:bCs w:val="0"/>
          <w:sz w:val="22"/>
          <w:szCs w:val="24"/>
          <w:lang w:eastAsia="en-US"/>
        </w:rPr>
        <w:t>SME</w:t>
      </w:r>
      <w:r w:rsidRPr="001F2118">
        <w:rPr>
          <w:rFonts w:ascii="Calibri" w:hAnsi="Calibri" w:cs="Times New Roman"/>
          <w:bCs w:val="0"/>
          <w:sz w:val="22"/>
          <w:szCs w:val="24"/>
          <w:lang w:eastAsia="en-US"/>
        </w:rPr>
        <w:t xml:space="preserve"> fill in </w:t>
      </w:r>
      <w:r>
        <w:rPr>
          <w:rFonts w:ascii="Calibri" w:hAnsi="Calibri" w:cs="Times New Roman"/>
          <w:bCs w:val="0"/>
          <w:sz w:val="22"/>
          <w:szCs w:val="24"/>
          <w:lang w:eastAsia="en-US"/>
        </w:rPr>
        <w:t>seller application form</w:t>
      </w:r>
    </w:p>
    <w:p w14:paraId="3978D69C" w14:textId="77777777" w:rsidR="003B2E32"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SME fill in seller application form on website, system will lock the personal basic information which captured from registration form. The details of data field refer to excel “SME data field”</w:t>
      </w:r>
      <w:r w:rsidR="003F6A51">
        <w:rPr>
          <w:rFonts w:ascii="Calibri" w:eastAsia="Times New Roman" w:hAnsi="Calibri" w:cs="Times New Roman"/>
          <w:bCs w:val="0"/>
          <w:color w:val="000000"/>
          <w:sz w:val="22"/>
          <w:szCs w:val="22"/>
          <w:lang w:eastAsia="en-US"/>
        </w:rPr>
        <w:t>.</w:t>
      </w:r>
      <w:r w:rsidR="006A499B">
        <w:rPr>
          <w:rFonts w:ascii="Calibri" w:eastAsia="Times New Roman" w:hAnsi="Calibri" w:cs="Times New Roman"/>
          <w:bCs w:val="0"/>
          <w:color w:val="000000"/>
          <w:sz w:val="22"/>
          <w:szCs w:val="22"/>
        </w:rPr>
        <w:t xml:space="preserve"> </w:t>
      </w:r>
      <w:ins w:id="26" w:author="zhangyang" w:date="2014-06-25T10:32:00Z">
        <w:r w:rsidR="006A499B">
          <w:rPr>
            <w:rFonts w:ascii="Calibri" w:eastAsia="Times New Roman" w:hAnsi="Calibri" w:cs="Times New Roman"/>
            <w:bCs w:val="0"/>
            <w:color w:val="000000"/>
            <w:sz w:val="22"/>
            <w:szCs w:val="22"/>
          </w:rPr>
          <w:t>Detail as below,</w:t>
        </w:r>
      </w:ins>
    </w:p>
    <w:p w14:paraId="6BCDFF07" w14:textId="77777777" w:rsidR="006A499B" w:rsidRDefault="00F427C3" w:rsidP="006A499B">
      <w:pPr>
        <w:widowControl/>
        <w:spacing w:after="160" w:line="259" w:lineRule="auto"/>
        <w:ind w:left="810"/>
        <w:contextualSpacing/>
        <w:jc w:val="left"/>
        <w:rPr>
          <w:rFonts w:ascii="Calibri" w:eastAsia="Times New Roman" w:hAnsi="Calibri" w:cs="Times New Roman"/>
          <w:bCs w:val="0"/>
          <w:color w:val="000000"/>
          <w:sz w:val="22"/>
          <w:szCs w:val="22"/>
          <w:lang w:eastAsia="en-US"/>
        </w:rPr>
      </w:pPr>
      <w:ins w:id="27" w:author="zhangyang" w:date="2014-06-25T10:33:00Z">
        <w:r>
          <w:rPr>
            <w:rFonts w:ascii="Calibri" w:eastAsia="Times New Roman" w:hAnsi="Calibri" w:cs="Times New Roman"/>
            <w:bCs w:val="0"/>
            <w:color w:val="000000"/>
            <w:sz w:val="22"/>
            <w:szCs w:val="22"/>
            <w:lang w:eastAsia="en-US"/>
          </w:rPr>
          <w:pict w14:anchorId="19B379F0">
            <v:shape id="_x0000_i1026" type="#_x0000_t75" style="width:124pt;height:52pt">
              <v:imagedata r:id="rId20" o:title=""/>
            </v:shape>
          </w:pict>
        </w:r>
      </w:ins>
    </w:p>
    <w:p w14:paraId="58BDA002" w14:textId="77777777" w:rsidR="003B2E32" w:rsidRPr="0011161E"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If any errors occur (mandatory fields not filled, documents not uploaded…) the screen should show the error in red in order for the investor to modify the incorrect information.</w:t>
      </w:r>
    </w:p>
    <w:p w14:paraId="7DB05F4A" w14:textId="77777777" w:rsidR="003B2E32" w:rsidRPr="0011161E"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All the data fields are grouped under relevant category. SME could either click on “save” or “next” to pause/continue to fill in the application form (SME is allowed to save whatever they have filled in this stage</w:t>
      </w:r>
      <w:r w:rsidR="00FE67B0">
        <w:rPr>
          <w:rFonts w:ascii="Calibri" w:eastAsia="Times New Roman" w:hAnsi="Calibri" w:cs="Times New Roman"/>
          <w:bCs w:val="0"/>
          <w:color w:val="000000"/>
          <w:sz w:val="22"/>
          <w:szCs w:val="22"/>
          <w:lang w:eastAsia="en-US"/>
        </w:rPr>
        <w:t xml:space="preserve"> and log in later to finish the application</w:t>
      </w:r>
      <w:r w:rsidRPr="0011161E">
        <w:rPr>
          <w:rFonts w:ascii="Calibri" w:eastAsia="Times New Roman" w:hAnsi="Calibri" w:cs="Times New Roman"/>
          <w:bCs w:val="0"/>
          <w:color w:val="000000"/>
          <w:sz w:val="22"/>
          <w:szCs w:val="22"/>
          <w:lang w:eastAsia="en-US"/>
        </w:rPr>
        <w:t xml:space="preserve">). </w:t>
      </w:r>
    </w:p>
    <w:p w14:paraId="72448FAB" w14:textId="77777777" w:rsidR="003B2E32" w:rsidRPr="0011161E"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 xml:space="preserve">If SME do not finish the application in one sitting, the application status should be </w:t>
      </w:r>
      <w:r w:rsidRPr="003F6A51">
        <w:rPr>
          <w:rFonts w:ascii="Calibri" w:eastAsia="Times New Roman" w:hAnsi="Calibri" w:cs="Times New Roman"/>
          <w:bCs w:val="0"/>
          <w:color w:val="000000"/>
          <w:sz w:val="22"/>
          <w:szCs w:val="22"/>
          <w:lang w:eastAsia="en-US"/>
        </w:rPr>
        <w:t>“To be submitted”.</w:t>
      </w:r>
      <w:r w:rsidRPr="0011161E">
        <w:rPr>
          <w:rFonts w:ascii="Calibri" w:eastAsia="Times New Roman" w:hAnsi="Calibri" w:cs="Times New Roman"/>
          <w:bCs w:val="0"/>
          <w:color w:val="000000"/>
          <w:sz w:val="22"/>
          <w:szCs w:val="22"/>
          <w:lang w:eastAsia="en-US"/>
        </w:rPr>
        <w:t xml:space="preserve"> SME click on “</w:t>
      </w:r>
      <w:r w:rsidR="00FE67B0">
        <w:rPr>
          <w:rFonts w:ascii="Calibri" w:eastAsia="Times New Roman" w:hAnsi="Calibri" w:cs="Times New Roman"/>
          <w:bCs w:val="0"/>
          <w:color w:val="000000"/>
          <w:sz w:val="22"/>
          <w:szCs w:val="22"/>
          <w:lang w:eastAsia="en-US"/>
        </w:rPr>
        <w:t>Save as draft</w:t>
      </w:r>
      <w:r w:rsidRPr="0011161E">
        <w:rPr>
          <w:rFonts w:ascii="Calibri" w:eastAsia="Times New Roman" w:hAnsi="Calibri" w:cs="Times New Roman"/>
          <w:bCs w:val="0"/>
          <w:color w:val="000000"/>
          <w:sz w:val="22"/>
          <w:szCs w:val="22"/>
          <w:lang w:eastAsia="en-US"/>
        </w:rPr>
        <w:t xml:space="preserve">” </w:t>
      </w:r>
      <w:r w:rsidR="00FE67B0">
        <w:rPr>
          <w:rFonts w:ascii="Calibri" w:eastAsia="Times New Roman" w:hAnsi="Calibri" w:cs="Times New Roman"/>
          <w:bCs w:val="0"/>
          <w:color w:val="000000"/>
          <w:sz w:val="22"/>
          <w:szCs w:val="22"/>
          <w:lang w:eastAsia="en-US"/>
        </w:rPr>
        <w:t xml:space="preserve">to save the application and click on “Log out” </w:t>
      </w:r>
      <w:r w:rsidRPr="0011161E">
        <w:rPr>
          <w:rFonts w:ascii="Calibri" w:eastAsia="Times New Roman" w:hAnsi="Calibri" w:cs="Times New Roman"/>
          <w:bCs w:val="0"/>
          <w:color w:val="000000"/>
          <w:sz w:val="22"/>
          <w:szCs w:val="22"/>
          <w:lang w:eastAsia="en-US"/>
        </w:rPr>
        <w:t>to close application filling and should be brought back to login webpage.</w:t>
      </w:r>
      <w:r w:rsidR="00FE67B0">
        <w:rPr>
          <w:rFonts w:ascii="Calibri" w:eastAsia="Times New Roman" w:hAnsi="Calibri" w:cs="Times New Roman"/>
          <w:bCs w:val="0"/>
          <w:color w:val="000000"/>
          <w:sz w:val="22"/>
          <w:szCs w:val="22"/>
          <w:lang w:eastAsia="en-US"/>
        </w:rPr>
        <w:t xml:space="preserve"> If the SME do not finish the application within 60 days, the system should automatically drop it.</w:t>
      </w:r>
    </w:p>
    <w:p w14:paraId="4B4881A4" w14:textId="77777777" w:rsidR="003B2E32" w:rsidRPr="0011161E"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11161E">
        <w:rPr>
          <w:rFonts w:ascii="Calibri" w:eastAsia="Times New Roman" w:hAnsi="Calibri" w:cs="Times New Roman"/>
          <w:bCs w:val="0"/>
          <w:color w:val="000000"/>
          <w:sz w:val="22"/>
          <w:szCs w:val="22"/>
          <w:lang w:eastAsia="en-US"/>
        </w:rPr>
        <w:t>SME upload all required documents one by one. For each requirement of document u</w:t>
      </w:r>
      <w:r w:rsidR="008D6823">
        <w:rPr>
          <w:rFonts w:ascii="Calibri" w:eastAsia="Times New Roman" w:hAnsi="Calibri" w:cs="Times New Roman"/>
          <w:bCs w:val="0"/>
          <w:color w:val="000000"/>
          <w:sz w:val="22"/>
          <w:szCs w:val="22"/>
          <w:lang w:eastAsia="en-US"/>
        </w:rPr>
        <w:t>ploading, SME should click on “</w:t>
      </w:r>
      <w:r w:rsidR="00BE3717">
        <w:rPr>
          <w:rFonts w:ascii="Calibri" w:eastAsia="Times New Roman" w:hAnsi="Calibri" w:cs="Times New Roman"/>
          <w:bCs w:val="0"/>
          <w:color w:val="000000"/>
          <w:sz w:val="22"/>
          <w:szCs w:val="22"/>
          <w:lang w:eastAsia="en-US"/>
        </w:rPr>
        <w:t>Browse</w:t>
      </w:r>
      <w:r w:rsidRPr="0011161E">
        <w:rPr>
          <w:rFonts w:ascii="Calibri" w:eastAsia="Times New Roman" w:hAnsi="Calibri" w:cs="Times New Roman"/>
          <w:bCs w:val="0"/>
          <w:color w:val="000000"/>
          <w:sz w:val="22"/>
          <w:szCs w:val="22"/>
          <w:lang w:eastAsia="en-US"/>
        </w:rPr>
        <w:t>”</w:t>
      </w:r>
      <w:r w:rsidR="00BE3717">
        <w:rPr>
          <w:rFonts w:ascii="Calibri" w:eastAsia="Times New Roman" w:hAnsi="Calibri" w:cs="Times New Roman"/>
          <w:bCs w:val="0"/>
          <w:color w:val="000000"/>
          <w:sz w:val="22"/>
          <w:szCs w:val="22"/>
          <w:lang w:eastAsia="en-US"/>
        </w:rPr>
        <w:t xml:space="preserve"> to select the document and click on “Upload” to upload into the system</w:t>
      </w:r>
      <w:r w:rsidRPr="0011161E">
        <w:rPr>
          <w:rFonts w:ascii="Calibri" w:eastAsia="Times New Roman" w:hAnsi="Calibri" w:cs="Times New Roman"/>
          <w:bCs w:val="0"/>
          <w:color w:val="000000"/>
          <w:sz w:val="22"/>
          <w:szCs w:val="22"/>
          <w:lang w:eastAsia="en-US"/>
        </w:rPr>
        <w:t xml:space="preserve"> </w:t>
      </w:r>
      <w:r w:rsidR="003F6A51">
        <w:rPr>
          <w:rFonts w:ascii="Calibri" w:eastAsia="Times New Roman" w:hAnsi="Calibri" w:cs="Times New Roman"/>
          <w:bCs w:val="0"/>
          <w:color w:val="000000"/>
          <w:sz w:val="22"/>
          <w:szCs w:val="22"/>
          <w:lang w:eastAsia="en-US"/>
        </w:rPr>
        <w:t>.</w:t>
      </w:r>
    </w:p>
    <w:p w14:paraId="37A2476C" w14:textId="77777777" w:rsidR="009E6E09" w:rsidRPr="000D6F0F" w:rsidRDefault="007100D4"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After filling and uploading, there should be a summary screen.</w:t>
      </w:r>
      <w:r w:rsidR="009E6E09">
        <w:rPr>
          <w:rFonts w:ascii="Calibri" w:eastAsia="Times New Roman" w:hAnsi="Calibri" w:cs="Times New Roman"/>
          <w:bCs w:val="0"/>
          <w:color w:val="000000"/>
          <w:sz w:val="22"/>
          <w:szCs w:val="22"/>
          <w:lang w:eastAsia="en-US"/>
        </w:rPr>
        <w:t xml:space="preserve"> </w:t>
      </w:r>
    </w:p>
    <w:p w14:paraId="679AC1B7" w14:textId="77777777" w:rsidR="003B2E32" w:rsidRPr="0011161E" w:rsidRDefault="007100D4"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SME double chec</w:t>
      </w:r>
      <w:r w:rsidR="00974D41">
        <w:rPr>
          <w:rFonts w:ascii="Calibri" w:eastAsia="Times New Roman" w:hAnsi="Calibri" w:cs="Times New Roman"/>
          <w:bCs w:val="0"/>
          <w:color w:val="000000"/>
          <w:sz w:val="22"/>
          <w:szCs w:val="22"/>
          <w:lang w:eastAsia="en-US"/>
        </w:rPr>
        <w:t>k</w:t>
      </w:r>
      <w:r w:rsidR="003B2E32">
        <w:rPr>
          <w:rFonts w:ascii="Calibri" w:eastAsia="Times New Roman" w:hAnsi="Calibri" w:cs="Times New Roman"/>
          <w:bCs w:val="0"/>
          <w:color w:val="000000"/>
          <w:sz w:val="22"/>
          <w:szCs w:val="22"/>
          <w:lang w:eastAsia="en-US"/>
        </w:rPr>
        <w:t xml:space="preserve">, if there is anything wrong, </w:t>
      </w:r>
      <w:r w:rsidR="003B2E32" w:rsidRPr="003F6A51">
        <w:rPr>
          <w:rFonts w:ascii="Calibri" w:eastAsia="Times New Roman" w:hAnsi="Calibri" w:cs="Times New Roman"/>
          <w:bCs w:val="0"/>
          <w:color w:val="000000"/>
          <w:sz w:val="22"/>
          <w:szCs w:val="22"/>
          <w:lang w:eastAsia="en-US"/>
        </w:rPr>
        <w:t>click “</w:t>
      </w:r>
      <w:commentRangeStart w:id="28"/>
      <w:r w:rsidR="003B2E32" w:rsidRPr="003F6A51">
        <w:rPr>
          <w:rFonts w:ascii="Calibri" w:eastAsia="Times New Roman" w:hAnsi="Calibri" w:cs="Times New Roman"/>
          <w:bCs w:val="0"/>
          <w:color w:val="000000"/>
          <w:sz w:val="22"/>
          <w:szCs w:val="22"/>
          <w:lang w:eastAsia="en-US"/>
        </w:rPr>
        <w:t>edit</w:t>
      </w:r>
      <w:commentRangeEnd w:id="28"/>
      <w:r w:rsidR="00137F0D" w:rsidRPr="003F6A51">
        <w:rPr>
          <w:rStyle w:val="aff2"/>
        </w:rPr>
        <w:commentReference w:id="28"/>
      </w:r>
      <w:r w:rsidRPr="003F6A51">
        <w:rPr>
          <w:rFonts w:ascii="Calibri" w:eastAsia="Times New Roman" w:hAnsi="Calibri" w:cs="Times New Roman"/>
          <w:bCs w:val="0"/>
          <w:color w:val="000000"/>
          <w:sz w:val="22"/>
          <w:szCs w:val="22"/>
          <w:lang w:eastAsia="en-US"/>
        </w:rPr>
        <w:t>” to modify</w:t>
      </w:r>
      <w:r w:rsidR="003B2E32" w:rsidRPr="003F6A51">
        <w:rPr>
          <w:rFonts w:ascii="Calibri" w:eastAsia="Times New Roman" w:hAnsi="Calibri" w:cs="Times New Roman"/>
          <w:bCs w:val="0"/>
          <w:color w:val="000000"/>
          <w:sz w:val="22"/>
          <w:szCs w:val="22"/>
          <w:lang w:eastAsia="en-US"/>
        </w:rPr>
        <w:t>.</w:t>
      </w:r>
      <w:r w:rsidR="003F6A51">
        <w:rPr>
          <w:rFonts w:ascii="Calibri" w:eastAsia="Times New Roman" w:hAnsi="Calibri" w:cs="Times New Roman"/>
          <w:bCs w:val="0"/>
          <w:color w:val="000000"/>
          <w:sz w:val="22"/>
          <w:szCs w:val="22"/>
          <w:lang w:eastAsia="en-US"/>
        </w:rPr>
        <w:t xml:space="preserve"> </w:t>
      </w:r>
    </w:p>
    <w:p w14:paraId="37066E43" w14:textId="77777777" w:rsidR="003B2E32" w:rsidRPr="0011161E" w:rsidRDefault="003B2E3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After checking all the information, SME tick one box of “I have confirmed all the above information is correct”</w:t>
      </w:r>
      <w:r w:rsidR="003F6A51">
        <w:rPr>
          <w:rFonts w:ascii="Calibri" w:eastAsia="Times New Roman" w:hAnsi="Calibri" w:cs="Times New Roman"/>
          <w:bCs w:val="0"/>
          <w:color w:val="000000"/>
          <w:sz w:val="22"/>
          <w:szCs w:val="22"/>
          <w:lang w:eastAsia="en-US"/>
        </w:rPr>
        <w:t>.</w:t>
      </w:r>
    </w:p>
    <w:p w14:paraId="0CC0BF95" w14:textId="77777777" w:rsidR="003B2E32" w:rsidRPr="00B34FDB" w:rsidRDefault="003B2E32" w:rsidP="00927897">
      <w:pPr>
        <w:widowControl/>
        <w:numPr>
          <w:ilvl w:val="0"/>
          <w:numId w:val="79"/>
        </w:numPr>
        <w:spacing w:after="160" w:line="259" w:lineRule="auto"/>
        <w:contextualSpacing/>
        <w:jc w:val="left"/>
        <w:rPr>
          <w:rFonts w:ascii="Calibri" w:eastAsia="Times New Roman" w:hAnsi="Calibri" w:cs="Times New Roman"/>
          <w:bCs w:val="0"/>
          <w:color w:val="FF0000"/>
          <w:sz w:val="22"/>
          <w:szCs w:val="22"/>
          <w:lang w:eastAsia="en-US"/>
        </w:rPr>
      </w:pPr>
      <w:r>
        <w:rPr>
          <w:rFonts w:ascii="Calibri" w:eastAsia="Times New Roman" w:hAnsi="Calibri" w:cs="Times New Roman"/>
          <w:bCs w:val="0"/>
          <w:color w:val="000000"/>
          <w:sz w:val="22"/>
          <w:szCs w:val="22"/>
          <w:lang w:eastAsia="en-US"/>
        </w:rPr>
        <w:t>SME click on “</w:t>
      </w:r>
      <w:r w:rsidR="007100D4">
        <w:rPr>
          <w:rFonts w:ascii="Calibri" w:eastAsia="Times New Roman" w:hAnsi="Calibri" w:cs="Times New Roman"/>
          <w:bCs w:val="0"/>
          <w:color w:val="000000"/>
          <w:sz w:val="22"/>
          <w:szCs w:val="22"/>
          <w:lang w:eastAsia="en-US"/>
        </w:rPr>
        <w:t>S</w:t>
      </w:r>
      <w:r w:rsidRPr="0011161E">
        <w:rPr>
          <w:rFonts w:ascii="Calibri" w:eastAsia="Times New Roman" w:hAnsi="Calibri" w:cs="Times New Roman"/>
          <w:bCs w:val="0"/>
          <w:color w:val="000000"/>
          <w:sz w:val="22"/>
          <w:szCs w:val="22"/>
          <w:lang w:eastAsia="en-US"/>
        </w:rPr>
        <w:t>ubmit</w:t>
      </w:r>
      <w:r>
        <w:rPr>
          <w:rFonts w:ascii="Calibri" w:eastAsia="Times New Roman" w:hAnsi="Calibri" w:cs="Times New Roman"/>
          <w:bCs w:val="0"/>
          <w:color w:val="000000"/>
          <w:sz w:val="22"/>
          <w:szCs w:val="22"/>
          <w:lang w:eastAsia="en-US"/>
        </w:rPr>
        <w:t xml:space="preserve">”, the system will automatically </w:t>
      </w:r>
      <w:r w:rsidR="003F6A51">
        <w:rPr>
          <w:rFonts w:ascii="Calibri" w:eastAsia="Times New Roman" w:hAnsi="Calibri" w:cs="Times New Roman"/>
          <w:bCs w:val="0"/>
          <w:color w:val="000000"/>
          <w:sz w:val="22"/>
          <w:szCs w:val="22"/>
          <w:lang w:eastAsia="en-US"/>
        </w:rPr>
        <w:t>pop up a window saying that “Your application has been successfully submitted”.</w:t>
      </w:r>
    </w:p>
    <w:p w14:paraId="5982764B" w14:textId="77777777" w:rsidR="00F66966" w:rsidRDefault="003B2E32" w:rsidP="00927897">
      <w:pPr>
        <w:widowControl/>
        <w:numPr>
          <w:ilvl w:val="0"/>
          <w:numId w:val="79"/>
        </w:numPr>
        <w:spacing w:after="160" w:line="259" w:lineRule="auto"/>
        <w:contextualSpacing/>
        <w:jc w:val="left"/>
        <w:rPr>
          <w:ins w:id="29" w:author="zhangyang" w:date="2014-06-25T10:50:00Z"/>
          <w:rFonts w:ascii="Calibri" w:eastAsia="Times New Roman" w:hAnsi="Calibri" w:cs="Times New Roman"/>
          <w:bCs w:val="0"/>
          <w:color w:val="000000"/>
          <w:sz w:val="22"/>
          <w:szCs w:val="22"/>
          <w:lang w:eastAsia="en-US"/>
        </w:rPr>
      </w:pPr>
      <w:r w:rsidRPr="003F6A51">
        <w:rPr>
          <w:rFonts w:ascii="Calibri" w:eastAsia="Times New Roman" w:hAnsi="Calibri" w:cs="Times New Roman"/>
          <w:bCs w:val="0"/>
          <w:color w:val="000000"/>
          <w:sz w:val="22"/>
          <w:szCs w:val="22"/>
          <w:lang w:eastAsia="en-US"/>
        </w:rPr>
        <w:t>A</w:t>
      </w:r>
      <w:r w:rsidR="003F6A51">
        <w:rPr>
          <w:rFonts w:ascii="Calibri" w:eastAsia="Times New Roman" w:hAnsi="Calibri" w:cs="Times New Roman"/>
          <w:bCs w:val="0"/>
          <w:color w:val="000000"/>
          <w:sz w:val="22"/>
          <w:szCs w:val="22"/>
          <w:lang w:eastAsia="en-US"/>
        </w:rPr>
        <w:t>fter SME click on “S</w:t>
      </w:r>
      <w:r w:rsidRPr="003F6A51">
        <w:rPr>
          <w:rFonts w:ascii="Calibri" w:eastAsia="Times New Roman" w:hAnsi="Calibri" w:cs="Times New Roman"/>
          <w:bCs w:val="0"/>
          <w:color w:val="000000"/>
          <w:sz w:val="22"/>
          <w:szCs w:val="22"/>
          <w:lang w:eastAsia="en-US"/>
        </w:rPr>
        <w:t>ubmit”, the application shoul</w:t>
      </w:r>
      <w:r w:rsidR="009E6E09">
        <w:rPr>
          <w:rFonts w:ascii="Calibri" w:eastAsia="Times New Roman" w:hAnsi="Calibri" w:cs="Times New Roman"/>
          <w:bCs w:val="0"/>
          <w:color w:val="000000"/>
          <w:sz w:val="22"/>
          <w:szCs w:val="22"/>
          <w:lang w:eastAsia="en-US"/>
        </w:rPr>
        <w:t xml:space="preserve">d be automatically sent to the underwriting </w:t>
      </w:r>
      <w:r w:rsidRPr="003F6A51">
        <w:rPr>
          <w:rFonts w:ascii="Calibri" w:eastAsia="Times New Roman" w:hAnsi="Calibri" w:cs="Times New Roman"/>
          <w:bCs w:val="0"/>
          <w:color w:val="000000"/>
          <w:sz w:val="22"/>
          <w:szCs w:val="22"/>
          <w:lang w:eastAsia="en-US"/>
        </w:rPr>
        <w:t>team for reviewing.</w:t>
      </w:r>
    </w:p>
    <w:p w14:paraId="7D00F9CD" w14:textId="77777777" w:rsidR="00DB6042" w:rsidRPr="003F6A51" w:rsidRDefault="00DB6042"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ins w:id="30" w:author="zhangyang" w:date="2014-06-25T10:50:00Z">
        <w:r>
          <w:rPr>
            <w:rFonts w:ascii="Calibri" w:eastAsia="Times New Roman" w:hAnsi="Calibri" w:cs="Times New Roman"/>
            <w:bCs w:val="0"/>
            <w:color w:val="000000"/>
            <w:sz w:val="22"/>
            <w:szCs w:val="22"/>
            <w:lang w:eastAsia="en-US"/>
          </w:rPr>
          <w:t xml:space="preserve">SME should receive the email/SMS after </w:t>
        </w:r>
      </w:ins>
      <w:ins w:id="31" w:author="zhangyang" w:date="2014-06-25T10:51:00Z">
        <w:r w:rsidRPr="001F7861">
          <w:rPr>
            <w:rFonts w:ascii="Lucida Grande" w:hAnsi="Lucida Grande" w:cs="Lucida Grande"/>
            <w:color w:val="000000"/>
          </w:rPr>
          <w:t>The SME has completed their application</w:t>
        </w:r>
        <w:r>
          <w:rPr>
            <w:rFonts w:ascii="Lucida Grande" w:hAnsi="Lucida Grande" w:cs="Lucida Grande"/>
            <w:color w:val="000000"/>
          </w:rPr>
          <w:t xml:space="preserve"> and the application was approved.</w:t>
        </w:r>
      </w:ins>
    </w:p>
    <w:p w14:paraId="297C3685" w14:textId="77777777" w:rsidR="003B2E32" w:rsidRPr="00123D4D" w:rsidRDefault="009C57F1" w:rsidP="00652F8F">
      <w:pPr>
        <w:keepNext/>
        <w:keepLines/>
        <w:widowControl/>
        <w:numPr>
          <w:ilvl w:val="0"/>
          <w:numId w:val="17"/>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32" w:name="_Toc390431950"/>
      <w:r>
        <w:rPr>
          <w:rFonts w:ascii="Calibri" w:hAnsi="Calibri" w:cs="Times New Roman"/>
          <w:b/>
          <w:bCs w:val="0"/>
          <w:color w:val="1F497D"/>
          <w:sz w:val="22"/>
          <w:szCs w:val="26"/>
          <w:lang w:eastAsia="en-US"/>
        </w:rPr>
        <w:t>Business</w:t>
      </w:r>
      <w:r w:rsidR="003B2E32">
        <w:rPr>
          <w:rFonts w:ascii="Calibri" w:hAnsi="Calibri" w:cs="Times New Roman"/>
          <w:b/>
          <w:bCs w:val="0"/>
          <w:color w:val="1F497D"/>
          <w:sz w:val="22"/>
          <w:szCs w:val="26"/>
          <w:lang w:eastAsia="en-US"/>
        </w:rPr>
        <w:t xml:space="preserve"> rules</w:t>
      </w:r>
      <w:bookmarkEnd w:id="32"/>
    </w:p>
    <w:p w14:paraId="1D444856" w14:textId="77777777" w:rsidR="003B2E32" w:rsidRDefault="003B2E32" w:rsidP="00927897">
      <w:pPr>
        <w:numPr>
          <w:ilvl w:val="0"/>
          <w:numId w:val="80"/>
        </w:numPr>
        <w:rPr>
          <w:rFonts w:ascii="Calibri" w:hAnsi="Calibri" w:cs="Times New Roman"/>
          <w:bCs w:val="0"/>
          <w:sz w:val="22"/>
          <w:szCs w:val="24"/>
          <w:lang w:eastAsia="en-US"/>
        </w:rPr>
      </w:pPr>
      <w:r>
        <w:rPr>
          <w:rFonts w:ascii="Calibri" w:hAnsi="Calibri" w:cs="Times New Roman"/>
          <w:bCs w:val="0"/>
          <w:sz w:val="22"/>
          <w:szCs w:val="24"/>
          <w:lang w:eastAsia="en-US"/>
        </w:rPr>
        <w:t xml:space="preserve">The key information of name, email address and password </w:t>
      </w:r>
      <w:r w:rsidRPr="002D12DB">
        <w:rPr>
          <w:rFonts w:ascii="Calibri" w:hAnsi="Calibri" w:cs="Times New Roman"/>
          <w:bCs w:val="0"/>
          <w:sz w:val="22"/>
          <w:szCs w:val="24"/>
          <w:lang w:eastAsia="en-US"/>
        </w:rPr>
        <w:t>inputted in the registration form will be captured in the application stage and cannot be modified until the application is successful. After become successful seller, SME can manage their account information.</w:t>
      </w:r>
    </w:p>
    <w:p w14:paraId="5F97D1AC" w14:textId="77777777" w:rsidR="00FE67B0" w:rsidRPr="00FE67B0" w:rsidRDefault="00FE67B0" w:rsidP="00927897">
      <w:pPr>
        <w:numPr>
          <w:ilvl w:val="0"/>
          <w:numId w:val="80"/>
        </w:numPr>
        <w:rPr>
          <w:rFonts w:ascii="Calibri" w:hAnsi="Calibri" w:cs="Times New Roman"/>
          <w:bCs w:val="0"/>
          <w:sz w:val="22"/>
          <w:szCs w:val="24"/>
          <w:lang w:eastAsia="en-US"/>
        </w:rPr>
      </w:pPr>
      <w:r>
        <w:rPr>
          <w:rFonts w:ascii="Calibri" w:hAnsi="Calibri" w:cs="Times New Roman"/>
          <w:bCs w:val="0"/>
          <w:sz w:val="22"/>
          <w:szCs w:val="24"/>
          <w:lang w:eastAsia="en-US"/>
        </w:rPr>
        <w:t>If the investor do not finish filling in the application after 60 days, the application should be dropped automatically by the system.</w:t>
      </w:r>
    </w:p>
    <w:p w14:paraId="5E53A9CB" w14:textId="77777777" w:rsidR="00B4286E" w:rsidRPr="004B7F09" w:rsidRDefault="00B4286E" w:rsidP="00927897">
      <w:pPr>
        <w:numPr>
          <w:ilvl w:val="0"/>
          <w:numId w:val="80"/>
        </w:numPr>
        <w:rPr>
          <w:rFonts w:ascii="Calibri" w:hAnsi="Calibri" w:cs="Times New Roman"/>
          <w:bCs w:val="0"/>
          <w:sz w:val="22"/>
          <w:szCs w:val="24"/>
          <w:lang w:eastAsia="en-US"/>
        </w:rPr>
      </w:pPr>
      <w:r w:rsidRPr="0011161E">
        <w:rPr>
          <w:rFonts w:ascii="Calibri" w:hAnsi="Calibri" w:cs="Times New Roman" w:hint="eastAsia"/>
          <w:bCs w:val="0"/>
          <w:sz w:val="22"/>
          <w:szCs w:val="24"/>
          <w:lang w:eastAsia="en-US"/>
        </w:rPr>
        <w:t xml:space="preserve">Whether </w:t>
      </w:r>
      <w:r w:rsidRPr="0011161E">
        <w:rPr>
          <w:rFonts w:ascii="Calibri" w:hAnsi="Calibri" w:cs="Times New Roman"/>
          <w:bCs w:val="0"/>
          <w:sz w:val="22"/>
          <w:szCs w:val="24"/>
          <w:lang w:eastAsia="en-US"/>
        </w:rPr>
        <w:t>the registration/application is successful or not, they will be logged. The log will be found in the server internal management system.</w:t>
      </w:r>
    </w:p>
    <w:p w14:paraId="4AA5C9AE" w14:textId="77777777" w:rsidR="003B2E32" w:rsidRDefault="003B2E32" w:rsidP="00652F8F">
      <w:pPr>
        <w:keepNext/>
        <w:keepLines/>
        <w:widowControl/>
        <w:numPr>
          <w:ilvl w:val="0"/>
          <w:numId w:val="17"/>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33" w:name="_Toc390431951"/>
      <w:r>
        <w:rPr>
          <w:rFonts w:ascii="Calibri" w:hAnsi="Calibri" w:cs="Times New Roman"/>
          <w:b/>
          <w:bCs w:val="0"/>
          <w:color w:val="1F497D"/>
          <w:sz w:val="22"/>
          <w:szCs w:val="26"/>
          <w:lang w:eastAsia="en-US"/>
        </w:rPr>
        <w:t>Inputs and outputs</w:t>
      </w:r>
      <w:bookmarkEnd w:id="33"/>
    </w:p>
    <w:p w14:paraId="5536F87E" w14:textId="77777777" w:rsidR="00194DD9" w:rsidRPr="00194DD9" w:rsidRDefault="00194DD9" w:rsidP="00927897">
      <w:pPr>
        <w:numPr>
          <w:ilvl w:val="0"/>
          <w:numId w:val="81"/>
        </w:numPr>
        <w:rPr>
          <w:rFonts w:ascii="Calibri" w:hAnsi="Calibri" w:cs="Times New Roman"/>
          <w:bCs w:val="0"/>
          <w:sz w:val="22"/>
          <w:szCs w:val="24"/>
          <w:lang w:eastAsia="en-US"/>
        </w:rPr>
      </w:pPr>
      <w:r w:rsidRPr="00194DD9">
        <w:rPr>
          <w:rFonts w:ascii="Calibri" w:hAnsi="Calibri" w:cs="Times New Roman"/>
          <w:bCs w:val="0"/>
          <w:sz w:val="22"/>
          <w:szCs w:val="24"/>
          <w:lang w:eastAsia="en-US"/>
        </w:rPr>
        <w:t>Homepage UI</w:t>
      </w:r>
    </w:p>
    <w:p w14:paraId="38E7E346" w14:textId="77777777" w:rsidR="00194DD9" w:rsidRDefault="00FA4C37" w:rsidP="00194DD9">
      <w:pPr>
        <w:widowControl/>
        <w:tabs>
          <w:tab w:val="left" w:pos="1080"/>
        </w:tabs>
        <w:spacing w:after="120"/>
        <w:ind w:left="360"/>
        <w:contextualSpacing/>
        <w:jc w:val="left"/>
        <w:rPr>
          <w:rFonts w:ascii="Calibri" w:eastAsia="Calibri" w:hAnsi="Calibri" w:cs="Times New Roman"/>
          <w:bCs w:val="0"/>
          <w:sz w:val="22"/>
          <w:szCs w:val="22"/>
          <w:lang w:eastAsia="en-US"/>
        </w:rPr>
      </w:pPr>
      <w:r>
        <w:rPr>
          <w:noProof/>
        </w:rPr>
        <w:drawing>
          <wp:inline distT="0" distB="0" distL="0" distR="0" wp14:anchorId="1559AA3B" wp14:editId="2BE45C32">
            <wp:extent cx="5283200" cy="3291840"/>
            <wp:effectExtent l="0" t="0" r="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291840"/>
                    </a:xfrm>
                    <a:prstGeom prst="rect">
                      <a:avLst/>
                    </a:prstGeom>
                    <a:noFill/>
                    <a:ln>
                      <a:noFill/>
                    </a:ln>
                  </pic:spPr>
                </pic:pic>
              </a:graphicData>
            </a:graphic>
          </wp:inline>
        </w:drawing>
      </w:r>
    </w:p>
    <w:p w14:paraId="3306C4AE" w14:textId="77777777" w:rsidR="00194DD9" w:rsidRPr="00194DD9" w:rsidRDefault="00194DD9" w:rsidP="00927897">
      <w:pPr>
        <w:numPr>
          <w:ilvl w:val="0"/>
          <w:numId w:val="81"/>
        </w:numPr>
        <w:rPr>
          <w:rFonts w:ascii="Calibri" w:hAnsi="Calibri" w:cs="Times New Roman"/>
          <w:bCs w:val="0"/>
          <w:sz w:val="22"/>
          <w:szCs w:val="24"/>
          <w:lang w:eastAsia="en-US"/>
        </w:rPr>
      </w:pPr>
      <w:r w:rsidRPr="00194DD9">
        <w:rPr>
          <w:rFonts w:ascii="Calibri" w:hAnsi="Calibri" w:cs="Times New Roman"/>
          <w:bCs w:val="0"/>
          <w:sz w:val="22"/>
          <w:szCs w:val="24"/>
          <w:lang w:eastAsia="en-US"/>
        </w:rPr>
        <w:t>Registration UI</w:t>
      </w:r>
    </w:p>
    <w:p w14:paraId="25B40F4B" w14:textId="77777777" w:rsidR="00194DD9" w:rsidRPr="001F2118" w:rsidRDefault="00FA4C37" w:rsidP="00194DD9">
      <w:pPr>
        <w:widowControl/>
        <w:spacing w:after="120"/>
        <w:contextualSpacing/>
        <w:jc w:val="left"/>
        <w:rPr>
          <w:rFonts w:ascii="Calibri" w:eastAsia="Calibri" w:hAnsi="Calibri" w:cs="Times New Roman"/>
          <w:bCs w:val="0"/>
          <w:sz w:val="22"/>
          <w:szCs w:val="22"/>
          <w:lang w:eastAsia="en-US"/>
        </w:rPr>
      </w:pPr>
      <w:r>
        <w:rPr>
          <w:noProof/>
        </w:rPr>
        <w:drawing>
          <wp:inline distT="0" distB="0" distL="0" distR="0" wp14:anchorId="72B1BDEE" wp14:editId="27D05683">
            <wp:extent cx="5699760" cy="3515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760" cy="3515360"/>
                    </a:xfrm>
                    <a:prstGeom prst="rect">
                      <a:avLst/>
                    </a:prstGeom>
                    <a:noFill/>
                    <a:ln>
                      <a:noFill/>
                    </a:ln>
                  </pic:spPr>
                </pic:pic>
              </a:graphicData>
            </a:graphic>
          </wp:inline>
        </w:drawing>
      </w:r>
    </w:p>
    <w:p w14:paraId="07BB800C" w14:textId="77777777" w:rsidR="003B2E32" w:rsidRDefault="003B2E32" w:rsidP="00927897">
      <w:pPr>
        <w:numPr>
          <w:ilvl w:val="0"/>
          <w:numId w:val="81"/>
        </w:numPr>
        <w:rPr>
          <w:rFonts w:ascii="Calibri" w:hAnsi="Calibri" w:cs="Times New Roman"/>
          <w:bCs w:val="0"/>
          <w:sz w:val="22"/>
          <w:szCs w:val="24"/>
          <w:lang w:eastAsia="en-US"/>
        </w:rPr>
      </w:pPr>
      <w:r w:rsidRPr="0011161E">
        <w:rPr>
          <w:rFonts w:ascii="Calibri" w:hAnsi="Calibri" w:cs="Times New Roman"/>
          <w:bCs w:val="0"/>
          <w:sz w:val="22"/>
          <w:szCs w:val="24"/>
          <w:lang w:eastAsia="en-US"/>
        </w:rPr>
        <w:t>SME application form UI</w:t>
      </w:r>
    </w:p>
    <w:p w14:paraId="3F2C10FE" w14:textId="77777777" w:rsidR="000D6F0F" w:rsidRDefault="00FF6D4A" w:rsidP="00194DD9">
      <w:pPr>
        <w:rPr>
          <w:rFonts w:ascii="Calibri" w:hAnsi="Calibri" w:cs="Times New Roman"/>
          <w:bCs w:val="0"/>
          <w:color w:val="FF0000"/>
          <w:sz w:val="22"/>
          <w:szCs w:val="24"/>
          <w:lang w:eastAsia="en-US"/>
        </w:rPr>
      </w:pPr>
      <w:r w:rsidRPr="00FF6D4A">
        <w:rPr>
          <w:rFonts w:ascii="Calibri" w:hAnsi="Calibri" w:cs="Times New Roman"/>
          <w:bCs w:val="0"/>
          <w:color w:val="FF0000"/>
          <w:sz w:val="22"/>
          <w:szCs w:val="24"/>
          <w:lang w:eastAsia="en-US"/>
        </w:rPr>
        <w:t>Paste the updated form here</w:t>
      </w:r>
    </w:p>
    <w:p w14:paraId="1894C8CD" w14:textId="77777777" w:rsidR="000D6F0F" w:rsidRDefault="000D6F0F" w:rsidP="000D6F0F">
      <w:pPr>
        <w:rPr>
          <w:rFonts w:ascii="Calibri" w:hAnsi="Calibri" w:cs="Times New Roman"/>
          <w:sz w:val="22"/>
          <w:szCs w:val="24"/>
          <w:lang w:eastAsia="en-US"/>
        </w:rPr>
      </w:pPr>
    </w:p>
    <w:p w14:paraId="1EE822DD" w14:textId="77777777" w:rsidR="00612298" w:rsidRDefault="00612298" w:rsidP="00927897">
      <w:pPr>
        <w:numPr>
          <w:ilvl w:val="0"/>
          <w:numId w:val="81"/>
        </w:numPr>
        <w:rPr>
          <w:rFonts w:ascii="Calibri" w:hAnsi="Calibri" w:cs="Times New Roman"/>
          <w:sz w:val="22"/>
          <w:szCs w:val="24"/>
          <w:lang w:eastAsia="en-US"/>
        </w:rPr>
      </w:pPr>
      <w:r>
        <w:rPr>
          <w:rFonts w:ascii="Calibri" w:hAnsi="Calibri" w:cs="Times New Roman"/>
          <w:sz w:val="22"/>
          <w:szCs w:val="24"/>
          <w:lang w:eastAsia="en-US"/>
        </w:rPr>
        <w:t>Documents required</w:t>
      </w:r>
    </w:p>
    <w:p w14:paraId="4A8E2937" w14:textId="77777777" w:rsidR="00612298" w:rsidRDefault="00612298" w:rsidP="00612298">
      <w:pPr>
        <w:rPr>
          <w:rFonts w:ascii="Calibri" w:hAnsi="Calibri" w:cs="Times New Roman"/>
          <w:bCs w:val="0"/>
          <w:color w:val="FF0000"/>
          <w:sz w:val="22"/>
          <w:szCs w:val="24"/>
          <w:lang w:eastAsia="en-US"/>
        </w:rPr>
      </w:pPr>
      <w:r w:rsidRPr="00FF6D4A">
        <w:rPr>
          <w:rFonts w:ascii="Calibri" w:hAnsi="Calibri" w:cs="Times New Roman"/>
          <w:bCs w:val="0"/>
          <w:color w:val="FF0000"/>
          <w:sz w:val="22"/>
          <w:szCs w:val="24"/>
          <w:lang w:eastAsia="en-US"/>
        </w:rPr>
        <w:t>Paste the update</w:t>
      </w:r>
      <w:r>
        <w:rPr>
          <w:rFonts w:ascii="Calibri" w:hAnsi="Calibri" w:cs="Times New Roman"/>
          <w:bCs w:val="0"/>
          <w:color w:val="FF0000"/>
          <w:sz w:val="22"/>
          <w:szCs w:val="24"/>
          <w:lang w:eastAsia="en-US"/>
        </w:rPr>
        <w:t>d list</w:t>
      </w:r>
      <w:r w:rsidRPr="00FF6D4A">
        <w:rPr>
          <w:rFonts w:ascii="Calibri" w:hAnsi="Calibri" w:cs="Times New Roman"/>
          <w:bCs w:val="0"/>
          <w:color w:val="FF0000"/>
          <w:sz w:val="22"/>
          <w:szCs w:val="24"/>
          <w:lang w:eastAsia="en-US"/>
        </w:rPr>
        <w:t xml:space="preserve"> here</w:t>
      </w:r>
    </w:p>
    <w:p w14:paraId="4ACFEDE9" w14:textId="77777777" w:rsidR="00612298" w:rsidRDefault="00612298" w:rsidP="000D6F0F">
      <w:pPr>
        <w:rPr>
          <w:rFonts w:ascii="Calibri" w:hAnsi="Calibri" w:cs="Times New Roman"/>
          <w:sz w:val="22"/>
          <w:szCs w:val="24"/>
          <w:lang w:eastAsia="en-US"/>
        </w:rPr>
      </w:pPr>
    </w:p>
    <w:p w14:paraId="25E6CFB3" w14:textId="77777777" w:rsidR="00577AB5" w:rsidRDefault="00577AB5" w:rsidP="000D6F0F">
      <w:pPr>
        <w:rPr>
          <w:rFonts w:ascii="Calibri" w:hAnsi="Calibri" w:cs="Times New Roman"/>
          <w:sz w:val="22"/>
          <w:szCs w:val="24"/>
          <w:lang w:eastAsia="en-US"/>
        </w:rPr>
      </w:pPr>
    </w:p>
    <w:p w14:paraId="22BAC784" w14:textId="77777777" w:rsidR="00577AB5" w:rsidRDefault="00577AB5" w:rsidP="000D6F0F">
      <w:pPr>
        <w:rPr>
          <w:rFonts w:ascii="Calibri" w:hAnsi="Calibri" w:cs="Times New Roman"/>
          <w:sz w:val="22"/>
          <w:szCs w:val="24"/>
          <w:lang w:eastAsia="en-US"/>
        </w:rPr>
      </w:pPr>
    </w:p>
    <w:p w14:paraId="7284E359" w14:textId="77777777" w:rsidR="00194DD9" w:rsidRPr="00612298" w:rsidRDefault="000D6F0F" w:rsidP="00927897">
      <w:pPr>
        <w:numPr>
          <w:ilvl w:val="0"/>
          <w:numId w:val="81"/>
        </w:numPr>
        <w:rPr>
          <w:rFonts w:ascii="Calibri" w:hAnsi="Calibri" w:cs="Times New Roman"/>
          <w:bCs w:val="0"/>
          <w:sz w:val="22"/>
          <w:szCs w:val="24"/>
          <w:lang w:eastAsia="en-US"/>
        </w:rPr>
      </w:pPr>
      <w:r>
        <w:rPr>
          <w:rFonts w:ascii="Calibri" w:hAnsi="Calibri" w:cs="Times New Roman"/>
          <w:bCs w:val="0"/>
          <w:sz w:val="22"/>
          <w:szCs w:val="24"/>
          <w:lang w:eastAsia="en-US"/>
        </w:rPr>
        <w:t xml:space="preserve">Confirmation page </w:t>
      </w:r>
    </w:p>
    <w:p w14:paraId="6F12C9B6" w14:textId="77777777" w:rsidR="000D6F0F" w:rsidRPr="00FF6D4A" w:rsidRDefault="00FA4C37" w:rsidP="00194DD9">
      <w:pPr>
        <w:rPr>
          <w:rFonts w:ascii="Calibri" w:hAnsi="Calibri" w:cs="Times New Roman"/>
          <w:bCs w:val="0"/>
          <w:color w:val="FF0000"/>
          <w:sz w:val="22"/>
          <w:szCs w:val="24"/>
          <w:lang w:eastAsia="en-US"/>
        </w:rPr>
      </w:pPr>
      <w:r>
        <w:rPr>
          <w:rFonts w:ascii="Calibri" w:eastAsia="Times New Roman" w:hAnsi="Calibri" w:cs="Times New Roman"/>
          <w:bCs w:val="0"/>
          <w:noProof/>
          <w:color w:val="000000"/>
          <w:sz w:val="22"/>
          <w:szCs w:val="22"/>
        </w:rPr>
        <w:drawing>
          <wp:inline distT="0" distB="0" distL="0" distR="0" wp14:anchorId="7E93AD96" wp14:editId="02775712">
            <wp:extent cx="5770880" cy="3667760"/>
            <wp:effectExtent l="0" t="0" r="0" b="0"/>
            <wp:docPr id="9" name="图片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3667760"/>
                    </a:xfrm>
                    <a:prstGeom prst="rect">
                      <a:avLst/>
                    </a:prstGeom>
                    <a:noFill/>
                    <a:ln>
                      <a:noFill/>
                    </a:ln>
                  </pic:spPr>
                </pic:pic>
              </a:graphicData>
            </a:graphic>
          </wp:inline>
        </w:drawing>
      </w:r>
    </w:p>
    <w:p w14:paraId="3ED1390A" w14:textId="77777777" w:rsidR="003B2E32" w:rsidRDefault="003B2E32" w:rsidP="00927897">
      <w:pPr>
        <w:numPr>
          <w:ilvl w:val="0"/>
          <w:numId w:val="81"/>
        </w:numPr>
        <w:rPr>
          <w:rFonts w:ascii="Calibri" w:hAnsi="Calibri" w:cs="Times New Roman"/>
          <w:bCs w:val="0"/>
          <w:sz w:val="22"/>
          <w:szCs w:val="24"/>
          <w:lang w:eastAsia="en-US"/>
        </w:rPr>
      </w:pPr>
      <w:r w:rsidRPr="0011161E">
        <w:rPr>
          <w:rFonts w:ascii="Calibri" w:hAnsi="Calibri" w:cs="Times New Roman"/>
          <w:bCs w:val="0"/>
          <w:sz w:val="22"/>
          <w:szCs w:val="24"/>
          <w:lang w:eastAsia="en-US"/>
        </w:rPr>
        <w:t>Email content UI</w:t>
      </w:r>
    </w:p>
    <w:p w14:paraId="7B85FA17" w14:textId="77777777" w:rsidR="00194DD9" w:rsidRPr="00194DD9" w:rsidRDefault="00194DD9" w:rsidP="00194DD9">
      <w:pPr>
        <w:widowControl/>
        <w:spacing w:after="120"/>
        <w:contextualSpacing/>
        <w:jc w:val="left"/>
        <w:rPr>
          <w:rFonts w:ascii="Calibri" w:eastAsia="Calibri" w:hAnsi="Calibri" w:cs="Times New Roman"/>
          <w:bCs w:val="0"/>
          <w:color w:val="FF0000"/>
          <w:sz w:val="22"/>
          <w:szCs w:val="22"/>
          <w:lang w:eastAsia="en-US"/>
        </w:rPr>
      </w:pPr>
      <w:r w:rsidRPr="00194DD9">
        <w:rPr>
          <w:rFonts w:ascii="Calibri" w:eastAsia="Calibri" w:hAnsi="Calibri" w:cs="Times New Roman"/>
          <w:bCs w:val="0"/>
          <w:color w:val="FF0000"/>
          <w:sz w:val="22"/>
          <w:szCs w:val="22"/>
          <w:lang w:eastAsia="en-US"/>
        </w:rPr>
        <w:t>Paste email content UI</w:t>
      </w:r>
    </w:p>
    <w:tbl>
      <w:tblPr>
        <w:tblW w:w="9105" w:type="dxa"/>
        <w:tblInd w:w="93" w:type="dxa"/>
        <w:tblLayout w:type="fixed"/>
        <w:tblLook w:val="04A0" w:firstRow="1" w:lastRow="0" w:firstColumn="1" w:lastColumn="0" w:noHBand="0" w:noVBand="1"/>
      </w:tblPr>
      <w:tblGrid>
        <w:gridCol w:w="480"/>
        <w:gridCol w:w="1605"/>
        <w:gridCol w:w="768"/>
        <w:gridCol w:w="2114"/>
        <w:gridCol w:w="898"/>
        <w:gridCol w:w="1440"/>
        <w:gridCol w:w="1800"/>
      </w:tblGrid>
      <w:tr w:rsidR="00194DD9" w:rsidRPr="00440E9B" w14:paraId="7C164DD1" w14:textId="77777777" w:rsidTr="00A0496E">
        <w:trPr>
          <w:trHeight w:val="300"/>
        </w:trPr>
        <w:tc>
          <w:tcPr>
            <w:tcW w:w="480" w:type="dxa"/>
            <w:tcBorders>
              <w:top w:val="single" w:sz="4" w:space="0" w:color="808080"/>
              <w:left w:val="single" w:sz="4" w:space="0" w:color="808080"/>
              <w:bottom w:val="single" w:sz="4" w:space="0" w:color="808080"/>
              <w:right w:val="single" w:sz="4" w:space="0" w:color="808080"/>
            </w:tcBorders>
            <w:shd w:val="clear" w:color="000000" w:fill="DAEEF3"/>
            <w:vAlign w:val="center"/>
          </w:tcPr>
          <w:p w14:paraId="5DD82CCE"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No.</w:t>
            </w:r>
          </w:p>
        </w:tc>
        <w:tc>
          <w:tcPr>
            <w:tcW w:w="1605" w:type="dxa"/>
            <w:tcBorders>
              <w:top w:val="single" w:sz="4" w:space="0" w:color="808080"/>
              <w:left w:val="single" w:sz="4" w:space="0" w:color="808080"/>
              <w:bottom w:val="single" w:sz="4" w:space="0" w:color="808080"/>
              <w:right w:val="single" w:sz="4" w:space="0" w:color="808080"/>
            </w:tcBorders>
            <w:shd w:val="clear" w:color="000000" w:fill="DAEEF3"/>
            <w:vAlign w:val="center"/>
            <w:hideMark/>
          </w:tcPr>
          <w:p w14:paraId="493BBCC4"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Data field name</w:t>
            </w:r>
          </w:p>
        </w:tc>
        <w:tc>
          <w:tcPr>
            <w:tcW w:w="768" w:type="dxa"/>
            <w:tcBorders>
              <w:top w:val="single" w:sz="4" w:space="0" w:color="808080"/>
              <w:left w:val="nil"/>
              <w:bottom w:val="single" w:sz="4" w:space="0" w:color="808080"/>
              <w:right w:val="single" w:sz="4" w:space="0" w:color="808080"/>
            </w:tcBorders>
            <w:shd w:val="clear" w:color="000000" w:fill="DAEEF3"/>
            <w:noWrap/>
            <w:vAlign w:val="center"/>
            <w:hideMark/>
          </w:tcPr>
          <w:p w14:paraId="13C5948E" w14:textId="77777777" w:rsidR="00194DD9" w:rsidRPr="00440E9B" w:rsidRDefault="00194DD9" w:rsidP="00A0496E">
            <w:pPr>
              <w:widowControl/>
              <w:jc w:val="center"/>
              <w:rPr>
                <w:rFonts w:ascii="Calibri" w:eastAsia="Times New Roman" w:hAnsi="Calibri" w:cs="Times New Roman"/>
                <w:b/>
                <w:color w:val="000000"/>
                <w:sz w:val="18"/>
                <w:szCs w:val="18"/>
              </w:rPr>
            </w:pPr>
            <w:r w:rsidRPr="00440E9B">
              <w:rPr>
                <w:rFonts w:ascii="Calibri" w:eastAsia="Times New Roman" w:hAnsi="Calibri" w:cs="Times New Roman"/>
                <w:b/>
                <w:color w:val="000000"/>
                <w:sz w:val="18"/>
                <w:szCs w:val="18"/>
              </w:rPr>
              <w:t>Mandatory</w:t>
            </w:r>
          </w:p>
        </w:tc>
        <w:tc>
          <w:tcPr>
            <w:tcW w:w="2114" w:type="dxa"/>
            <w:tcBorders>
              <w:top w:val="single" w:sz="4" w:space="0" w:color="808080"/>
              <w:left w:val="nil"/>
              <w:bottom w:val="single" w:sz="4" w:space="0" w:color="808080"/>
              <w:right w:val="single" w:sz="4" w:space="0" w:color="808080"/>
            </w:tcBorders>
            <w:shd w:val="clear" w:color="000000" w:fill="DAEEF3"/>
            <w:noWrap/>
            <w:vAlign w:val="center"/>
            <w:hideMark/>
          </w:tcPr>
          <w:p w14:paraId="1DE0CDE6"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Input/output</w:t>
            </w:r>
          </w:p>
        </w:tc>
        <w:tc>
          <w:tcPr>
            <w:tcW w:w="898" w:type="dxa"/>
            <w:tcBorders>
              <w:top w:val="single" w:sz="4" w:space="0" w:color="808080"/>
              <w:left w:val="nil"/>
              <w:bottom w:val="single" w:sz="4" w:space="0" w:color="808080"/>
              <w:right w:val="single" w:sz="4" w:space="0" w:color="808080"/>
            </w:tcBorders>
            <w:shd w:val="clear" w:color="000000" w:fill="DAEEF3"/>
            <w:vAlign w:val="center"/>
            <w:hideMark/>
          </w:tcPr>
          <w:p w14:paraId="5447C0E0"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Missing value</w:t>
            </w:r>
          </w:p>
        </w:tc>
        <w:tc>
          <w:tcPr>
            <w:tcW w:w="1440" w:type="dxa"/>
            <w:tcBorders>
              <w:top w:val="single" w:sz="4" w:space="0" w:color="808080"/>
              <w:left w:val="nil"/>
              <w:bottom w:val="single" w:sz="4" w:space="0" w:color="808080"/>
              <w:right w:val="single" w:sz="4" w:space="0" w:color="808080"/>
            </w:tcBorders>
            <w:shd w:val="clear" w:color="000000" w:fill="DAEEF3"/>
            <w:noWrap/>
            <w:vAlign w:val="center"/>
            <w:hideMark/>
          </w:tcPr>
          <w:p w14:paraId="5FBF46C9"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Type/length</w:t>
            </w:r>
          </w:p>
        </w:tc>
        <w:tc>
          <w:tcPr>
            <w:tcW w:w="1800" w:type="dxa"/>
            <w:tcBorders>
              <w:top w:val="single" w:sz="4" w:space="0" w:color="808080"/>
              <w:left w:val="nil"/>
              <w:bottom w:val="single" w:sz="4" w:space="0" w:color="808080"/>
              <w:right w:val="single" w:sz="4" w:space="0" w:color="808080"/>
            </w:tcBorders>
            <w:shd w:val="clear" w:color="000000" w:fill="DAEEF3"/>
            <w:vAlign w:val="center"/>
          </w:tcPr>
          <w:p w14:paraId="480B7F0F" w14:textId="77777777" w:rsidR="00194DD9" w:rsidRPr="00440E9B" w:rsidRDefault="00194DD9" w:rsidP="00A0496E">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Remark</w:t>
            </w:r>
          </w:p>
        </w:tc>
      </w:tr>
      <w:tr w:rsidR="00194DD9" w:rsidRPr="00440E9B" w14:paraId="33EF6E90" w14:textId="77777777" w:rsidTr="00A0496E">
        <w:trPr>
          <w:trHeight w:val="900"/>
        </w:trPr>
        <w:tc>
          <w:tcPr>
            <w:tcW w:w="480" w:type="dxa"/>
            <w:tcBorders>
              <w:top w:val="nil"/>
              <w:left w:val="single" w:sz="4" w:space="0" w:color="808080"/>
              <w:bottom w:val="single" w:sz="4" w:space="0" w:color="808080"/>
              <w:right w:val="single" w:sz="4" w:space="0" w:color="808080"/>
            </w:tcBorders>
            <w:vAlign w:val="center"/>
          </w:tcPr>
          <w:p w14:paraId="7EB4564A" w14:textId="77777777" w:rsidR="00194DD9" w:rsidRPr="00440E9B" w:rsidRDefault="00194DD9" w:rsidP="00A0496E">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675F4F63"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4E758891"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vAlign w:val="center"/>
            <w:hideMark/>
          </w:tcPr>
          <w:p w14:paraId="0E050955"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7243AF82"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29B0FFD2"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0652DCDB" w14:textId="77777777" w:rsidR="00194DD9" w:rsidRPr="00440E9B" w:rsidRDefault="00194DD9" w:rsidP="00A0496E">
            <w:pPr>
              <w:widowControl/>
              <w:jc w:val="left"/>
              <w:rPr>
                <w:rFonts w:ascii="Calibri" w:eastAsia="Times New Roman" w:hAnsi="Calibri" w:cs="Times New Roman"/>
                <w:bCs w:val="0"/>
                <w:color w:val="000000"/>
                <w:sz w:val="18"/>
                <w:szCs w:val="18"/>
              </w:rPr>
            </w:pPr>
          </w:p>
        </w:tc>
      </w:tr>
      <w:tr w:rsidR="00194DD9" w:rsidRPr="00440E9B" w14:paraId="604F02FA" w14:textId="77777777" w:rsidTr="00A0496E">
        <w:trPr>
          <w:trHeight w:val="300"/>
        </w:trPr>
        <w:tc>
          <w:tcPr>
            <w:tcW w:w="480" w:type="dxa"/>
            <w:tcBorders>
              <w:top w:val="nil"/>
              <w:left w:val="single" w:sz="4" w:space="0" w:color="808080"/>
              <w:bottom w:val="single" w:sz="4" w:space="0" w:color="808080"/>
              <w:right w:val="single" w:sz="4" w:space="0" w:color="808080"/>
            </w:tcBorders>
            <w:vAlign w:val="center"/>
          </w:tcPr>
          <w:p w14:paraId="03715C37" w14:textId="77777777" w:rsidR="00194DD9" w:rsidRPr="00440E9B" w:rsidRDefault="00194DD9" w:rsidP="00A0496E">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2</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2EEB4B8D"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13BE2216"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002E72DF"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898" w:type="dxa"/>
            <w:tcBorders>
              <w:top w:val="nil"/>
              <w:left w:val="nil"/>
              <w:bottom w:val="single" w:sz="4" w:space="0" w:color="808080"/>
              <w:right w:val="single" w:sz="4" w:space="0" w:color="808080"/>
            </w:tcBorders>
            <w:shd w:val="clear" w:color="auto" w:fill="auto"/>
            <w:vAlign w:val="center"/>
            <w:hideMark/>
          </w:tcPr>
          <w:p w14:paraId="10F9966D"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520C9D07"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48F0FE0D" w14:textId="77777777" w:rsidR="00194DD9" w:rsidRPr="00440E9B" w:rsidRDefault="00194DD9" w:rsidP="00A0496E">
            <w:pPr>
              <w:widowControl/>
              <w:jc w:val="left"/>
              <w:rPr>
                <w:rFonts w:ascii="Calibri" w:eastAsia="Times New Roman" w:hAnsi="Calibri" w:cs="Times New Roman"/>
                <w:bCs w:val="0"/>
                <w:color w:val="000000"/>
                <w:sz w:val="18"/>
                <w:szCs w:val="18"/>
              </w:rPr>
            </w:pPr>
          </w:p>
        </w:tc>
      </w:tr>
      <w:tr w:rsidR="00194DD9" w:rsidRPr="00440E9B" w14:paraId="50071AE9" w14:textId="77777777" w:rsidTr="00A0496E">
        <w:trPr>
          <w:trHeight w:val="300"/>
        </w:trPr>
        <w:tc>
          <w:tcPr>
            <w:tcW w:w="480" w:type="dxa"/>
            <w:tcBorders>
              <w:top w:val="nil"/>
              <w:left w:val="single" w:sz="4" w:space="0" w:color="808080"/>
              <w:bottom w:val="single" w:sz="4" w:space="0" w:color="808080"/>
              <w:right w:val="single" w:sz="4" w:space="0" w:color="808080"/>
            </w:tcBorders>
            <w:vAlign w:val="center"/>
          </w:tcPr>
          <w:p w14:paraId="52320AE2" w14:textId="77777777" w:rsidR="00194DD9" w:rsidRPr="00440E9B" w:rsidRDefault="00194DD9" w:rsidP="00A0496E">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3</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64D866AD"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5CE7EE3C"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48AB6982" w14:textId="77777777" w:rsidR="00194DD9" w:rsidRPr="00440E9B" w:rsidRDefault="00194DD9" w:rsidP="00A0496E">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72FB87C6"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3694B82F" w14:textId="77777777" w:rsidR="00194DD9" w:rsidRPr="00440E9B" w:rsidRDefault="00194DD9" w:rsidP="00A0496E">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026AA34B" w14:textId="77777777" w:rsidR="00194DD9" w:rsidRPr="00440E9B" w:rsidRDefault="00194DD9" w:rsidP="00A0496E">
            <w:pPr>
              <w:widowControl/>
              <w:jc w:val="left"/>
              <w:rPr>
                <w:rFonts w:ascii="Calibri" w:eastAsia="Times New Roman" w:hAnsi="Calibri" w:cs="Times New Roman"/>
                <w:bCs w:val="0"/>
                <w:color w:val="000000"/>
                <w:sz w:val="18"/>
                <w:szCs w:val="18"/>
              </w:rPr>
            </w:pPr>
          </w:p>
        </w:tc>
      </w:tr>
    </w:tbl>
    <w:p w14:paraId="3BA02BFF" w14:textId="77777777" w:rsidR="00194DD9" w:rsidRPr="0011161E" w:rsidRDefault="00194DD9" w:rsidP="00194DD9">
      <w:pPr>
        <w:rPr>
          <w:rFonts w:ascii="Calibri" w:hAnsi="Calibri" w:cs="Times New Roman"/>
          <w:bCs w:val="0"/>
          <w:sz w:val="22"/>
          <w:szCs w:val="24"/>
          <w:lang w:eastAsia="en-US"/>
        </w:rPr>
      </w:pPr>
    </w:p>
    <w:p w14:paraId="0AC4ADD5" w14:textId="77777777" w:rsidR="0011161E" w:rsidRPr="0032384F" w:rsidRDefault="0011161E"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4"/>
          <w:szCs w:val="32"/>
          <w:lang w:eastAsia="en-US"/>
        </w:rPr>
      </w:pPr>
      <w:bookmarkStart w:id="34" w:name="_Toc388543698"/>
      <w:bookmarkStart w:id="35" w:name="_Toc390431952"/>
      <w:r w:rsidRPr="0032384F">
        <w:rPr>
          <w:rFonts w:ascii="Calibri" w:hAnsi="Calibri" w:cs="Times New Roman"/>
          <w:b/>
          <w:bCs w:val="0"/>
          <w:color w:val="1F497D"/>
          <w:sz w:val="24"/>
          <w:szCs w:val="32"/>
          <w:lang w:eastAsia="en-US"/>
        </w:rPr>
        <w:t>Completeness and correctness check</w:t>
      </w:r>
      <w:bookmarkEnd w:id="34"/>
      <w:bookmarkEnd w:id="35"/>
    </w:p>
    <w:p w14:paraId="364D6FD7" w14:textId="77777777" w:rsidR="0011161E" w:rsidRPr="0032384F" w:rsidRDefault="0011161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36" w:name="_Toc388543699"/>
      <w:bookmarkStart w:id="37" w:name="_Toc390431953"/>
      <w:r w:rsidRPr="0032384F">
        <w:rPr>
          <w:rFonts w:ascii="Calibri" w:hAnsi="Calibri" w:cs="Times New Roman"/>
          <w:b/>
          <w:bCs w:val="0"/>
          <w:color w:val="1F497D"/>
          <w:sz w:val="22"/>
          <w:szCs w:val="26"/>
          <w:lang w:eastAsia="en-US"/>
        </w:rPr>
        <w:t>Function description</w:t>
      </w:r>
      <w:bookmarkEnd w:id="36"/>
      <w:bookmarkEnd w:id="37"/>
    </w:p>
    <w:p w14:paraId="53C84C11" w14:textId="77777777" w:rsidR="0011161E" w:rsidRPr="0032384F" w:rsidRDefault="0011161E" w:rsidP="0011161E">
      <w:pPr>
        <w:widowControl/>
        <w:spacing w:after="160" w:line="259" w:lineRule="auto"/>
        <w:jc w:val="left"/>
        <w:rPr>
          <w:rFonts w:ascii="Calibri" w:eastAsia="Calibri" w:hAnsi="Calibri" w:cs="Times New Roman"/>
          <w:bCs w:val="0"/>
          <w:sz w:val="22"/>
          <w:szCs w:val="22"/>
          <w:lang w:eastAsia="en-US"/>
        </w:rPr>
      </w:pPr>
      <w:r w:rsidRPr="0032384F">
        <w:rPr>
          <w:rFonts w:ascii="Calibri" w:eastAsia="Calibri" w:hAnsi="Calibri" w:cs="Times New Roman"/>
          <w:bCs w:val="0"/>
          <w:sz w:val="22"/>
          <w:szCs w:val="22"/>
          <w:lang w:eastAsia="en-US"/>
        </w:rPr>
        <w:t xml:space="preserve">After the </w:t>
      </w:r>
      <w:r w:rsidR="00C472A3" w:rsidRPr="0032384F">
        <w:rPr>
          <w:rFonts w:ascii="Calibri" w:eastAsia="Calibri" w:hAnsi="Calibri" w:cs="Times New Roman"/>
          <w:bCs w:val="0"/>
          <w:sz w:val="22"/>
          <w:szCs w:val="22"/>
          <w:lang w:eastAsia="en-US"/>
        </w:rPr>
        <w:t>SME fill in the application online</w:t>
      </w:r>
      <w:r w:rsidRPr="0032384F">
        <w:rPr>
          <w:rFonts w:ascii="Calibri" w:eastAsia="Calibri" w:hAnsi="Calibri" w:cs="Times New Roman"/>
          <w:bCs w:val="0"/>
          <w:sz w:val="22"/>
          <w:szCs w:val="22"/>
          <w:lang w:eastAsia="en-US"/>
        </w:rPr>
        <w:t xml:space="preserve">, it is checked for completeness and correctness. The </w:t>
      </w:r>
      <w:r w:rsidR="00FF6D4A">
        <w:rPr>
          <w:rFonts w:ascii="Calibri" w:eastAsia="Calibri" w:hAnsi="Calibri" w:cs="Times New Roman"/>
          <w:bCs w:val="0"/>
          <w:sz w:val="22"/>
          <w:szCs w:val="22"/>
          <w:lang w:eastAsia="en-US"/>
        </w:rPr>
        <w:t>underwriting</w:t>
      </w:r>
      <w:r w:rsidRPr="0032384F">
        <w:rPr>
          <w:rFonts w:ascii="Calibri" w:eastAsia="Calibri" w:hAnsi="Calibri" w:cs="Times New Roman"/>
          <w:bCs w:val="0"/>
          <w:sz w:val="22"/>
          <w:szCs w:val="22"/>
          <w:lang w:eastAsia="en-US"/>
        </w:rPr>
        <w:t xml:space="preserve"> perform the first round checking. The </w:t>
      </w:r>
      <w:r w:rsidR="00FF6D4A">
        <w:rPr>
          <w:rFonts w:ascii="Calibri" w:eastAsia="Calibri" w:hAnsi="Calibri" w:cs="Times New Roman"/>
          <w:bCs w:val="0"/>
          <w:sz w:val="22"/>
          <w:szCs w:val="22"/>
          <w:lang w:eastAsia="en-US"/>
        </w:rPr>
        <w:t>approval team</w:t>
      </w:r>
      <w:r w:rsidRPr="0032384F">
        <w:rPr>
          <w:rFonts w:ascii="Calibri" w:eastAsia="Calibri" w:hAnsi="Calibri" w:cs="Times New Roman"/>
          <w:bCs w:val="0"/>
          <w:sz w:val="22"/>
          <w:szCs w:val="22"/>
          <w:lang w:eastAsia="en-US"/>
        </w:rPr>
        <w:t xml:space="preserve"> perform the second round checking</w:t>
      </w:r>
      <w:r w:rsidR="00FF6D4A">
        <w:rPr>
          <w:rFonts w:ascii="Calibri" w:eastAsia="Calibri" w:hAnsi="Calibri" w:cs="Times New Roman"/>
          <w:bCs w:val="0"/>
          <w:sz w:val="22"/>
          <w:szCs w:val="22"/>
          <w:lang w:eastAsia="en-US"/>
        </w:rPr>
        <w:t>.</w:t>
      </w:r>
    </w:p>
    <w:p w14:paraId="461B1486" w14:textId="77777777" w:rsidR="0011161E" w:rsidRPr="0032384F" w:rsidRDefault="0011161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38" w:name="_Toc388543700"/>
      <w:bookmarkStart w:id="39" w:name="_Toc390431954"/>
      <w:r w:rsidRPr="0032384F">
        <w:rPr>
          <w:rFonts w:ascii="Calibri" w:hAnsi="Calibri" w:cs="Times New Roman"/>
          <w:b/>
          <w:bCs w:val="0"/>
          <w:color w:val="1F497D"/>
          <w:sz w:val="22"/>
          <w:szCs w:val="26"/>
          <w:lang w:eastAsia="en-US"/>
        </w:rPr>
        <w:t>Operation process</w:t>
      </w:r>
      <w:bookmarkEnd w:id="38"/>
      <w:bookmarkEnd w:id="39"/>
    </w:p>
    <w:p w14:paraId="17EF252F" w14:textId="77777777" w:rsidR="0011161E" w:rsidRPr="0032384F" w:rsidRDefault="00FA4C37" w:rsidP="0011161E">
      <w:pPr>
        <w:rPr>
          <w:noProof/>
          <w:lang w:eastAsia="en-US"/>
        </w:rPr>
      </w:pPr>
      <w:r>
        <w:rPr>
          <w:noProof/>
        </w:rPr>
        <w:drawing>
          <wp:inline distT="0" distB="0" distL="0" distR="0" wp14:anchorId="3753FF84" wp14:editId="2C7E4AB7">
            <wp:extent cx="5760720" cy="3820160"/>
            <wp:effectExtent l="0" t="0" r="5080" b="0"/>
            <wp:docPr id="10" name="图片 1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20160"/>
                    </a:xfrm>
                    <a:prstGeom prst="rect">
                      <a:avLst/>
                    </a:prstGeom>
                    <a:noFill/>
                    <a:ln>
                      <a:noFill/>
                    </a:ln>
                  </pic:spPr>
                </pic:pic>
              </a:graphicData>
            </a:graphic>
          </wp:inline>
        </w:drawing>
      </w:r>
    </w:p>
    <w:p w14:paraId="4C724102" w14:textId="77777777" w:rsidR="00C472A3" w:rsidRPr="0032384F" w:rsidRDefault="00FA4C37" w:rsidP="00FF6D4A">
      <w:pPr>
        <w:rPr>
          <w:noProof/>
          <w:lang w:eastAsia="en-US"/>
        </w:rPr>
      </w:pPr>
      <w:r>
        <w:rPr>
          <w:noProof/>
        </w:rPr>
        <w:drawing>
          <wp:inline distT="0" distB="0" distL="0" distR="0" wp14:anchorId="04051E35" wp14:editId="536494EB">
            <wp:extent cx="5770880" cy="3942080"/>
            <wp:effectExtent l="0" t="0" r="0" b="0"/>
            <wp:docPr id="11" name="图片 1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880" cy="3942080"/>
                    </a:xfrm>
                    <a:prstGeom prst="rect">
                      <a:avLst/>
                    </a:prstGeom>
                    <a:noFill/>
                    <a:ln>
                      <a:noFill/>
                    </a:ln>
                  </pic:spPr>
                </pic:pic>
              </a:graphicData>
            </a:graphic>
          </wp:inline>
        </w:drawing>
      </w:r>
    </w:p>
    <w:p w14:paraId="5634C7C3" w14:textId="77777777" w:rsidR="00C472A3" w:rsidRPr="0032384F" w:rsidRDefault="00C472A3" w:rsidP="0011161E">
      <w:pPr>
        <w:rPr>
          <w:noProof/>
          <w:lang w:eastAsia="en-US"/>
        </w:rPr>
      </w:pPr>
    </w:p>
    <w:p w14:paraId="41E05C1B" w14:textId="77777777" w:rsidR="0011161E" w:rsidRPr="0032384F" w:rsidRDefault="0011161E" w:rsidP="0011161E">
      <w:pPr>
        <w:rPr>
          <w:rFonts w:ascii="Calibri" w:hAnsi="Calibri"/>
          <w:noProof/>
          <w:color w:val="FF0000"/>
          <w:sz w:val="22"/>
          <w:lang w:eastAsia="en-US"/>
        </w:rPr>
      </w:pPr>
    </w:p>
    <w:p w14:paraId="573A5099" w14:textId="77777777" w:rsidR="0011161E" w:rsidRPr="0032384F" w:rsidRDefault="00F427C3" w:rsidP="0011161E">
      <w:r>
        <w:pict w14:anchorId="54B1E804">
          <v:shape id="_x0000_i1027" type="#_x0000_t75" style="width:454pt;height:413pt">
            <v:imagedata r:id="rId26" o:title=""/>
          </v:shape>
        </w:pict>
      </w:r>
    </w:p>
    <w:p w14:paraId="7332E0C9" w14:textId="77777777" w:rsidR="00E666E0" w:rsidRPr="0032384F" w:rsidRDefault="0011161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40" w:name="_Toc388543701"/>
      <w:bookmarkStart w:id="41" w:name="_Toc390431955"/>
      <w:r w:rsidRPr="0032384F">
        <w:rPr>
          <w:rFonts w:ascii="Calibri" w:hAnsi="Calibri" w:cs="Times New Roman"/>
          <w:b/>
          <w:bCs w:val="0"/>
          <w:color w:val="1F497D"/>
          <w:sz w:val="22"/>
          <w:szCs w:val="26"/>
          <w:lang w:eastAsia="en-US"/>
        </w:rPr>
        <w:t>Process description</w:t>
      </w:r>
      <w:bookmarkEnd w:id="40"/>
      <w:bookmarkEnd w:id="41"/>
    </w:p>
    <w:p w14:paraId="01E66BBF" w14:textId="77777777" w:rsidR="00FB210A" w:rsidRPr="0032384F" w:rsidRDefault="00FB210A" w:rsidP="00927897">
      <w:pPr>
        <w:numPr>
          <w:ilvl w:val="0"/>
          <w:numId w:val="98"/>
        </w:numPr>
        <w:rPr>
          <w:rFonts w:ascii="Calibri" w:hAnsi="Calibri" w:cs="Times New Roman"/>
          <w:bCs w:val="0"/>
          <w:sz w:val="22"/>
          <w:szCs w:val="24"/>
          <w:lang w:eastAsia="en-US"/>
        </w:rPr>
      </w:pPr>
      <w:r w:rsidRPr="0032384F">
        <w:rPr>
          <w:rFonts w:ascii="Calibri" w:hAnsi="Calibri" w:cs="Times New Roman"/>
          <w:bCs w:val="0"/>
          <w:sz w:val="22"/>
          <w:szCs w:val="24"/>
          <w:lang w:eastAsia="en-US"/>
        </w:rPr>
        <w:t xml:space="preserve">i-Factor </w:t>
      </w:r>
      <w:r w:rsidR="00131D7F">
        <w:rPr>
          <w:rFonts w:ascii="Calibri" w:hAnsi="Calibri" w:cs="Times New Roman"/>
          <w:bCs w:val="0"/>
          <w:sz w:val="22"/>
          <w:szCs w:val="24"/>
          <w:lang w:eastAsia="en-US"/>
        </w:rPr>
        <w:t xml:space="preserve">underwriting team members </w:t>
      </w:r>
      <w:r w:rsidRPr="0032384F">
        <w:rPr>
          <w:rFonts w:ascii="Calibri" w:hAnsi="Calibri" w:cs="Times New Roman"/>
          <w:bCs w:val="0"/>
          <w:sz w:val="22"/>
          <w:szCs w:val="24"/>
          <w:lang w:eastAsia="en-US"/>
        </w:rPr>
        <w:t>receive automatic notification of new SME application</w:t>
      </w:r>
    </w:p>
    <w:p w14:paraId="7FC02113" w14:textId="77777777" w:rsidR="00FB210A" w:rsidRPr="0032384F" w:rsidRDefault="00FB210A" w:rsidP="00927897">
      <w:pPr>
        <w:pStyle w:val="afff"/>
        <w:numPr>
          <w:ilvl w:val="0"/>
          <w:numId w:val="59"/>
        </w:numPr>
      </w:pPr>
      <w:r w:rsidRPr="0032384F">
        <w:t xml:space="preserve">After the SME finish the application form and click “Submit”, the application should be saved and submitted to the i-Factor </w:t>
      </w:r>
      <w:r w:rsidR="00131D7F">
        <w:t>underwriting</w:t>
      </w:r>
      <w:r w:rsidRPr="0032384F">
        <w:t xml:space="preserve"> team member to check and verify</w:t>
      </w:r>
      <w:r w:rsidR="00131D7F">
        <w:t>.</w:t>
      </w:r>
    </w:p>
    <w:p w14:paraId="08C1D9EF" w14:textId="77777777" w:rsidR="00FB210A" w:rsidRPr="0032384F" w:rsidRDefault="00FB210A" w:rsidP="00927897">
      <w:pPr>
        <w:pStyle w:val="afff"/>
        <w:numPr>
          <w:ilvl w:val="0"/>
          <w:numId w:val="59"/>
        </w:numPr>
      </w:pPr>
      <w:r w:rsidRPr="0032384F">
        <w:t xml:space="preserve">The </w:t>
      </w:r>
      <w:r w:rsidR="00131D7F">
        <w:t>underwriting</w:t>
      </w:r>
      <w:r w:rsidRPr="0032384F">
        <w:t xml:space="preserve"> team receive an automatic notification of new SME application submitted</w:t>
      </w:r>
      <w:r w:rsidR="00131D7F">
        <w:t>.</w:t>
      </w:r>
    </w:p>
    <w:p w14:paraId="0FD24BF7" w14:textId="77777777" w:rsidR="00FB210A" w:rsidRPr="0032384F" w:rsidRDefault="00FB210A" w:rsidP="00927897">
      <w:pPr>
        <w:pStyle w:val="afff"/>
        <w:numPr>
          <w:ilvl w:val="0"/>
          <w:numId w:val="59"/>
        </w:numPr>
      </w:pPr>
      <w:r w:rsidRPr="0032384F">
        <w:t>The application status should be “Pending for completeness and correctness check”. CS should be able to see this status.</w:t>
      </w:r>
    </w:p>
    <w:p w14:paraId="11B907AB" w14:textId="77777777" w:rsidR="00FB210A" w:rsidRPr="0032384F" w:rsidRDefault="00FB210A" w:rsidP="00927897">
      <w:pPr>
        <w:numPr>
          <w:ilvl w:val="0"/>
          <w:numId w:val="98"/>
        </w:numPr>
        <w:rPr>
          <w:rFonts w:ascii="Calibri" w:hAnsi="Calibri" w:cs="Times New Roman"/>
          <w:bCs w:val="0"/>
          <w:sz w:val="22"/>
          <w:szCs w:val="24"/>
          <w:lang w:eastAsia="en-US"/>
        </w:rPr>
      </w:pPr>
      <w:r w:rsidRPr="0032384F">
        <w:rPr>
          <w:rFonts w:ascii="Calibri" w:hAnsi="Calibri" w:cs="Times New Roman"/>
          <w:bCs w:val="0"/>
          <w:sz w:val="22"/>
          <w:szCs w:val="24"/>
          <w:lang w:eastAsia="en-US"/>
        </w:rPr>
        <w:t>Check application completeness and correctness</w:t>
      </w:r>
    </w:p>
    <w:p w14:paraId="0267E2CC" w14:textId="77777777" w:rsidR="00FB210A" w:rsidRPr="0032384F" w:rsidRDefault="00FB210A" w:rsidP="00927897">
      <w:pPr>
        <w:pStyle w:val="afff"/>
        <w:numPr>
          <w:ilvl w:val="0"/>
          <w:numId w:val="56"/>
        </w:numPr>
      </w:pPr>
      <w:r w:rsidRPr="0032384F">
        <w:t xml:space="preserve">One </w:t>
      </w:r>
      <w:r w:rsidR="00131D7F">
        <w:t>underwriting team</w:t>
      </w:r>
      <w:r w:rsidRPr="0032384F">
        <w:t xml:space="preserve"> member select one application at a time to perform the completeness and correctness check.</w:t>
      </w:r>
    </w:p>
    <w:p w14:paraId="66745E02" w14:textId="77777777" w:rsidR="00FB210A" w:rsidRPr="0032384F" w:rsidRDefault="00FB210A" w:rsidP="00927897">
      <w:pPr>
        <w:pStyle w:val="afff"/>
        <w:numPr>
          <w:ilvl w:val="0"/>
          <w:numId w:val="56"/>
        </w:numPr>
      </w:pPr>
      <w:r w:rsidRPr="0032384F">
        <w:t xml:space="preserve">All </w:t>
      </w:r>
      <w:r w:rsidR="00131D7F">
        <w:t>underwriting team</w:t>
      </w:r>
      <w:r w:rsidRPr="0032384F">
        <w:t xml:space="preserve"> members should be able to see how many new applications there are and which ones are pending for checking</w:t>
      </w:r>
      <w:r w:rsidR="00131D7F">
        <w:t>.</w:t>
      </w:r>
    </w:p>
    <w:p w14:paraId="194771E3" w14:textId="77777777" w:rsidR="00FB210A" w:rsidRDefault="00FB210A" w:rsidP="00927897">
      <w:pPr>
        <w:pStyle w:val="afff"/>
        <w:numPr>
          <w:ilvl w:val="0"/>
          <w:numId w:val="56"/>
        </w:numPr>
      </w:pPr>
      <w:r w:rsidRPr="0032384F">
        <w:t xml:space="preserve">The screen should show the application form and the documents uploaded side-by-side for the </w:t>
      </w:r>
      <w:r w:rsidR="00131D7F">
        <w:t>underwriting team</w:t>
      </w:r>
      <w:r w:rsidRPr="0032384F">
        <w:t xml:space="preserve"> member to check easily.</w:t>
      </w:r>
    </w:p>
    <w:p w14:paraId="64E8BEF2" w14:textId="77777777" w:rsidR="00131D7F" w:rsidRPr="0032384F" w:rsidRDefault="00131D7F" w:rsidP="00927897">
      <w:pPr>
        <w:pStyle w:val="afff"/>
        <w:numPr>
          <w:ilvl w:val="0"/>
          <w:numId w:val="56"/>
        </w:numPr>
      </w:pPr>
      <w:r>
        <w:t>The</w:t>
      </w:r>
      <w:r w:rsidR="006A6238">
        <w:t>re</w:t>
      </w:r>
      <w:r>
        <w:t xml:space="preserve"> should be a bo</w:t>
      </w:r>
      <w:r w:rsidR="000E3156">
        <w:t>x next to each data field for the underwriting team member to tick in case the data is complete and correct. If not, leave the box un</w:t>
      </w:r>
      <w:r w:rsidR="00577AB5">
        <w:t>-</w:t>
      </w:r>
      <w:r w:rsidR="000E3156">
        <w:t>ticked.</w:t>
      </w:r>
    </w:p>
    <w:p w14:paraId="4FF22D91" w14:textId="77777777" w:rsidR="00FB210A" w:rsidRDefault="00FB210A" w:rsidP="00927897">
      <w:pPr>
        <w:pStyle w:val="afff"/>
        <w:numPr>
          <w:ilvl w:val="0"/>
          <w:numId w:val="56"/>
        </w:numPr>
      </w:pPr>
      <w:r>
        <w:t xml:space="preserve">If the application is complete and all the information is correct, the </w:t>
      </w:r>
      <w:r w:rsidR="00131D7F">
        <w:t>underwriting team</w:t>
      </w:r>
      <w:r>
        <w:t xml:space="preserve"> member should be able to “Save” the application and “Submit</w:t>
      </w:r>
      <w:r w:rsidR="002D6A39">
        <w:t>”</w:t>
      </w:r>
      <w:r>
        <w:t xml:space="preserve"> to </w:t>
      </w:r>
      <w:r w:rsidR="00131D7F">
        <w:t>approval team</w:t>
      </w:r>
      <w:r>
        <w:t xml:space="preserve"> for the </w:t>
      </w:r>
      <w:r w:rsidR="00131D7F">
        <w:t>approval team</w:t>
      </w:r>
      <w:r>
        <w:t xml:space="preserve"> to double check. The application status should be “Passed by </w:t>
      </w:r>
      <w:r w:rsidR="00131D7F">
        <w:t>underwriting team</w:t>
      </w:r>
      <w:r w:rsidRPr="00B16A86">
        <w:t>”. Go to step 8.</w:t>
      </w:r>
    </w:p>
    <w:p w14:paraId="18CB03D9" w14:textId="77777777" w:rsidR="00FB210A" w:rsidRPr="00D327FC" w:rsidRDefault="00FB210A" w:rsidP="00927897">
      <w:pPr>
        <w:pStyle w:val="afff"/>
        <w:numPr>
          <w:ilvl w:val="0"/>
          <w:numId w:val="56"/>
        </w:numPr>
      </w:pPr>
      <w:r>
        <w:t>If the application is not complete or any information is incorrect, go to step 3.</w:t>
      </w:r>
    </w:p>
    <w:p w14:paraId="3F5F4C16" w14:textId="77777777" w:rsidR="00FB210A" w:rsidRDefault="00FB210A" w:rsidP="00927897">
      <w:pPr>
        <w:numPr>
          <w:ilvl w:val="0"/>
          <w:numId w:val="98"/>
        </w:numPr>
        <w:rPr>
          <w:rFonts w:ascii="Calibri" w:hAnsi="Calibri" w:cs="Times New Roman"/>
          <w:bCs w:val="0"/>
          <w:sz w:val="22"/>
          <w:szCs w:val="24"/>
          <w:lang w:eastAsia="en-US"/>
        </w:rPr>
      </w:pPr>
      <w:r w:rsidRPr="00A4451D">
        <w:rPr>
          <w:rFonts w:ascii="Calibri" w:hAnsi="Calibri" w:cs="Times New Roman"/>
          <w:bCs w:val="0"/>
          <w:sz w:val="22"/>
          <w:szCs w:val="24"/>
          <w:lang w:eastAsia="en-US"/>
        </w:rPr>
        <w:t xml:space="preserve">Write down reasons and inform the </w:t>
      </w:r>
      <w:r>
        <w:rPr>
          <w:rFonts w:ascii="Calibri" w:hAnsi="Calibri" w:cs="Times New Roman"/>
          <w:bCs w:val="0"/>
          <w:sz w:val="22"/>
          <w:szCs w:val="24"/>
          <w:lang w:eastAsia="en-US"/>
        </w:rPr>
        <w:t>SME</w:t>
      </w:r>
    </w:p>
    <w:p w14:paraId="45F6C0EF" w14:textId="77777777" w:rsidR="00FB210A" w:rsidRPr="00131D7F" w:rsidRDefault="00FB210A" w:rsidP="00927897">
      <w:pPr>
        <w:pStyle w:val="afff"/>
        <w:numPr>
          <w:ilvl w:val="0"/>
          <w:numId w:val="63"/>
        </w:numPr>
      </w:pPr>
      <w:r w:rsidRPr="00131D7F">
        <w:t xml:space="preserve">If any information is missing or incorrect, there should be a box for the </w:t>
      </w:r>
      <w:r w:rsidR="00131D7F" w:rsidRPr="00131D7F">
        <w:t>underwriting team</w:t>
      </w:r>
      <w:r w:rsidRPr="00131D7F">
        <w:t xml:space="preserve"> member to write down the reason. There should be a button called “Require SME modification” for the verification to click on. </w:t>
      </w:r>
    </w:p>
    <w:p w14:paraId="26545B9B" w14:textId="77777777" w:rsidR="00FB210A" w:rsidRPr="00131D7F" w:rsidRDefault="00FB210A" w:rsidP="00927897">
      <w:pPr>
        <w:pStyle w:val="afff"/>
        <w:numPr>
          <w:ilvl w:val="0"/>
          <w:numId w:val="63"/>
        </w:numPr>
      </w:pPr>
      <w:r w:rsidRPr="00131D7F">
        <w:t xml:space="preserve">After the </w:t>
      </w:r>
      <w:r w:rsidR="00131D7F" w:rsidRPr="00131D7F">
        <w:t>underwriting team</w:t>
      </w:r>
      <w:r w:rsidRPr="00131D7F">
        <w:t xml:space="preserve"> click the “Require SME modification” button, the investor should be informed by SMS/email to modify the application online. The application status should be “Pending for SME to modify”.</w:t>
      </w:r>
    </w:p>
    <w:p w14:paraId="0D4B076D" w14:textId="77777777" w:rsidR="00FB210A" w:rsidRDefault="00FB210A" w:rsidP="00FB210A">
      <w:pPr>
        <w:pStyle w:val="afff"/>
        <w:ind w:firstLine="90"/>
        <w:rPr>
          <w:color w:val="FF0000"/>
          <w:szCs w:val="24"/>
        </w:rPr>
      </w:pPr>
      <w:r w:rsidRPr="00EB0F64">
        <w:rPr>
          <w:color w:val="FF0000"/>
          <w:szCs w:val="24"/>
        </w:rPr>
        <w:t>Paste the SMS/email format, contents here.</w:t>
      </w:r>
    </w:p>
    <w:p w14:paraId="1268AA55" w14:textId="77777777" w:rsidR="00FB210A" w:rsidRPr="00EB0F64" w:rsidRDefault="00FB210A" w:rsidP="00927897">
      <w:pPr>
        <w:pStyle w:val="afff"/>
        <w:numPr>
          <w:ilvl w:val="0"/>
          <w:numId w:val="63"/>
        </w:numPr>
      </w:pPr>
      <w:r w:rsidRPr="005A197D">
        <w:t>T</w:t>
      </w:r>
      <w:r>
        <w:t>he CS team should also be able to see the status changed and the reason</w:t>
      </w:r>
      <w:r w:rsidRPr="005A197D">
        <w:t>.</w:t>
      </w:r>
    </w:p>
    <w:p w14:paraId="545B282A" w14:textId="77777777" w:rsidR="00FB210A" w:rsidRDefault="00FB210A" w:rsidP="00927897">
      <w:pPr>
        <w:numPr>
          <w:ilvl w:val="0"/>
          <w:numId w:val="98"/>
        </w:numPr>
        <w:rPr>
          <w:rFonts w:ascii="Calibri" w:hAnsi="Calibri" w:cs="Times New Roman"/>
          <w:bCs w:val="0"/>
          <w:sz w:val="22"/>
          <w:szCs w:val="24"/>
          <w:lang w:eastAsia="en-US"/>
        </w:rPr>
      </w:pPr>
      <w:r>
        <w:rPr>
          <w:rFonts w:ascii="Calibri" w:hAnsi="Calibri" w:cs="Times New Roman"/>
          <w:bCs w:val="0"/>
          <w:sz w:val="22"/>
          <w:szCs w:val="24"/>
          <w:lang w:eastAsia="en-US"/>
        </w:rPr>
        <w:t>SME modify within the time li</w:t>
      </w:r>
      <w:r w:rsidR="00131D7F">
        <w:rPr>
          <w:rFonts w:ascii="Calibri" w:hAnsi="Calibri" w:cs="Times New Roman"/>
          <w:bCs w:val="0"/>
          <w:sz w:val="22"/>
          <w:szCs w:val="24"/>
          <w:lang w:eastAsia="en-US"/>
        </w:rPr>
        <w:t>mit (3 days)</w:t>
      </w:r>
      <w:r>
        <w:rPr>
          <w:rFonts w:ascii="Calibri" w:hAnsi="Calibri" w:cs="Times New Roman"/>
          <w:bCs w:val="0"/>
          <w:sz w:val="22"/>
          <w:szCs w:val="24"/>
          <w:lang w:eastAsia="en-US"/>
        </w:rPr>
        <w:t>?</w:t>
      </w:r>
    </w:p>
    <w:p w14:paraId="4820B052" w14:textId="77777777" w:rsidR="00FB210A" w:rsidRDefault="00FB210A" w:rsidP="00927897">
      <w:pPr>
        <w:pStyle w:val="afff"/>
        <w:numPr>
          <w:ilvl w:val="0"/>
          <w:numId w:val="64"/>
        </w:numPr>
      </w:pPr>
      <w:r w:rsidRPr="00C4658E">
        <w:t xml:space="preserve">After </w:t>
      </w:r>
      <w:r w:rsidR="00131D7F">
        <w:t>3 days,</w:t>
      </w:r>
      <w:r w:rsidRPr="00C4658E">
        <w:t xml:space="preserve"> if the </w:t>
      </w:r>
      <w:r>
        <w:t>SME</w:t>
      </w:r>
      <w:r w:rsidRPr="00C4658E">
        <w:t xml:space="preserve"> do not modify the application as requested, </w:t>
      </w:r>
      <w:r>
        <w:t>the application status should change automatically to “Pending for CS to contact”.</w:t>
      </w:r>
    </w:p>
    <w:p w14:paraId="29190432" w14:textId="77777777" w:rsidR="00FB210A" w:rsidRPr="00131D7F" w:rsidRDefault="00FB210A" w:rsidP="00927897">
      <w:pPr>
        <w:pStyle w:val="afff"/>
        <w:numPr>
          <w:ilvl w:val="0"/>
          <w:numId w:val="64"/>
        </w:numPr>
      </w:pPr>
      <w:r>
        <w:t xml:space="preserve">The system should automatically send a notification to the CS to contact the SME for </w:t>
      </w:r>
      <w:r w:rsidRPr="00131D7F">
        <w:t>modification.</w:t>
      </w:r>
    </w:p>
    <w:p w14:paraId="3FC2B3CD" w14:textId="77777777" w:rsidR="00FB210A" w:rsidRPr="00131D7F" w:rsidRDefault="00FB210A" w:rsidP="00927897">
      <w:pPr>
        <w:pStyle w:val="afff"/>
        <w:numPr>
          <w:ilvl w:val="0"/>
          <w:numId w:val="64"/>
        </w:numPr>
      </w:pPr>
      <w:r w:rsidRPr="00131D7F">
        <w:t xml:space="preserve">The CS team member should contact the SME on the phone to require them to modify the application. The application status should be “Contacted by CS”. </w:t>
      </w:r>
    </w:p>
    <w:p w14:paraId="2B789DCF" w14:textId="77777777" w:rsidR="00FB210A" w:rsidRPr="00131D7F" w:rsidRDefault="00FB210A" w:rsidP="00927897">
      <w:pPr>
        <w:pStyle w:val="afff"/>
        <w:numPr>
          <w:ilvl w:val="0"/>
          <w:numId w:val="64"/>
        </w:numPr>
      </w:pPr>
      <w:r w:rsidRPr="00131D7F">
        <w:t>If the SME finish modifying within the time limit, go to step 6C</w:t>
      </w:r>
      <w:r w:rsidR="00131D7F">
        <w:t>.</w:t>
      </w:r>
    </w:p>
    <w:p w14:paraId="4D4ADBF9" w14:textId="77777777" w:rsidR="00FB210A" w:rsidRDefault="00FB210A" w:rsidP="00927897">
      <w:pPr>
        <w:numPr>
          <w:ilvl w:val="0"/>
          <w:numId w:val="98"/>
        </w:numPr>
        <w:rPr>
          <w:rFonts w:ascii="Calibri" w:hAnsi="Calibri" w:cs="Times New Roman"/>
          <w:bCs w:val="0"/>
          <w:sz w:val="22"/>
          <w:szCs w:val="24"/>
          <w:lang w:eastAsia="en-US"/>
        </w:rPr>
      </w:pPr>
      <w:r>
        <w:rPr>
          <w:rFonts w:ascii="Calibri" w:hAnsi="Calibri" w:cs="Times New Roman"/>
          <w:bCs w:val="0"/>
          <w:sz w:val="22"/>
          <w:szCs w:val="24"/>
          <w:lang w:eastAsia="en-US"/>
        </w:rPr>
        <w:t>SME modify</w:t>
      </w:r>
      <w:r w:rsidR="00131D7F">
        <w:rPr>
          <w:rFonts w:ascii="Calibri" w:hAnsi="Calibri" w:cs="Times New Roman"/>
          <w:bCs w:val="0"/>
          <w:sz w:val="22"/>
          <w:szCs w:val="24"/>
          <w:lang w:eastAsia="en-US"/>
        </w:rPr>
        <w:t xml:space="preserve"> within the time limit (7 days</w:t>
      </w:r>
      <w:r>
        <w:rPr>
          <w:rFonts w:ascii="Calibri" w:hAnsi="Calibri" w:cs="Times New Roman"/>
          <w:bCs w:val="0"/>
          <w:sz w:val="22"/>
          <w:szCs w:val="24"/>
          <w:lang w:eastAsia="en-US"/>
        </w:rPr>
        <w:t>) after get contacted by CS?</w:t>
      </w:r>
    </w:p>
    <w:p w14:paraId="4BE5CE20" w14:textId="77777777" w:rsidR="00FB210A" w:rsidRPr="005313B2" w:rsidRDefault="00FB210A" w:rsidP="00927897">
      <w:pPr>
        <w:pStyle w:val="afff"/>
        <w:numPr>
          <w:ilvl w:val="0"/>
          <w:numId w:val="70"/>
        </w:numPr>
      </w:pPr>
      <w:r w:rsidRPr="005313B2">
        <w:t xml:space="preserve">After get contacted by CS, after </w:t>
      </w:r>
      <w:r w:rsidR="00131D7F">
        <w:t>7 days</w:t>
      </w:r>
      <w:r w:rsidRPr="005313B2">
        <w:t xml:space="preserve">, if the </w:t>
      </w:r>
      <w:r>
        <w:t xml:space="preserve">SME </w:t>
      </w:r>
      <w:r w:rsidRPr="005313B2">
        <w:t>do not finish modifying the application, the system should be able to automatically close the application and s</w:t>
      </w:r>
      <w:r>
        <w:t>end notification to the SME</w:t>
      </w:r>
      <w:r w:rsidRPr="005313B2">
        <w:t>.</w:t>
      </w:r>
    </w:p>
    <w:p w14:paraId="4A218654" w14:textId="77777777" w:rsidR="00FB210A" w:rsidRDefault="00131D7F" w:rsidP="00927897">
      <w:pPr>
        <w:pStyle w:val="afff"/>
        <w:numPr>
          <w:ilvl w:val="0"/>
          <w:numId w:val="70"/>
        </w:numPr>
      </w:pPr>
      <w:r>
        <w:t>T</w:t>
      </w:r>
      <w:r w:rsidR="00FB210A" w:rsidRPr="005313B2">
        <w:t xml:space="preserve">he status </w:t>
      </w:r>
      <w:r>
        <w:t>should change</w:t>
      </w:r>
      <w:r w:rsidR="00FB210A" w:rsidRPr="005313B2">
        <w:t xml:space="preserve"> to </w:t>
      </w:r>
      <w:r>
        <w:t>“Application c</w:t>
      </w:r>
      <w:r w:rsidR="00FB210A" w:rsidRPr="005313B2">
        <w:t>losed</w:t>
      </w:r>
      <w:r>
        <w:t>”</w:t>
      </w:r>
      <w:r w:rsidR="00FB210A" w:rsidRPr="005313B2">
        <w:t>.</w:t>
      </w:r>
    </w:p>
    <w:p w14:paraId="032B2327" w14:textId="77777777" w:rsidR="00FB210A" w:rsidRPr="00B16A86" w:rsidRDefault="00FB210A" w:rsidP="00927897">
      <w:pPr>
        <w:pStyle w:val="afff"/>
        <w:numPr>
          <w:ilvl w:val="0"/>
          <w:numId w:val="70"/>
        </w:numPr>
      </w:pPr>
      <w:r w:rsidRPr="00B16A86">
        <w:t xml:space="preserve">If the </w:t>
      </w:r>
      <w:r>
        <w:t>SME</w:t>
      </w:r>
      <w:r w:rsidRPr="00B16A86">
        <w:t xml:space="preserve"> finish modifying within the time limit, go to step 6C</w:t>
      </w:r>
      <w:r w:rsidR="00131D7F">
        <w:t>.</w:t>
      </w:r>
    </w:p>
    <w:p w14:paraId="28F05275" w14:textId="77777777" w:rsidR="00FB210A" w:rsidRDefault="00FB210A" w:rsidP="00927897">
      <w:pPr>
        <w:numPr>
          <w:ilvl w:val="0"/>
          <w:numId w:val="98"/>
        </w:numPr>
        <w:rPr>
          <w:rFonts w:ascii="Calibri" w:hAnsi="Calibri" w:cs="Times New Roman"/>
          <w:bCs w:val="0"/>
          <w:sz w:val="22"/>
          <w:szCs w:val="24"/>
          <w:lang w:eastAsia="en-US"/>
        </w:rPr>
      </w:pPr>
      <w:r>
        <w:rPr>
          <w:rFonts w:ascii="Calibri" w:hAnsi="Calibri" w:cs="Times New Roman"/>
          <w:bCs w:val="0"/>
          <w:sz w:val="22"/>
          <w:szCs w:val="24"/>
          <w:lang w:eastAsia="en-US"/>
        </w:rPr>
        <w:t>SME</w:t>
      </w:r>
      <w:r w:rsidRPr="00A4451D">
        <w:rPr>
          <w:rFonts w:ascii="Calibri" w:hAnsi="Calibri" w:cs="Times New Roman"/>
          <w:bCs w:val="0"/>
          <w:sz w:val="22"/>
          <w:szCs w:val="24"/>
          <w:lang w:eastAsia="en-US"/>
        </w:rPr>
        <w:t xml:space="preserve"> modify the application</w:t>
      </w:r>
    </w:p>
    <w:p w14:paraId="26980A54" w14:textId="77777777" w:rsidR="00FB210A" w:rsidRPr="0056326D" w:rsidRDefault="00FB210A" w:rsidP="00927897">
      <w:pPr>
        <w:pStyle w:val="afff"/>
        <w:numPr>
          <w:ilvl w:val="0"/>
          <w:numId w:val="65"/>
        </w:numPr>
      </w:pPr>
      <w:r>
        <w:t>After get informed by SMS/email and/or</w:t>
      </w:r>
      <w:r w:rsidRPr="0056326D">
        <w:t xml:space="preserve"> CS, the </w:t>
      </w:r>
      <w:r>
        <w:t>SME</w:t>
      </w:r>
      <w:r w:rsidRPr="0056326D">
        <w:t xml:space="preserve"> should be able to log in to modify the application. </w:t>
      </w:r>
    </w:p>
    <w:p w14:paraId="31D10F5C" w14:textId="77777777" w:rsidR="00FB210A" w:rsidRDefault="00FB210A" w:rsidP="00927897">
      <w:pPr>
        <w:pStyle w:val="afff"/>
        <w:numPr>
          <w:ilvl w:val="0"/>
          <w:numId w:val="65"/>
        </w:numPr>
      </w:pPr>
      <w:r w:rsidRPr="0056326D">
        <w:t>The screen should only show the data fields that require modification</w:t>
      </w:r>
      <w:r w:rsidR="000E3156">
        <w:t xml:space="preserve"> (the data fields whose boxes are left unticked in the checking process)</w:t>
      </w:r>
      <w:r w:rsidRPr="0056326D">
        <w:t>, correct data fields should be locked.</w:t>
      </w:r>
    </w:p>
    <w:p w14:paraId="3C4703E7" w14:textId="77777777" w:rsidR="00FB210A" w:rsidRDefault="00FB210A" w:rsidP="00927897">
      <w:pPr>
        <w:pStyle w:val="afff"/>
        <w:numPr>
          <w:ilvl w:val="0"/>
          <w:numId w:val="65"/>
        </w:numPr>
      </w:pPr>
      <w:r>
        <w:t xml:space="preserve">After finishing the modification, the SME should click on “Submit” to send the application to the </w:t>
      </w:r>
      <w:r w:rsidR="00131D7F">
        <w:t>underwriting team</w:t>
      </w:r>
      <w:r w:rsidR="000E3156">
        <w:t xml:space="preserve"> member</w:t>
      </w:r>
      <w:r>
        <w:t xml:space="preserve"> who checked the application previously. The application status should be “Modified by </w:t>
      </w:r>
      <w:r w:rsidR="0069577C">
        <w:t>SME</w:t>
      </w:r>
      <w:r>
        <w:t>”.</w:t>
      </w:r>
    </w:p>
    <w:p w14:paraId="0B6D99B3" w14:textId="77777777" w:rsidR="00FB210A" w:rsidRPr="0056326D" w:rsidRDefault="00FB210A" w:rsidP="00927897">
      <w:pPr>
        <w:pStyle w:val="afff"/>
        <w:numPr>
          <w:ilvl w:val="0"/>
          <w:numId w:val="65"/>
        </w:numPr>
      </w:pPr>
      <w:r>
        <w:t xml:space="preserve">If the </w:t>
      </w:r>
      <w:r w:rsidR="0069577C">
        <w:t>SME</w:t>
      </w:r>
      <w:r>
        <w:t xml:space="preserve"> do not modify the application after a </w:t>
      </w:r>
      <w:r w:rsidR="000E3156">
        <w:t>7 days</w:t>
      </w:r>
      <w:r>
        <w:t xml:space="preserve"> the application should automatically </w:t>
      </w:r>
      <w:r w:rsidR="000E3156">
        <w:t xml:space="preserve">be </w:t>
      </w:r>
      <w:r>
        <w:t>rejected.</w:t>
      </w:r>
    </w:p>
    <w:p w14:paraId="06AE2745" w14:textId="77777777" w:rsidR="00FB210A" w:rsidRDefault="00FB210A" w:rsidP="00927897">
      <w:pPr>
        <w:numPr>
          <w:ilvl w:val="0"/>
          <w:numId w:val="98"/>
        </w:numPr>
        <w:rPr>
          <w:rFonts w:ascii="Calibri" w:hAnsi="Calibri" w:cs="Times New Roman"/>
          <w:bCs w:val="0"/>
          <w:sz w:val="22"/>
          <w:szCs w:val="24"/>
          <w:lang w:eastAsia="en-US"/>
        </w:rPr>
      </w:pPr>
      <w:r w:rsidRPr="00A4451D">
        <w:rPr>
          <w:rFonts w:ascii="Calibri" w:hAnsi="Calibri" w:cs="Times New Roman"/>
          <w:bCs w:val="0"/>
          <w:sz w:val="22"/>
          <w:szCs w:val="24"/>
          <w:lang w:eastAsia="en-US"/>
        </w:rPr>
        <w:t>Check application completeness and correctness again</w:t>
      </w:r>
    </w:p>
    <w:p w14:paraId="6225413B" w14:textId="77777777" w:rsidR="00FB210A" w:rsidRPr="009F4DC8" w:rsidRDefault="00FB210A" w:rsidP="00927897">
      <w:pPr>
        <w:pStyle w:val="afff"/>
        <w:numPr>
          <w:ilvl w:val="0"/>
          <w:numId w:val="66"/>
        </w:numPr>
      </w:pPr>
      <w:r w:rsidRPr="009F4DC8">
        <w:t xml:space="preserve">After receiving the modified application, the </w:t>
      </w:r>
      <w:r w:rsidR="00131D7F">
        <w:t>underwriting team</w:t>
      </w:r>
      <w:r w:rsidRPr="009F4DC8">
        <w:t xml:space="preserve"> member should check the modified information.</w:t>
      </w:r>
    </w:p>
    <w:p w14:paraId="4A4452FE" w14:textId="77777777" w:rsidR="00FB210A" w:rsidRPr="009F4DC8" w:rsidRDefault="00FB210A" w:rsidP="00927897">
      <w:pPr>
        <w:pStyle w:val="afff"/>
        <w:numPr>
          <w:ilvl w:val="0"/>
          <w:numId w:val="66"/>
        </w:numPr>
      </w:pPr>
      <w:r w:rsidRPr="009F4DC8">
        <w:t>The modified information should be highlighted.</w:t>
      </w:r>
    </w:p>
    <w:p w14:paraId="3A30BCF4" w14:textId="77777777" w:rsidR="00FB210A" w:rsidRDefault="00FB210A" w:rsidP="00927897">
      <w:pPr>
        <w:pStyle w:val="afff"/>
        <w:numPr>
          <w:ilvl w:val="0"/>
          <w:numId w:val="66"/>
        </w:numPr>
      </w:pPr>
      <w:r w:rsidRPr="009F4DC8">
        <w:t xml:space="preserve">The relevant documents should be put side-by-side with the application form to allow the </w:t>
      </w:r>
      <w:r w:rsidR="00131D7F">
        <w:t>underwriting team</w:t>
      </w:r>
      <w:r w:rsidRPr="009F4DC8">
        <w:t xml:space="preserve"> member to check easily.</w:t>
      </w:r>
    </w:p>
    <w:p w14:paraId="7ACDBEF1" w14:textId="77777777" w:rsidR="000E3156" w:rsidRDefault="000E3156" w:rsidP="00927897">
      <w:pPr>
        <w:pStyle w:val="afff"/>
        <w:numPr>
          <w:ilvl w:val="0"/>
          <w:numId w:val="66"/>
        </w:numPr>
      </w:pPr>
      <w:r>
        <w:t>If the application is complete and all the information is correct, the underwriting team member should be able to “Save” the application and “Submit to approval team” for the approval team to double check. The application status should be “Passed by underwriting team</w:t>
      </w:r>
      <w:r w:rsidRPr="00B16A86">
        <w:t>”. Go to step 8.</w:t>
      </w:r>
    </w:p>
    <w:p w14:paraId="42232FBE" w14:textId="77777777" w:rsidR="000E3156" w:rsidRPr="009F4DC8" w:rsidRDefault="000E3156" w:rsidP="00927897">
      <w:pPr>
        <w:pStyle w:val="afff"/>
        <w:numPr>
          <w:ilvl w:val="0"/>
          <w:numId w:val="66"/>
        </w:numPr>
      </w:pPr>
      <w:r>
        <w:t>If the information is not complete or correct, go back to step 3.</w:t>
      </w:r>
    </w:p>
    <w:p w14:paraId="5AEB602B" w14:textId="77777777" w:rsidR="00FB210A" w:rsidRDefault="00FB210A" w:rsidP="00927897">
      <w:pPr>
        <w:numPr>
          <w:ilvl w:val="0"/>
          <w:numId w:val="98"/>
        </w:numPr>
        <w:rPr>
          <w:rFonts w:ascii="Calibri" w:hAnsi="Calibri" w:cs="Times New Roman"/>
          <w:bCs w:val="0"/>
          <w:sz w:val="22"/>
          <w:szCs w:val="24"/>
          <w:lang w:eastAsia="en-US"/>
        </w:rPr>
      </w:pPr>
      <w:r w:rsidRPr="00A4451D">
        <w:rPr>
          <w:rFonts w:ascii="Calibri" w:hAnsi="Calibri" w:cs="Times New Roman"/>
          <w:bCs w:val="0"/>
          <w:sz w:val="22"/>
          <w:szCs w:val="24"/>
          <w:lang w:eastAsia="en-US"/>
        </w:rPr>
        <w:t>Double check application completeness and correctness</w:t>
      </w:r>
    </w:p>
    <w:p w14:paraId="12D52ACA" w14:textId="77777777" w:rsidR="00FB210A" w:rsidRPr="009D4D2F" w:rsidRDefault="00FB210A" w:rsidP="00927897">
      <w:pPr>
        <w:pStyle w:val="afff"/>
        <w:numPr>
          <w:ilvl w:val="0"/>
          <w:numId w:val="67"/>
        </w:numPr>
      </w:pPr>
      <w:r w:rsidRPr="009D4D2F">
        <w:t xml:space="preserve">The </w:t>
      </w:r>
      <w:r w:rsidR="000E3156">
        <w:t xml:space="preserve">approval team member </w:t>
      </w:r>
      <w:r w:rsidRPr="009D4D2F">
        <w:t>receive the applications submitted from the team member for double checking.</w:t>
      </w:r>
    </w:p>
    <w:p w14:paraId="16D740B5" w14:textId="77777777" w:rsidR="00FB210A" w:rsidRDefault="00FB210A" w:rsidP="00927897">
      <w:pPr>
        <w:pStyle w:val="afff"/>
        <w:numPr>
          <w:ilvl w:val="0"/>
          <w:numId w:val="67"/>
        </w:numPr>
      </w:pPr>
      <w:r>
        <w:t xml:space="preserve">The screen should show the application form and the documents uploaded side-by-side for the </w:t>
      </w:r>
      <w:r w:rsidR="00131D7F">
        <w:t>underwriting team</w:t>
      </w:r>
      <w:r>
        <w:t xml:space="preserve"> leader to check easily.</w:t>
      </w:r>
    </w:p>
    <w:p w14:paraId="5ADA1181" w14:textId="77777777" w:rsidR="000E3156" w:rsidRDefault="000E3156" w:rsidP="00927897">
      <w:pPr>
        <w:pStyle w:val="afff"/>
        <w:numPr>
          <w:ilvl w:val="0"/>
          <w:numId w:val="67"/>
        </w:numPr>
      </w:pPr>
      <w:r>
        <w:t>The should be a box next to each data field for the approval team member to tick in case the data is complete and correct. If not, leave the box un</w:t>
      </w:r>
      <w:r w:rsidR="00577AB5">
        <w:t>-</w:t>
      </w:r>
      <w:r>
        <w:t>ticked.</w:t>
      </w:r>
    </w:p>
    <w:p w14:paraId="7ADE7314" w14:textId="77777777" w:rsidR="00FB210A" w:rsidRPr="00B2585F" w:rsidRDefault="00FB210A" w:rsidP="00927897">
      <w:pPr>
        <w:pStyle w:val="afff"/>
        <w:numPr>
          <w:ilvl w:val="0"/>
          <w:numId w:val="67"/>
        </w:numPr>
      </w:pPr>
      <w:r>
        <w:t xml:space="preserve">If the double gives negative result, go to step 9. If the check gives positive result, the application will be passed on to check </w:t>
      </w:r>
      <w:r w:rsidR="00CB7C74">
        <w:t xml:space="preserve">for validity of business license and </w:t>
      </w:r>
      <w:r>
        <w:t>against blacklists.</w:t>
      </w:r>
    </w:p>
    <w:p w14:paraId="42F1B1B7" w14:textId="77777777" w:rsidR="00FB210A" w:rsidRDefault="00FB210A" w:rsidP="00927897">
      <w:pPr>
        <w:numPr>
          <w:ilvl w:val="0"/>
          <w:numId w:val="98"/>
        </w:numPr>
        <w:rPr>
          <w:rFonts w:ascii="Calibri" w:hAnsi="Calibri" w:cs="Times New Roman"/>
          <w:bCs w:val="0"/>
          <w:sz w:val="22"/>
          <w:szCs w:val="24"/>
          <w:lang w:eastAsia="en-US"/>
        </w:rPr>
      </w:pPr>
      <w:r w:rsidRPr="00A4451D">
        <w:rPr>
          <w:rFonts w:ascii="Calibri" w:hAnsi="Calibri" w:cs="Times New Roman"/>
          <w:bCs w:val="0"/>
          <w:sz w:val="22"/>
          <w:szCs w:val="24"/>
          <w:lang w:eastAsia="en-US"/>
        </w:rPr>
        <w:t xml:space="preserve">Write down reasons and inform </w:t>
      </w:r>
      <w:r w:rsidR="00131D7F">
        <w:rPr>
          <w:rFonts w:ascii="Calibri" w:hAnsi="Calibri" w:cs="Times New Roman"/>
          <w:bCs w:val="0"/>
          <w:sz w:val="22"/>
          <w:szCs w:val="24"/>
          <w:lang w:eastAsia="en-US"/>
        </w:rPr>
        <w:t>underwriting team</w:t>
      </w:r>
      <w:r w:rsidRPr="00A4451D">
        <w:rPr>
          <w:rFonts w:ascii="Calibri" w:hAnsi="Calibri" w:cs="Times New Roman"/>
          <w:bCs w:val="0"/>
          <w:sz w:val="22"/>
          <w:szCs w:val="24"/>
          <w:lang w:eastAsia="en-US"/>
        </w:rPr>
        <w:t xml:space="preserve"> member</w:t>
      </w:r>
    </w:p>
    <w:p w14:paraId="4D3B7F3D" w14:textId="77777777" w:rsidR="00FB210A" w:rsidRDefault="00FB210A" w:rsidP="00927897">
      <w:pPr>
        <w:pStyle w:val="afff"/>
        <w:numPr>
          <w:ilvl w:val="0"/>
          <w:numId w:val="68"/>
        </w:numPr>
      </w:pPr>
      <w:r w:rsidRPr="00EB0F64">
        <w:t xml:space="preserve">If any information is missing or incorrect, there should be a box for the </w:t>
      </w:r>
      <w:r w:rsidR="00131D7F">
        <w:t>underwriting team</w:t>
      </w:r>
      <w:r w:rsidRPr="00EB0F64">
        <w:t xml:space="preserve"> member to write down the reason.</w:t>
      </w:r>
    </w:p>
    <w:p w14:paraId="7E8D251E" w14:textId="77777777" w:rsidR="00FB210A" w:rsidRPr="00EB0F64" w:rsidRDefault="00FB210A" w:rsidP="00927897">
      <w:pPr>
        <w:pStyle w:val="afff"/>
        <w:numPr>
          <w:ilvl w:val="0"/>
          <w:numId w:val="68"/>
        </w:numPr>
      </w:pPr>
      <w:r>
        <w:t xml:space="preserve">There should be a button called “Send to </w:t>
      </w:r>
      <w:r w:rsidR="000E3156">
        <w:t>underwriting team</w:t>
      </w:r>
      <w:r>
        <w:t xml:space="preserve">” to allow the </w:t>
      </w:r>
      <w:r w:rsidR="000E3156">
        <w:t>approval team member to inform the underwriting t</w:t>
      </w:r>
      <w:r>
        <w:t xml:space="preserve">eam member to contact the </w:t>
      </w:r>
      <w:r w:rsidR="000E3156">
        <w:t>SME</w:t>
      </w:r>
      <w:r>
        <w:t xml:space="preserve"> to modify the application.</w:t>
      </w:r>
    </w:p>
    <w:p w14:paraId="07D5E790" w14:textId="77777777" w:rsidR="00FB210A" w:rsidRDefault="00FB210A" w:rsidP="00927897">
      <w:pPr>
        <w:numPr>
          <w:ilvl w:val="0"/>
          <w:numId w:val="98"/>
        </w:numPr>
        <w:rPr>
          <w:rFonts w:ascii="Calibri" w:hAnsi="Calibri" w:cs="Times New Roman"/>
          <w:bCs w:val="0"/>
          <w:sz w:val="22"/>
          <w:szCs w:val="24"/>
          <w:lang w:eastAsia="en-US"/>
        </w:rPr>
      </w:pPr>
      <w:r w:rsidRPr="00A4451D">
        <w:rPr>
          <w:rFonts w:ascii="Calibri" w:hAnsi="Calibri" w:cs="Times New Roman"/>
          <w:bCs w:val="0"/>
          <w:sz w:val="22"/>
          <w:szCs w:val="24"/>
          <w:lang w:eastAsia="en-US"/>
        </w:rPr>
        <w:t xml:space="preserve">Get notification and send SMS/email to the </w:t>
      </w:r>
      <w:r w:rsidR="0069577C">
        <w:rPr>
          <w:rFonts w:ascii="Calibri" w:hAnsi="Calibri" w:cs="Times New Roman"/>
          <w:bCs w:val="0"/>
          <w:sz w:val="22"/>
          <w:szCs w:val="24"/>
          <w:lang w:eastAsia="en-US"/>
        </w:rPr>
        <w:t>SME</w:t>
      </w:r>
    </w:p>
    <w:p w14:paraId="342135F0" w14:textId="77777777" w:rsidR="00FB210A" w:rsidRPr="00133C11" w:rsidRDefault="00FB210A" w:rsidP="00927897">
      <w:pPr>
        <w:pStyle w:val="afff"/>
        <w:numPr>
          <w:ilvl w:val="0"/>
          <w:numId w:val="69"/>
        </w:numPr>
      </w:pPr>
      <w:r w:rsidRPr="00133C11">
        <w:t xml:space="preserve">The </w:t>
      </w:r>
      <w:r w:rsidR="00131D7F">
        <w:t>underwriting team</w:t>
      </w:r>
      <w:r w:rsidRPr="00133C11">
        <w:t xml:space="preserve"> member should be able to receive the following message from the </w:t>
      </w:r>
      <w:r w:rsidR="000E3156">
        <w:t>approval team</w:t>
      </w:r>
      <w:r w:rsidRPr="00133C11">
        <w:t>:</w:t>
      </w:r>
    </w:p>
    <w:p w14:paraId="791EFB9F" w14:textId="77777777" w:rsidR="00FB210A" w:rsidRPr="00133C11" w:rsidRDefault="00FB210A" w:rsidP="00FB210A">
      <w:pPr>
        <w:pStyle w:val="afff"/>
        <w:ind w:left="420" w:firstLine="390"/>
      </w:pPr>
      <w:r w:rsidRPr="00EB0F64">
        <w:rPr>
          <w:color w:val="FF0000"/>
          <w:szCs w:val="24"/>
        </w:rPr>
        <w:t xml:space="preserve">Paste the </w:t>
      </w:r>
      <w:r>
        <w:rPr>
          <w:color w:val="FF0000"/>
          <w:szCs w:val="24"/>
        </w:rPr>
        <w:t>message</w:t>
      </w:r>
      <w:r w:rsidRPr="00EB0F64">
        <w:rPr>
          <w:color w:val="FF0000"/>
          <w:szCs w:val="24"/>
        </w:rPr>
        <w:t xml:space="preserve"> contents here.</w:t>
      </w:r>
    </w:p>
    <w:p w14:paraId="34A7EEE2" w14:textId="77777777" w:rsidR="00FB210A" w:rsidRDefault="00FB210A" w:rsidP="00927897">
      <w:pPr>
        <w:pStyle w:val="afff"/>
        <w:numPr>
          <w:ilvl w:val="0"/>
          <w:numId w:val="69"/>
        </w:numPr>
      </w:pPr>
      <w:r w:rsidRPr="00EB0F64">
        <w:t xml:space="preserve">There should be a button called “Inform the </w:t>
      </w:r>
      <w:r w:rsidR="0069577C">
        <w:t>SME</w:t>
      </w:r>
      <w:r w:rsidRPr="00EB0F64">
        <w:t xml:space="preserve">” for the </w:t>
      </w:r>
      <w:r w:rsidR="00131D7F">
        <w:t>underwriting team</w:t>
      </w:r>
      <w:r w:rsidRPr="00EB0F64">
        <w:t xml:space="preserve"> member to click on to inform the </w:t>
      </w:r>
      <w:r w:rsidR="0069577C">
        <w:t>SME</w:t>
      </w:r>
      <w:r w:rsidRPr="00EB0F64">
        <w:t xml:space="preserve"> by SMS/email to modify the application online.</w:t>
      </w:r>
      <w:r>
        <w:t xml:space="preserve"> </w:t>
      </w:r>
    </w:p>
    <w:p w14:paraId="29843223" w14:textId="77777777" w:rsidR="00FB210A" w:rsidRDefault="00FB210A" w:rsidP="00FB210A">
      <w:pPr>
        <w:pStyle w:val="afff"/>
        <w:ind w:left="420" w:firstLine="390"/>
        <w:rPr>
          <w:color w:val="FF0000"/>
          <w:szCs w:val="24"/>
        </w:rPr>
      </w:pPr>
      <w:r w:rsidRPr="00EB0F64">
        <w:rPr>
          <w:color w:val="FF0000"/>
          <w:szCs w:val="24"/>
        </w:rPr>
        <w:t>Paste the SMS/email format, contents here.</w:t>
      </w:r>
    </w:p>
    <w:p w14:paraId="4F8440FB" w14:textId="77777777" w:rsidR="00FB210A" w:rsidRPr="00FB210A" w:rsidRDefault="007C1E41" w:rsidP="00927897">
      <w:pPr>
        <w:pStyle w:val="afff"/>
        <w:numPr>
          <w:ilvl w:val="0"/>
          <w:numId w:val="69"/>
        </w:numPr>
      </w:pPr>
      <w:r>
        <w:t>The process goes back to step 4</w:t>
      </w:r>
      <w:r w:rsidR="00FB210A" w:rsidRPr="00133C11">
        <w:t xml:space="preserve"> above until the application is complete.</w:t>
      </w:r>
    </w:p>
    <w:p w14:paraId="1FBDB5FA" w14:textId="77777777" w:rsidR="0011161E" w:rsidRPr="0032384F" w:rsidRDefault="0011161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42" w:name="_Toc388543702"/>
      <w:bookmarkStart w:id="43" w:name="_Toc390431956"/>
      <w:r w:rsidRPr="0032384F">
        <w:rPr>
          <w:rFonts w:ascii="Calibri" w:hAnsi="Calibri" w:cs="Times New Roman"/>
          <w:b/>
          <w:bCs w:val="0"/>
          <w:color w:val="1F497D"/>
          <w:sz w:val="22"/>
          <w:szCs w:val="26"/>
          <w:lang w:eastAsia="en-US"/>
        </w:rPr>
        <w:t>Business rules</w:t>
      </w:r>
      <w:bookmarkEnd w:id="42"/>
      <w:bookmarkEnd w:id="43"/>
    </w:p>
    <w:p w14:paraId="4BFAF4A9" w14:textId="77777777" w:rsidR="0011161E" w:rsidRDefault="0011161E" w:rsidP="00927897">
      <w:pPr>
        <w:numPr>
          <w:ilvl w:val="0"/>
          <w:numId w:val="19"/>
        </w:numPr>
        <w:rPr>
          <w:rFonts w:ascii="Calibri" w:hAnsi="Calibri" w:cs="Times New Roman"/>
          <w:bCs w:val="0"/>
          <w:sz w:val="22"/>
          <w:szCs w:val="24"/>
          <w:lang w:eastAsia="en-US"/>
        </w:rPr>
      </w:pPr>
      <w:r w:rsidRPr="0032384F">
        <w:rPr>
          <w:rFonts w:ascii="Calibri" w:hAnsi="Calibri" w:cs="Times New Roman"/>
          <w:bCs w:val="0"/>
          <w:sz w:val="22"/>
          <w:szCs w:val="24"/>
          <w:lang w:eastAsia="en-US"/>
        </w:rPr>
        <w:t xml:space="preserve">The </w:t>
      </w:r>
      <w:r w:rsidR="00BE5C5F">
        <w:rPr>
          <w:rFonts w:ascii="Calibri" w:hAnsi="Calibri" w:cs="Times New Roman"/>
          <w:bCs w:val="0"/>
          <w:sz w:val="22"/>
          <w:szCs w:val="24"/>
          <w:lang w:eastAsia="en-US"/>
        </w:rPr>
        <w:t xml:space="preserve">CS should only contact the SME to modify the application </w:t>
      </w:r>
      <w:r w:rsidRPr="0032384F">
        <w:rPr>
          <w:rFonts w:ascii="Calibri" w:hAnsi="Calibri" w:cs="Times New Roman"/>
          <w:bCs w:val="0"/>
          <w:sz w:val="22"/>
          <w:szCs w:val="24"/>
          <w:lang w:eastAsia="en-US"/>
        </w:rPr>
        <w:t xml:space="preserve">after a </w:t>
      </w:r>
      <w:r w:rsidR="00CA240E">
        <w:rPr>
          <w:rFonts w:ascii="Calibri" w:hAnsi="Calibri" w:cs="Times New Roman"/>
          <w:bCs w:val="0"/>
          <w:sz w:val="22"/>
          <w:szCs w:val="24"/>
          <w:lang w:eastAsia="en-US"/>
        </w:rPr>
        <w:t>3 days. The application will be automatically dropped if left unmodified after 7 days from the day that CS contact the SME.</w:t>
      </w:r>
    </w:p>
    <w:p w14:paraId="7588E41D" w14:textId="77777777" w:rsidR="00AE1049" w:rsidRPr="00AE1049" w:rsidRDefault="00AE1049" w:rsidP="00927897">
      <w:pPr>
        <w:numPr>
          <w:ilvl w:val="0"/>
          <w:numId w:val="19"/>
        </w:numPr>
        <w:rPr>
          <w:rFonts w:ascii="Calibri" w:hAnsi="Calibri" w:cs="Times New Roman"/>
          <w:bCs w:val="0"/>
          <w:sz w:val="22"/>
          <w:szCs w:val="24"/>
          <w:lang w:eastAsia="en-US"/>
        </w:rPr>
      </w:pPr>
      <w:r>
        <w:rPr>
          <w:rFonts w:ascii="Calibri" w:hAnsi="Calibri" w:cs="Times New Roman"/>
          <w:bCs w:val="0"/>
          <w:sz w:val="22"/>
          <w:szCs w:val="24"/>
          <w:lang w:eastAsia="en-US"/>
        </w:rPr>
        <w:t xml:space="preserve">The email notifying the SME of modification requirement should </w:t>
      </w:r>
      <w:r w:rsidRPr="00AE1049">
        <w:rPr>
          <w:rFonts w:ascii="Calibri" w:hAnsi="Calibri" w:cs="Times New Roman"/>
          <w:bCs w:val="0"/>
          <w:sz w:val="22"/>
          <w:szCs w:val="24"/>
          <w:lang w:eastAsia="en-US"/>
        </w:rPr>
        <w:t>include the data fields which need to be modified</w:t>
      </w:r>
      <w:r>
        <w:rPr>
          <w:rFonts w:ascii="Calibri" w:hAnsi="Calibri" w:cs="Times New Roman"/>
          <w:bCs w:val="0"/>
          <w:sz w:val="22"/>
          <w:szCs w:val="24"/>
          <w:lang w:eastAsia="en-US"/>
        </w:rPr>
        <w:t>.</w:t>
      </w:r>
    </w:p>
    <w:p w14:paraId="1FA41BE2" w14:textId="77777777" w:rsidR="0011161E" w:rsidRDefault="0011161E" w:rsidP="00927897">
      <w:pPr>
        <w:numPr>
          <w:ilvl w:val="0"/>
          <w:numId w:val="19"/>
        </w:numPr>
        <w:rPr>
          <w:rFonts w:ascii="Calibri" w:hAnsi="Calibri" w:cs="Times New Roman"/>
          <w:bCs w:val="0"/>
          <w:sz w:val="22"/>
          <w:szCs w:val="24"/>
          <w:lang w:eastAsia="en-US"/>
        </w:rPr>
      </w:pPr>
      <w:r w:rsidRPr="0032384F">
        <w:rPr>
          <w:rFonts w:ascii="Calibri" w:hAnsi="Calibri" w:cs="Times New Roman"/>
          <w:bCs w:val="0"/>
          <w:sz w:val="22"/>
          <w:szCs w:val="24"/>
          <w:lang w:eastAsia="en-US"/>
        </w:rPr>
        <w:t>The application form should only show data fields which require modification, the correct data fields should be locked by the system.</w:t>
      </w:r>
    </w:p>
    <w:p w14:paraId="75CE5D94" w14:textId="77777777" w:rsidR="00AE1049" w:rsidRPr="00AE1049" w:rsidRDefault="00261B13" w:rsidP="00927897">
      <w:pPr>
        <w:numPr>
          <w:ilvl w:val="0"/>
          <w:numId w:val="19"/>
        </w:numPr>
        <w:rPr>
          <w:rFonts w:ascii="Calibri" w:hAnsi="Calibri" w:cs="Times New Roman"/>
          <w:bCs w:val="0"/>
          <w:sz w:val="22"/>
          <w:szCs w:val="24"/>
          <w:lang w:eastAsia="en-US"/>
        </w:rPr>
      </w:pPr>
      <w:r>
        <w:rPr>
          <w:rFonts w:ascii="Calibri" w:hAnsi="Calibri" w:cs="Times New Roman"/>
          <w:bCs w:val="0"/>
          <w:sz w:val="22"/>
          <w:szCs w:val="24"/>
          <w:lang w:eastAsia="en-US"/>
        </w:rPr>
        <w:t>The SME should be able to sav</w:t>
      </w:r>
      <w:r w:rsidR="00AE1049">
        <w:rPr>
          <w:rFonts w:ascii="Calibri" w:hAnsi="Calibri" w:cs="Times New Roman"/>
          <w:bCs w:val="0"/>
          <w:sz w:val="22"/>
          <w:szCs w:val="24"/>
          <w:lang w:eastAsia="en-US"/>
        </w:rPr>
        <w:t>e during the modification stage.</w:t>
      </w:r>
    </w:p>
    <w:p w14:paraId="08E8E49D" w14:textId="77777777" w:rsidR="00CA240E" w:rsidRDefault="00CA240E" w:rsidP="00927897">
      <w:pPr>
        <w:numPr>
          <w:ilvl w:val="0"/>
          <w:numId w:val="19"/>
        </w:numPr>
        <w:rPr>
          <w:rFonts w:ascii="Calibri" w:hAnsi="Calibri" w:cs="Times New Roman"/>
          <w:bCs w:val="0"/>
          <w:sz w:val="22"/>
          <w:szCs w:val="24"/>
          <w:lang w:eastAsia="en-US"/>
        </w:rPr>
      </w:pPr>
      <w:r>
        <w:rPr>
          <w:rFonts w:ascii="Calibri" w:hAnsi="Calibri" w:cs="Times New Roman"/>
          <w:bCs w:val="0"/>
          <w:sz w:val="22"/>
          <w:szCs w:val="24"/>
          <w:lang w:eastAsia="en-US"/>
        </w:rPr>
        <w:t xml:space="preserve">Only underwriting team an receive notification of new application subscription. </w:t>
      </w:r>
    </w:p>
    <w:p w14:paraId="69971999" w14:textId="77777777" w:rsidR="00CA240E" w:rsidRDefault="00CA240E"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64BDF61F" w14:textId="77777777" w:rsidR="00CA240E" w:rsidRDefault="00CA240E"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6697E08C" w14:textId="77777777" w:rsidR="0011161E" w:rsidRDefault="00CA240E"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6B8E3A2A" w14:textId="77777777" w:rsidR="00E33BD9" w:rsidRPr="00E33BD9" w:rsidRDefault="00E33BD9" w:rsidP="00927897">
      <w:pPr>
        <w:numPr>
          <w:ilvl w:val="0"/>
          <w:numId w:val="19"/>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4A5A5F42" w14:textId="77777777" w:rsidR="00E33BD9" w:rsidRPr="00CA240E" w:rsidRDefault="00E33BD9" w:rsidP="00E33BD9">
      <w:pPr>
        <w:tabs>
          <w:tab w:val="left" w:pos="1080"/>
        </w:tabs>
        <w:rPr>
          <w:rFonts w:ascii="Calibri" w:hAnsi="Calibri" w:cs="Times New Roman"/>
          <w:bCs w:val="0"/>
          <w:sz w:val="22"/>
          <w:szCs w:val="24"/>
          <w:lang w:eastAsia="en-US"/>
        </w:rPr>
      </w:pPr>
    </w:p>
    <w:p w14:paraId="08054684" w14:textId="77777777" w:rsidR="0011161E" w:rsidRPr="0032384F" w:rsidRDefault="0011161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44" w:name="_Toc388543703"/>
      <w:bookmarkStart w:id="45" w:name="_Toc390431957"/>
      <w:r w:rsidRPr="0032384F">
        <w:rPr>
          <w:rFonts w:ascii="Calibri" w:hAnsi="Calibri" w:cs="Times New Roman"/>
          <w:b/>
          <w:bCs w:val="0"/>
          <w:color w:val="1F497D"/>
          <w:sz w:val="22"/>
          <w:szCs w:val="26"/>
          <w:lang w:eastAsia="en-US"/>
        </w:rPr>
        <w:t>Inputs and outputs</w:t>
      </w:r>
      <w:bookmarkEnd w:id="44"/>
      <w:bookmarkEnd w:id="45"/>
    </w:p>
    <w:p w14:paraId="4D6ED9C5" w14:textId="77777777" w:rsidR="0011161E" w:rsidRPr="0032384F" w:rsidRDefault="00131D7F" w:rsidP="00927897">
      <w:pPr>
        <w:keepNext/>
        <w:keepLines/>
        <w:widowControl/>
        <w:numPr>
          <w:ilvl w:val="0"/>
          <w:numId w:val="42"/>
        </w:numPr>
        <w:tabs>
          <w:tab w:val="left" w:pos="360"/>
        </w:tabs>
        <w:spacing w:before="120" w:after="120"/>
        <w:jc w:val="left"/>
        <w:rPr>
          <w:rFonts w:ascii="Calibri" w:hAnsi="Calibri" w:cs="Times New Roman"/>
          <w:b/>
          <w:bCs w:val="0"/>
          <w:color w:val="1F497D"/>
          <w:sz w:val="22"/>
          <w:szCs w:val="26"/>
          <w:lang w:eastAsia="en-US"/>
        </w:rPr>
      </w:pPr>
      <w:r>
        <w:rPr>
          <w:rFonts w:ascii="Calibri" w:hAnsi="Calibri" w:cs="Times New Roman"/>
          <w:bCs w:val="0"/>
          <w:sz w:val="22"/>
          <w:szCs w:val="26"/>
          <w:lang w:eastAsia="en-US"/>
        </w:rPr>
        <w:t>Underwriting team</w:t>
      </w:r>
      <w:r w:rsidR="0011161E" w:rsidRPr="0032384F">
        <w:rPr>
          <w:rFonts w:ascii="Calibri" w:hAnsi="Calibri" w:cs="Times New Roman"/>
          <w:bCs w:val="0"/>
          <w:sz w:val="22"/>
          <w:szCs w:val="26"/>
          <w:lang w:eastAsia="en-US"/>
        </w:rPr>
        <w:t xml:space="preserve"> member completeness and correctness check UI</w:t>
      </w:r>
    </w:p>
    <w:p w14:paraId="30A52DAA" w14:textId="77777777" w:rsidR="0011161E" w:rsidRPr="0032384F" w:rsidRDefault="00131D7F" w:rsidP="00927897">
      <w:pPr>
        <w:keepNext/>
        <w:keepLines/>
        <w:widowControl/>
        <w:numPr>
          <w:ilvl w:val="0"/>
          <w:numId w:val="42"/>
        </w:numPr>
        <w:tabs>
          <w:tab w:val="left" w:pos="360"/>
        </w:tabs>
        <w:spacing w:before="120" w:after="120"/>
        <w:jc w:val="left"/>
        <w:rPr>
          <w:rFonts w:ascii="Calibri" w:hAnsi="Calibri" w:cs="Times New Roman"/>
          <w:b/>
          <w:bCs w:val="0"/>
          <w:color w:val="1F497D"/>
          <w:sz w:val="22"/>
          <w:szCs w:val="26"/>
          <w:lang w:eastAsia="en-US"/>
        </w:rPr>
      </w:pPr>
      <w:r>
        <w:rPr>
          <w:rFonts w:ascii="Calibri" w:hAnsi="Calibri" w:cs="Times New Roman"/>
          <w:bCs w:val="0"/>
          <w:sz w:val="22"/>
          <w:szCs w:val="26"/>
          <w:lang w:eastAsia="en-US"/>
        </w:rPr>
        <w:t>Underwriting team</w:t>
      </w:r>
      <w:r w:rsidR="0011161E" w:rsidRPr="0032384F">
        <w:rPr>
          <w:rFonts w:ascii="Calibri" w:hAnsi="Calibri" w:cs="Times New Roman"/>
          <w:bCs w:val="0"/>
          <w:sz w:val="22"/>
          <w:szCs w:val="26"/>
          <w:lang w:eastAsia="en-US"/>
        </w:rPr>
        <w:t xml:space="preserve"> group leader completeness and correctness check UI</w:t>
      </w:r>
    </w:p>
    <w:p w14:paraId="4BD59718" w14:textId="77777777" w:rsidR="003B2E32" w:rsidRPr="009F7D89" w:rsidRDefault="0011161E" w:rsidP="00927897">
      <w:pPr>
        <w:keepNext/>
        <w:keepLines/>
        <w:widowControl/>
        <w:numPr>
          <w:ilvl w:val="0"/>
          <w:numId w:val="42"/>
        </w:numPr>
        <w:tabs>
          <w:tab w:val="left" w:pos="360"/>
        </w:tabs>
        <w:spacing w:before="120" w:after="120"/>
        <w:jc w:val="left"/>
        <w:rPr>
          <w:rFonts w:ascii="Calibri" w:hAnsi="Calibri" w:cs="Times New Roman"/>
          <w:b/>
          <w:bCs w:val="0"/>
          <w:color w:val="1F497D"/>
          <w:sz w:val="22"/>
          <w:szCs w:val="26"/>
          <w:lang w:eastAsia="en-US"/>
        </w:rPr>
      </w:pPr>
      <w:r w:rsidRPr="0032384F">
        <w:rPr>
          <w:rFonts w:ascii="Calibri" w:hAnsi="Calibri" w:cs="Times New Roman"/>
          <w:bCs w:val="0"/>
          <w:sz w:val="22"/>
          <w:szCs w:val="26"/>
          <w:lang w:eastAsia="en-US"/>
        </w:rPr>
        <w:t>CS get notification and application status update UI</w:t>
      </w:r>
    </w:p>
    <w:p w14:paraId="5C12405E" w14:textId="77777777" w:rsidR="003B2E32" w:rsidRPr="004601A7" w:rsidRDefault="003B2E32"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4"/>
          <w:szCs w:val="32"/>
          <w:lang w:eastAsia="en-US"/>
        </w:rPr>
      </w:pPr>
      <w:bookmarkStart w:id="46" w:name="_Toc390431958"/>
      <w:r w:rsidRPr="004601A7">
        <w:rPr>
          <w:rFonts w:ascii="Calibri" w:eastAsia="PMingLiU" w:hAnsi="Calibri" w:cs="Times New Roman"/>
          <w:b/>
          <w:bCs w:val="0"/>
          <w:color w:val="1F497D"/>
          <w:sz w:val="24"/>
          <w:szCs w:val="32"/>
          <w:lang w:eastAsia="zh-HK"/>
        </w:rPr>
        <w:t>Check against blacklist</w:t>
      </w:r>
      <w:bookmarkEnd w:id="46"/>
    </w:p>
    <w:p w14:paraId="433C4F62" w14:textId="77777777" w:rsidR="003B2E32" w:rsidRPr="004601A7"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47" w:name="_Toc388461160"/>
      <w:bookmarkStart w:id="48" w:name="_Toc390431959"/>
      <w:r w:rsidRPr="004601A7">
        <w:rPr>
          <w:rFonts w:ascii="Calibri" w:hAnsi="Calibri" w:cs="Times New Roman"/>
          <w:b/>
          <w:bCs w:val="0"/>
          <w:color w:val="1F497D"/>
          <w:sz w:val="22"/>
          <w:szCs w:val="26"/>
          <w:lang w:eastAsia="en-US"/>
        </w:rPr>
        <w:t>Function description</w:t>
      </w:r>
      <w:bookmarkEnd w:id="47"/>
      <w:bookmarkEnd w:id="48"/>
    </w:p>
    <w:p w14:paraId="7BBE3864" w14:textId="77777777" w:rsidR="0032384F" w:rsidRDefault="0032384F" w:rsidP="0032384F">
      <w:pPr>
        <w:widowControl/>
        <w:spacing w:after="160" w:line="259" w:lineRule="auto"/>
        <w:jc w:val="left"/>
        <w:rPr>
          <w:rFonts w:ascii="Calibri" w:eastAsia="Calibri" w:hAnsi="Calibri" w:cs="Times New Roman"/>
          <w:bCs w:val="0"/>
          <w:sz w:val="22"/>
          <w:szCs w:val="22"/>
          <w:lang w:eastAsia="en-US"/>
        </w:rPr>
      </w:pPr>
      <w:r w:rsidRPr="00C57497">
        <w:rPr>
          <w:rFonts w:ascii="Calibri" w:eastAsia="Calibri" w:hAnsi="Calibri" w:cs="Times New Roman"/>
          <w:bCs w:val="0"/>
          <w:sz w:val="22"/>
          <w:szCs w:val="22"/>
          <w:lang w:eastAsia="en-US"/>
        </w:rPr>
        <w:t xml:space="preserve">After the </w:t>
      </w:r>
      <w:r>
        <w:rPr>
          <w:rFonts w:ascii="Calibri" w:eastAsia="Calibri" w:hAnsi="Calibri" w:cs="Times New Roman"/>
          <w:bCs w:val="0"/>
          <w:sz w:val="22"/>
          <w:szCs w:val="22"/>
          <w:lang w:eastAsia="en-US"/>
        </w:rPr>
        <w:t>application passed the completeness and correctness check</w:t>
      </w:r>
      <w:r w:rsidRPr="00C57497">
        <w:rPr>
          <w:rFonts w:ascii="Calibri" w:eastAsia="Calibri" w:hAnsi="Calibri" w:cs="Times New Roman"/>
          <w:bCs w:val="0"/>
          <w:sz w:val="22"/>
          <w:szCs w:val="22"/>
          <w:lang w:eastAsia="en-US"/>
        </w:rPr>
        <w:t xml:space="preserve">, </w:t>
      </w:r>
      <w:r>
        <w:rPr>
          <w:rFonts w:ascii="Calibri" w:eastAsia="Calibri" w:hAnsi="Calibri" w:cs="Times New Roman"/>
          <w:bCs w:val="0"/>
          <w:sz w:val="22"/>
          <w:szCs w:val="22"/>
          <w:lang w:eastAsia="en-US"/>
        </w:rPr>
        <w:t xml:space="preserve">it should be passed on for the </w:t>
      </w:r>
      <w:r w:rsidR="00CB7C74">
        <w:rPr>
          <w:rFonts w:ascii="Calibri" w:eastAsia="Calibri" w:hAnsi="Calibri" w:cs="Times New Roman"/>
          <w:bCs w:val="0"/>
          <w:sz w:val="22"/>
          <w:szCs w:val="22"/>
          <w:lang w:eastAsia="en-US"/>
        </w:rPr>
        <w:t xml:space="preserve">license validity check and </w:t>
      </w:r>
      <w:r>
        <w:rPr>
          <w:rFonts w:ascii="Calibri" w:eastAsia="Calibri" w:hAnsi="Calibri" w:cs="Times New Roman"/>
          <w:bCs w:val="0"/>
          <w:sz w:val="22"/>
          <w:szCs w:val="22"/>
          <w:lang w:eastAsia="en-US"/>
        </w:rPr>
        <w:t>blacklist checks.</w:t>
      </w:r>
    </w:p>
    <w:p w14:paraId="4B8653B5" w14:textId="77777777" w:rsidR="003B2E32" w:rsidRPr="004601A7"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49" w:name="_Toc388461161"/>
      <w:bookmarkStart w:id="50" w:name="_Toc390431960"/>
      <w:r w:rsidRPr="004601A7">
        <w:rPr>
          <w:rFonts w:ascii="Calibri" w:hAnsi="Calibri" w:cs="Times New Roman"/>
          <w:b/>
          <w:bCs w:val="0"/>
          <w:color w:val="1F497D"/>
          <w:sz w:val="22"/>
          <w:szCs w:val="26"/>
          <w:lang w:eastAsia="en-US"/>
        </w:rPr>
        <w:t>Operation process</w:t>
      </w:r>
      <w:bookmarkEnd w:id="49"/>
      <w:bookmarkEnd w:id="50"/>
    </w:p>
    <w:p w14:paraId="7B46187F" w14:textId="77777777" w:rsidR="003B2E32" w:rsidRDefault="00FA4C37" w:rsidP="003B2E32">
      <w:r>
        <w:rPr>
          <w:noProof/>
        </w:rPr>
        <w:drawing>
          <wp:inline distT="0" distB="0" distL="0" distR="0" wp14:anchorId="481EC9D4" wp14:editId="6031A4D4">
            <wp:extent cx="3992880" cy="6400800"/>
            <wp:effectExtent l="0" t="0" r="0" b="0"/>
            <wp:docPr id="13" name="图片 1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2880" cy="6400800"/>
                    </a:xfrm>
                    <a:prstGeom prst="rect">
                      <a:avLst/>
                    </a:prstGeom>
                    <a:noFill/>
                    <a:ln>
                      <a:noFill/>
                    </a:ln>
                  </pic:spPr>
                </pic:pic>
              </a:graphicData>
            </a:graphic>
          </wp:inline>
        </w:drawing>
      </w:r>
    </w:p>
    <w:p w14:paraId="4B26C6DC" w14:textId="77777777" w:rsidR="00A27C65" w:rsidRPr="004601A7" w:rsidRDefault="00F427C3" w:rsidP="003B2E32">
      <w:r>
        <w:pict w14:anchorId="6B8D388C">
          <v:shape id="_x0000_i1028" type="#_x0000_t75" style="width:454pt;height:589pt">
            <v:imagedata r:id="rId28" o:title=""/>
          </v:shape>
        </w:pict>
      </w:r>
    </w:p>
    <w:p w14:paraId="29A7B02D" w14:textId="77777777" w:rsidR="003B2E32" w:rsidRPr="004601A7"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1" w:name="_Toc390431961"/>
      <w:r w:rsidRPr="004601A7">
        <w:rPr>
          <w:rFonts w:ascii="Calibri" w:hAnsi="Calibri" w:cs="Times New Roman"/>
          <w:b/>
          <w:bCs w:val="0"/>
          <w:color w:val="1F497D"/>
          <w:sz w:val="22"/>
          <w:szCs w:val="26"/>
          <w:lang w:eastAsia="en-US"/>
        </w:rPr>
        <w:t>Process description</w:t>
      </w:r>
      <w:bookmarkEnd w:id="51"/>
    </w:p>
    <w:p w14:paraId="211E886A" w14:textId="77777777" w:rsidR="00500B8E" w:rsidRPr="00500B8E" w:rsidRDefault="00500B8E" w:rsidP="00927897">
      <w:pPr>
        <w:numPr>
          <w:ilvl w:val="0"/>
          <w:numId w:val="58"/>
        </w:numPr>
        <w:rPr>
          <w:rFonts w:ascii="Calibri" w:hAnsi="Calibri" w:cs="Times New Roman"/>
          <w:bCs w:val="0"/>
          <w:sz w:val="22"/>
          <w:szCs w:val="24"/>
          <w:lang w:eastAsia="en-US"/>
        </w:rPr>
      </w:pPr>
      <w:r w:rsidRPr="00500B8E">
        <w:rPr>
          <w:rFonts w:ascii="Calibri" w:hAnsi="Calibri" w:cs="Times New Roman"/>
          <w:bCs w:val="0"/>
          <w:sz w:val="22"/>
          <w:szCs w:val="24"/>
          <w:lang w:eastAsia="en-US"/>
        </w:rPr>
        <w:t>Check validity of business registration license</w:t>
      </w:r>
    </w:p>
    <w:p w14:paraId="2B640AB9" w14:textId="77777777" w:rsidR="00500B8E" w:rsidRDefault="00500B8E" w:rsidP="00927897">
      <w:pPr>
        <w:pStyle w:val="afff"/>
        <w:numPr>
          <w:ilvl w:val="0"/>
          <w:numId w:val="60"/>
        </w:numPr>
      </w:pPr>
      <w:r w:rsidRPr="00500B8E">
        <w:t>After the application pass the completeness and correctness double check by the approval team, the approval team member should be able to “Save” the application, inform the underwriting team member of the status changed and to perform the license validity check. The status should be “Pending for license validity check”.</w:t>
      </w:r>
    </w:p>
    <w:p w14:paraId="37FC283C" w14:textId="77777777" w:rsidR="00500B8E" w:rsidRPr="00500B8E" w:rsidRDefault="00500B8E" w:rsidP="00500B8E">
      <w:pPr>
        <w:pStyle w:val="afff"/>
        <w:ind w:left="810"/>
        <w:rPr>
          <w:color w:val="FF0000"/>
        </w:rPr>
      </w:pPr>
      <w:r w:rsidRPr="009A70EB">
        <w:rPr>
          <w:color w:val="FF0000"/>
        </w:rPr>
        <w:t>Paste the notification contents here.</w:t>
      </w:r>
    </w:p>
    <w:p w14:paraId="5FA05525" w14:textId="77777777" w:rsidR="00500B8E" w:rsidRPr="00500B8E" w:rsidRDefault="00500B8E" w:rsidP="00927897">
      <w:pPr>
        <w:pStyle w:val="afff"/>
        <w:numPr>
          <w:ilvl w:val="0"/>
          <w:numId w:val="60"/>
        </w:numPr>
      </w:pPr>
      <w:r w:rsidRPr="00500B8E">
        <w:t>The check is performed outside of i-Factor but the application should be updated to “Passed license validity check” in order to move on the blacklist checks. If the license validity check fails, the application should be rejected.</w:t>
      </w:r>
    </w:p>
    <w:p w14:paraId="24EF53FF" w14:textId="77777777" w:rsidR="0032384F" w:rsidRPr="00225D4B" w:rsidRDefault="0032384F" w:rsidP="00927897">
      <w:pPr>
        <w:numPr>
          <w:ilvl w:val="0"/>
          <w:numId w:val="58"/>
        </w:numPr>
        <w:rPr>
          <w:rFonts w:ascii="Calibri" w:hAnsi="Calibri" w:cs="Times New Roman"/>
          <w:bCs w:val="0"/>
          <w:sz w:val="22"/>
          <w:szCs w:val="24"/>
          <w:lang w:eastAsia="en-US"/>
        </w:rPr>
      </w:pPr>
      <w:r w:rsidRPr="00225D4B">
        <w:rPr>
          <w:rFonts w:ascii="Calibri" w:hAnsi="Calibri" w:cs="Times New Roman"/>
          <w:bCs w:val="0"/>
          <w:sz w:val="22"/>
          <w:szCs w:val="24"/>
          <w:lang w:eastAsia="en-US"/>
        </w:rPr>
        <w:t>Check cancellation blacklist</w:t>
      </w:r>
    </w:p>
    <w:p w14:paraId="0C76122A" w14:textId="77777777" w:rsidR="0032384F" w:rsidRDefault="0032384F" w:rsidP="00927897">
      <w:pPr>
        <w:pStyle w:val="afff"/>
        <w:numPr>
          <w:ilvl w:val="0"/>
          <w:numId w:val="71"/>
        </w:numPr>
      </w:pPr>
      <w:r>
        <w:t xml:space="preserve">After </w:t>
      </w:r>
      <w:r w:rsidR="00500B8E">
        <w:t>the application pass the license validity check</w:t>
      </w:r>
      <w:r>
        <w:t xml:space="preserve">, there should be a button called “Check cancellation blacklist” for the </w:t>
      </w:r>
      <w:r w:rsidR="00131D7F">
        <w:t>underwriting team</w:t>
      </w:r>
      <w:r>
        <w:t xml:space="preserve"> member to click on</w:t>
      </w:r>
      <w:r w:rsidR="004601A7">
        <w:t>.</w:t>
      </w:r>
    </w:p>
    <w:p w14:paraId="28A39566" w14:textId="77777777" w:rsidR="0032384F" w:rsidRDefault="0032384F" w:rsidP="00927897">
      <w:pPr>
        <w:pStyle w:val="afff"/>
        <w:numPr>
          <w:ilvl w:val="0"/>
          <w:numId w:val="71"/>
        </w:numPr>
      </w:pPr>
      <w:r>
        <w:t>The system send back a message according to the result of the check</w:t>
      </w:r>
      <w:r w:rsidR="004601A7">
        <w:t>.</w:t>
      </w:r>
    </w:p>
    <w:p w14:paraId="26A7301D" w14:textId="77777777" w:rsidR="0032384F" w:rsidRDefault="0032384F" w:rsidP="00927897">
      <w:pPr>
        <w:pStyle w:val="afff"/>
        <w:numPr>
          <w:ilvl w:val="0"/>
          <w:numId w:val="71"/>
        </w:numPr>
      </w:pPr>
      <w:r>
        <w:t xml:space="preserve">If the result is positive: “The applicant is not in cancellation blacklist” and there should be a button called “Check </w:t>
      </w:r>
      <w:r w:rsidR="004601A7">
        <w:t>fraud</w:t>
      </w:r>
      <w:r>
        <w:t xml:space="preserve"> blacklist” for the </w:t>
      </w:r>
      <w:r w:rsidR="00131D7F">
        <w:t>underwriting team</w:t>
      </w:r>
      <w:r>
        <w:t xml:space="preserve"> member to click on to move on to </w:t>
      </w:r>
      <w:r w:rsidR="004601A7">
        <w:t>check fraud</w:t>
      </w:r>
      <w:r>
        <w:t xml:space="preserve"> blacklist. The application status should be “Passed cancellation blacklist check”</w:t>
      </w:r>
      <w:r w:rsidR="004601A7">
        <w:t>.</w:t>
      </w:r>
    </w:p>
    <w:p w14:paraId="76ED9C01" w14:textId="77777777" w:rsidR="0032384F" w:rsidRPr="00361A86" w:rsidRDefault="0032384F" w:rsidP="00927897">
      <w:pPr>
        <w:pStyle w:val="afff"/>
        <w:numPr>
          <w:ilvl w:val="0"/>
          <w:numId w:val="71"/>
        </w:numPr>
      </w:pPr>
      <w:r>
        <w:t>If the result is negative: “The applicant is in the cancellation blacklist” and</w:t>
      </w:r>
      <w:r w:rsidRPr="003D04DE">
        <w:t xml:space="preserve"> </w:t>
      </w:r>
      <w:r>
        <w:t xml:space="preserve">there should be a button called “Reject” for the </w:t>
      </w:r>
      <w:r w:rsidR="00131D7F">
        <w:t>underwriting team</w:t>
      </w:r>
      <w:r>
        <w:t xml:space="preserve"> member to reject the application</w:t>
      </w:r>
      <w:r w:rsidR="004601A7">
        <w:t>.</w:t>
      </w:r>
    </w:p>
    <w:p w14:paraId="1486B98B" w14:textId="77777777" w:rsidR="0032384F" w:rsidRPr="00225D4B" w:rsidRDefault="0032384F" w:rsidP="00927897">
      <w:pPr>
        <w:numPr>
          <w:ilvl w:val="0"/>
          <w:numId w:val="58"/>
        </w:numPr>
        <w:rPr>
          <w:rFonts w:ascii="Calibri" w:hAnsi="Calibri" w:cs="Times New Roman"/>
          <w:bCs w:val="0"/>
          <w:sz w:val="22"/>
          <w:szCs w:val="24"/>
          <w:lang w:eastAsia="en-US"/>
        </w:rPr>
      </w:pPr>
      <w:r w:rsidRPr="00225D4B">
        <w:rPr>
          <w:rFonts w:ascii="Calibri" w:hAnsi="Calibri" w:cs="Times New Roman"/>
          <w:bCs w:val="0"/>
          <w:sz w:val="22"/>
          <w:szCs w:val="24"/>
          <w:lang w:eastAsia="en-US"/>
        </w:rPr>
        <w:t xml:space="preserve">Check </w:t>
      </w:r>
      <w:r w:rsidR="004601A7">
        <w:rPr>
          <w:rFonts w:ascii="Calibri" w:hAnsi="Calibri" w:cs="Times New Roman"/>
          <w:bCs w:val="0"/>
          <w:sz w:val="22"/>
          <w:szCs w:val="24"/>
          <w:lang w:eastAsia="en-US"/>
        </w:rPr>
        <w:t>fraud</w:t>
      </w:r>
      <w:r w:rsidRPr="00225D4B">
        <w:rPr>
          <w:rFonts w:ascii="Calibri" w:hAnsi="Calibri" w:cs="Times New Roman"/>
          <w:bCs w:val="0"/>
          <w:sz w:val="22"/>
          <w:szCs w:val="24"/>
          <w:lang w:eastAsia="en-US"/>
        </w:rPr>
        <w:t xml:space="preserve"> blacklist</w:t>
      </w:r>
    </w:p>
    <w:p w14:paraId="0F88C19F" w14:textId="77777777" w:rsidR="0032384F" w:rsidRDefault="0032384F" w:rsidP="00927897">
      <w:pPr>
        <w:pStyle w:val="afff"/>
        <w:numPr>
          <w:ilvl w:val="0"/>
          <w:numId w:val="61"/>
        </w:numPr>
      </w:pPr>
      <w:r>
        <w:t xml:space="preserve">The </w:t>
      </w:r>
      <w:r w:rsidR="00131D7F">
        <w:t>underwriting team</w:t>
      </w:r>
      <w:r>
        <w:t xml:space="preserve"> member click on “Check </w:t>
      </w:r>
      <w:r w:rsidR="004601A7">
        <w:t>fraud</w:t>
      </w:r>
      <w:r>
        <w:t xml:space="preserve"> blacklist” (if the result of cancellation blacklist check is positive)</w:t>
      </w:r>
      <w:r w:rsidR="00500B8E">
        <w:t>.</w:t>
      </w:r>
    </w:p>
    <w:p w14:paraId="0C78A61D" w14:textId="77777777" w:rsidR="0032384F" w:rsidRDefault="0032384F" w:rsidP="00927897">
      <w:pPr>
        <w:pStyle w:val="afff"/>
        <w:numPr>
          <w:ilvl w:val="0"/>
          <w:numId w:val="61"/>
        </w:numPr>
      </w:pPr>
      <w:r>
        <w:t>The system send back a message according to the result of the check</w:t>
      </w:r>
      <w:r w:rsidR="00500B8E">
        <w:t>.</w:t>
      </w:r>
    </w:p>
    <w:p w14:paraId="0B89669A" w14:textId="77777777" w:rsidR="0032384F" w:rsidRDefault="0032384F" w:rsidP="00927897">
      <w:pPr>
        <w:pStyle w:val="afff"/>
        <w:numPr>
          <w:ilvl w:val="0"/>
          <w:numId w:val="61"/>
        </w:numPr>
      </w:pPr>
      <w:r>
        <w:t xml:space="preserve">If the result is positive: “The applicant is not in </w:t>
      </w:r>
      <w:r w:rsidR="004601A7">
        <w:t>fraud</w:t>
      </w:r>
      <w:r>
        <w:t xml:space="preserve"> blacklist” and there should be a button called “</w:t>
      </w:r>
      <w:r w:rsidR="004601A7">
        <w:t>Check industry blacklist</w:t>
      </w:r>
      <w:r>
        <w:t xml:space="preserve">” for the </w:t>
      </w:r>
      <w:r w:rsidR="00131D7F">
        <w:t>underwriting team</w:t>
      </w:r>
      <w:r>
        <w:t xml:space="preserve"> member to </w:t>
      </w:r>
      <w:r w:rsidR="0058016A">
        <w:t>click on to check industry blacklist</w:t>
      </w:r>
      <w:r>
        <w:t>. The application status should be “</w:t>
      </w:r>
      <w:r w:rsidR="0058016A">
        <w:t>Passed fraud blacklist</w:t>
      </w:r>
      <w:r>
        <w:t>”</w:t>
      </w:r>
      <w:r w:rsidR="00500B8E">
        <w:t>.</w:t>
      </w:r>
    </w:p>
    <w:p w14:paraId="3131E109" w14:textId="77777777" w:rsidR="0032384F" w:rsidRDefault="0032384F" w:rsidP="00927897">
      <w:pPr>
        <w:pStyle w:val="afff"/>
        <w:numPr>
          <w:ilvl w:val="0"/>
          <w:numId w:val="61"/>
        </w:numPr>
      </w:pPr>
      <w:r>
        <w:t xml:space="preserve">If the result is negative: “The applicant is in the </w:t>
      </w:r>
      <w:r w:rsidR="0058016A">
        <w:t>fraud</w:t>
      </w:r>
      <w:r>
        <w:t xml:space="preserve"> blacklist” and there should be a button called “Reject” for the </w:t>
      </w:r>
      <w:r w:rsidR="00131D7F">
        <w:t>underwriting team</w:t>
      </w:r>
      <w:r>
        <w:t xml:space="preserve"> member to reject the application</w:t>
      </w:r>
      <w:r w:rsidR="00500B8E">
        <w:t>.</w:t>
      </w:r>
    </w:p>
    <w:p w14:paraId="6192EDDC" w14:textId="77777777" w:rsidR="004601A7" w:rsidRPr="00225D4B" w:rsidRDefault="004601A7" w:rsidP="00927897">
      <w:pPr>
        <w:numPr>
          <w:ilvl w:val="0"/>
          <w:numId w:val="58"/>
        </w:numPr>
        <w:rPr>
          <w:rFonts w:ascii="Calibri" w:hAnsi="Calibri" w:cs="Times New Roman"/>
          <w:bCs w:val="0"/>
          <w:sz w:val="22"/>
          <w:szCs w:val="24"/>
          <w:lang w:eastAsia="en-US"/>
        </w:rPr>
      </w:pPr>
      <w:r w:rsidRPr="00225D4B">
        <w:rPr>
          <w:rFonts w:ascii="Calibri" w:hAnsi="Calibri" w:cs="Times New Roman"/>
          <w:bCs w:val="0"/>
          <w:sz w:val="22"/>
          <w:szCs w:val="24"/>
          <w:lang w:eastAsia="en-US"/>
        </w:rPr>
        <w:t xml:space="preserve">Check </w:t>
      </w:r>
      <w:r w:rsidR="00500B8E">
        <w:rPr>
          <w:rFonts w:ascii="Calibri" w:hAnsi="Calibri" w:cs="Times New Roman"/>
          <w:bCs w:val="0"/>
          <w:sz w:val="22"/>
          <w:szCs w:val="24"/>
          <w:lang w:eastAsia="en-US"/>
        </w:rPr>
        <w:t>industry</w:t>
      </w:r>
      <w:r w:rsidRPr="00225D4B">
        <w:rPr>
          <w:rFonts w:ascii="Calibri" w:hAnsi="Calibri" w:cs="Times New Roman"/>
          <w:bCs w:val="0"/>
          <w:sz w:val="22"/>
          <w:szCs w:val="24"/>
          <w:lang w:eastAsia="en-US"/>
        </w:rPr>
        <w:t xml:space="preserve"> blacklist</w:t>
      </w:r>
    </w:p>
    <w:p w14:paraId="5CBBF7B9" w14:textId="77777777" w:rsidR="004601A7" w:rsidRDefault="004601A7" w:rsidP="00927897">
      <w:pPr>
        <w:pStyle w:val="afff"/>
        <w:numPr>
          <w:ilvl w:val="0"/>
          <w:numId w:val="100"/>
        </w:numPr>
      </w:pPr>
      <w:r>
        <w:t xml:space="preserve">The </w:t>
      </w:r>
      <w:r w:rsidR="00131D7F">
        <w:t>underwriting team</w:t>
      </w:r>
      <w:r>
        <w:t xml:space="preserve"> member click on “Check </w:t>
      </w:r>
      <w:r w:rsidR="0058016A">
        <w:t xml:space="preserve">industry </w:t>
      </w:r>
      <w:r>
        <w:t xml:space="preserve">blacklist” (if the result of </w:t>
      </w:r>
      <w:r w:rsidR="0058016A">
        <w:t>fraud</w:t>
      </w:r>
      <w:r>
        <w:t xml:space="preserve"> blacklist check is positive)</w:t>
      </w:r>
      <w:r w:rsidR="00500B8E">
        <w:t>.</w:t>
      </w:r>
    </w:p>
    <w:p w14:paraId="321B5624" w14:textId="77777777" w:rsidR="004601A7" w:rsidRDefault="004601A7" w:rsidP="00927897">
      <w:pPr>
        <w:pStyle w:val="afff"/>
        <w:numPr>
          <w:ilvl w:val="0"/>
          <w:numId w:val="100"/>
        </w:numPr>
      </w:pPr>
      <w:r>
        <w:t>The system send back a message according to the result of the check</w:t>
      </w:r>
      <w:r w:rsidR="00500B8E">
        <w:t>.</w:t>
      </w:r>
    </w:p>
    <w:p w14:paraId="5DC46610" w14:textId="77777777" w:rsidR="004601A7" w:rsidRDefault="004601A7" w:rsidP="00927897">
      <w:pPr>
        <w:pStyle w:val="afff"/>
        <w:numPr>
          <w:ilvl w:val="0"/>
          <w:numId w:val="100"/>
        </w:numPr>
      </w:pPr>
      <w:r>
        <w:t>If the result is posi</w:t>
      </w:r>
      <w:r w:rsidR="0058016A">
        <w:t>tive: “The applicant is not in industry</w:t>
      </w:r>
      <w:r>
        <w:t xml:space="preserve"> blacklis</w:t>
      </w:r>
      <w:r w:rsidR="0058016A">
        <w:t xml:space="preserve">t” and there should be a button called “Input CIC data” </w:t>
      </w:r>
      <w:r>
        <w:t xml:space="preserve">for the </w:t>
      </w:r>
      <w:r w:rsidR="00131D7F">
        <w:t>underwriting team</w:t>
      </w:r>
      <w:r>
        <w:t xml:space="preserve"> member to </w:t>
      </w:r>
      <w:r w:rsidR="0058016A">
        <w:t>click on to move on to CIC data inputting</w:t>
      </w:r>
      <w:r>
        <w:t>. The application status should be “</w:t>
      </w:r>
      <w:r w:rsidR="0058016A">
        <w:t>Pending for CIC data</w:t>
      </w:r>
      <w:r>
        <w:t>”</w:t>
      </w:r>
      <w:r w:rsidR="00500B8E">
        <w:t>.</w:t>
      </w:r>
    </w:p>
    <w:p w14:paraId="528C5C7D" w14:textId="77777777" w:rsidR="004601A7" w:rsidRDefault="004601A7" w:rsidP="00927897">
      <w:pPr>
        <w:pStyle w:val="afff"/>
        <w:numPr>
          <w:ilvl w:val="0"/>
          <w:numId w:val="100"/>
        </w:numPr>
      </w:pPr>
      <w:r>
        <w:t xml:space="preserve">If the result is negative: “The applicant is in the </w:t>
      </w:r>
      <w:r w:rsidR="0058016A">
        <w:t>industry</w:t>
      </w:r>
      <w:r>
        <w:t xml:space="preserve"> blacklist” and there should be a button called “Reject” for the </w:t>
      </w:r>
      <w:r w:rsidR="00131D7F">
        <w:t>underwriting team</w:t>
      </w:r>
      <w:r>
        <w:t xml:space="preserve"> member to reject the application</w:t>
      </w:r>
      <w:r w:rsidR="00500B8E">
        <w:t>.</w:t>
      </w:r>
    </w:p>
    <w:p w14:paraId="6DC4F7BB" w14:textId="77777777" w:rsidR="0032384F" w:rsidRPr="00225D4B" w:rsidRDefault="0032384F" w:rsidP="00927897">
      <w:pPr>
        <w:numPr>
          <w:ilvl w:val="0"/>
          <w:numId w:val="58"/>
        </w:numPr>
        <w:rPr>
          <w:rFonts w:ascii="Calibri" w:hAnsi="Calibri" w:cs="Times New Roman"/>
          <w:bCs w:val="0"/>
          <w:sz w:val="22"/>
          <w:szCs w:val="24"/>
          <w:lang w:eastAsia="en-US"/>
        </w:rPr>
      </w:pPr>
      <w:r w:rsidRPr="00225D4B">
        <w:rPr>
          <w:rFonts w:ascii="Calibri" w:hAnsi="Calibri" w:cs="Times New Roman"/>
          <w:bCs w:val="0"/>
          <w:sz w:val="22"/>
          <w:szCs w:val="24"/>
          <w:lang w:eastAsia="en-US"/>
        </w:rPr>
        <w:t xml:space="preserve">Reject application </w:t>
      </w:r>
    </w:p>
    <w:p w14:paraId="3860B659" w14:textId="77777777" w:rsidR="0032384F" w:rsidRDefault="0032384F" w:rsidP="00927897">
      <w:pPr>
        <w:pStyle w:val="afff"/>
        <w:numPr>
          <w:ilvl w:val="0"/>
          <w:numId w:val="62"/>
        </w:numPr>
      </w:pPr>
      <w:r>
        <w:t xml:space="preserve">If the either of the </w:t>
      </w:r>
      <w:r w:rsidR="00500B8E">
        <w:t xml:space="preserve">license validity or </w:t>
      </w:r>
      <w:r>
        <w:t xml:space="preserve">blacklist checks give negative results, the </w:t>
      </w:r>
      <w:r w:rsidR="00131D7F">
        <w:t>underwriting team</w:t>
      </w:r>
      <w:r>
        <w:t xml:space="preserve"> member click on “Reject” to reject the application. The application status should be “Application rejected”</w:t>
      </w:r>
      <w:r w:rsidR="00500B8E">
        <w:t>.</w:t>
      </w:r>
    </w:p>
    <w:p w14:paraId="71404015" w14:textId="77777777" w:rsidR="0032384F" w:rsidRDefault="0032384F" w:rsidP="00927897">
      <w:pPr>
        <w:pStyle w:val="afff"/>
        <w:numPr>
          <w:ilvl w:val="0"/>
          <w:numId w:val="62"/>
        </w:numPr>
      </w:pPr>
      <w:r>
        <w:t>The system should be able to interface with VPBank’s SMS and email systems to send automatic SMS/email to the investor to inform rejection</w:t>
      </w:r>
    </w:p>
    <w:p w14:paraId="48E757F8" w14:textId="77777777" w:rsidR="0032384F" w:rsidRDefault="0032384F" w:rsidP="0032384F">
      <w:pPr>
        <w:pStyle w:val="afff"/>
        <w:ind w:firstLine="90"/>
        <w:rPr>
          <w:color w:val="FF0000"/>
          <w:szCs w:val="24"/>
        </w:rPr>
      </w:pPr>
      <w:r w:rsidRPr="00EB0F64">
        <w:rPr>
          <w:color w:val="FF0000"/>
          <w:szCs w:val="24"/>
        </w:rPr>
        <w:t>Paste the SMS/email format, contents here.</w:t>
      </w:r>
    </w:p>
    <w:p w14:paraId="6E26A620" w14:textId="77777777" w:rsidR="0032384F" w:rsidRPr="004601A7" w:rsidRDefault="0032384F" w:rsidP="00927897">
      <w:pPr>
        <w:pStyle w:val="afff"/>
        <w:numPr>
          <w:ilvl w:val="0"/>
          <w:numId w:val="62"/>
        </w:numPr>
      </w:pPr>
      <w:r>
        <w:t>The CS team should be able to see the status changed</w:t>
      </w:r>
    </w:p>
    <w:p w14:paraId="5BBFFC14" w14:textId="77777777" w:rsidR="00DF386E" w:rsidRPr="00B02302"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2" w:name="_Toc388461163"/>
      <w:bookmarkStart w:id="53" w:name="_Toc390431962"/>
      <w:r w:rsidRPr="00043D67">
        <w:rPr>
          <w:rFonts w:ascii="Calibri" w:hAnsi="Calibri" w:cs="Times New Roman"/>
          <w:b/>
          <w:bCs w:val="0"/>
          <w:color w:val="1F497D"/>
          <w:sz w:val="22"/>
          <w:szCs w:val="26"/>
          <w:lang w:eastAsia="en-US"/>
        </w:rPr>
        <w:t>Business rules</w:t>
      </w:r>
      <w:bookmarkEnd w:id="52"/>
      <w:bookmarkEnd w:id="53"/>
    </w:p>
    <w:p w14:paraId="6F367F2D" w14:textId="77777777" w:rsidR="00DF386E" w:rsidRDefault="00DF386E" w:rsidP="00927897">
      <w:pPr>
        <w:numPr>
          <w:ilvl w:val="0"/>
          <w:numId w:val="105"/>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18B9E17A" w14:textId="77777777" w:rsidR="00DF386E" w:rsidRDefault="00DF386E" w:rsidP="00927897">
      <w:pPr>
        <w:numPr>
          <w:ilvl w:val="0"/>
          <w:numId w:val="105"/>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2E0BD02D" w14:textId="77777777" w:rsidR="00B02302" w:rsidRDefault="00DF386E" w:rsidP="00927897">
      <w:pPr>
        <w:numPr>
          <w:ilvl w:val="0"/>
          <w:numId w:val="105"/>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163E136F" w14:textId="77777777" w:rsidR="00DF386E" w:rsidRPr="00B02302" w:rsidRDefault="002D3A89" w:rsidP="00927897">
      <w:pPr>
        <w:numPr>
          <w:ilvl w:val="0"/>
          <w:numId w:val="105"/>
        </w:numPr>
        <w:rPr>
          <w:rFonts w:ascii="Calibri" w:hAnsi="Calibri" w:cs="Times New Roman"/>
          <w:bCs w:val="0"/>
          <w:sz w:val="22"/>
          <w:szCs w:val="24"/>
          <w:lang w:eastAsia="en-US"/>
        </w:rPr>
      </w:pPr>
      <w:r w:rsidRPr="00B02302">
        <w:rPr>
          <w:rFonts w:ascii="Calibri" w:hAnsi="Calibri" w:cs="Times New Roman"/>
          <w:bCs w:val="0"/>
          <w:sz w:val="22"/>
          <w:szCs w:val="26"/>
          <w:lang w:eastAsia="en-US"/>
        </w:rPr>
        <w:t xml:space="preserve">The </w:t>
      </w:r>
      <w:r w:rsidR="00131D7F" w:rsidRPr="00B02302">
        <w:rPr>
          <w:rFonts w:ascii="Calibri" w:hAnsi="Calibri" w:cs="Times New Roman"/>
          <w:bCs w:val="0"/>
          <w:sz w:val="22"/>
          <w:szCs w:val="26"/>
          <w:lang w:eastAsia="en-US"/>
        </w:rPr>
        <w:t>underwriting team</w:t>
      </w:r>
      <w:r w:rsidRPr="00B02302">
        <w:rPr>
          <w:rFonts w:ascii="Calibri" w:hAnsi="Calibri" w:cs="Times New Roman"/>
          <w:bCs w:val="0"/>
          <w:sz w:val="22"/>
          <w:szCs w:val="26"/>
          <w:lang w:eastAsia="en-US"/>
        </w:rPr>
        <w:t xml:space="preserve"> member can only</w:t>
      </w:r>
      <w:r w:rsidR="00DF386E" w:rsidRPr="00B02302">
        <w:rPr>
          <w:rFonts w:ascii="Calibri" w:hAnsi="Calibri" w:cs="Times New Roman"/>
          <w:bCs w:val="0"/>
          <w:sz w:val="22"/>
          <w:szCs w:val="26"/>
          <w:lang w:eastAsia="en-US"/>
        </w:rPr>
        <w:t>:</w:t>
      </w:r>
    </w:p>
    <w:p w14:paraId="667C4EEE" w14:textId="77777777" w:rsidR="00DF386E" w:rsidRPr="00DF386E" w:rsidRDefault="00DF386E" w:rsidP="00927897">
      <w:pPr>
        <w:numPr>
          <w:ilvl w:val="0"/>
          <w:numId w:val="41"/>
        </w:numPr>
        <w:tabs>
          <w:tab w:val="left" w:pos="1080"/>
        </w:tabs>
        <w:ind w:left="1080"/>
        <w:rPr>
          <w:rFonts w:ascii="Calibri" w:hAnsi="Calibri" w:cs="Times New Roman"/>
          <w:bCs w:val="0"/>
          <w:sz w:val="22"/>
          <w:szCs w:val="24"/>
          <w:lang w:eastAsia="en-US"/>
        </w:rPr>
      </w:pPr>
      <w:r w:rsidRPr="00DF386E">
        <w:rPr>
          <w:rFonts w:ascii="Calibri" w:hAnsi="Calibri" w:cs="Times New Roman"/>
          <w:bCs w:val="0"/>
          <w:sz w:val="22"/>
          <w:szCs w:val="24"/>
          <w:lang w:eastAsia="en-US"/>
        </w:rPr>
        <w:t>move on to cancellation blacklist check should the result of the license validity check is positive and</w:t>
      </w:r>
      <w:r>
        <w:rPr>
          <w:rFonts w:ascii="Calibri" w:hAnsi="Calibri" w:cs="Times New Roman"/>
          <w:bCs w:val="0"/>
          <w:sz w:val="22"/>
          <w:szCs w:val="24"/>
          <w:lang w:eastAsia="en-US"/>
        </w:rPr>
        <w:t>;</w:t>
      </w:r>
    </w:p>
    <w:p w14:paraId="49ECF6D9" w14:textId="77777777" w:rsidR="00DF386E" w:rsidRPr="00DF386E" w:rsidRDefault="002D3A89" w:rsidP="00927897">
      <w:pPr>
        <w:numPr>
          <w:ilvl w:val="0"/>
          <w:numId w:val="41"/>
        </w:numPr>
        <w:tabs>
          <w:tab w:val="left" w:pos="1080"/>
        </w:tabs>
        <w:ind w:left="1080"/>
        <w:rPr>
          <w:rFonts w:ascii="Calibri" w:hAnsi="Calibri" w:cs="Times New Roman"/>
          <w:bCs w:val="0"/>
          <w:sz w:val="22"/>
          <w:szCs w:val="24"/>
          <w:lang w:eastAsia="en-US"/>
        </w:rPr>
      </w:pPr>
      <w:r w:rsidRPr="00DF386E">
        <w:rPr>
          <w:rFonts w:ascii="Calibri" w:hAnsi="Calibri" w:cs="Times New Roman"/>
          <w:bCs w:val="0"/>
          <w:sz w:val="22"/>
          <w:szCs w:val="24"/>
          <w:lang w:eastAsia="en-US"/>
        </w:rPr>
        <w:t>move on to the fraud blacklist check should the result of the cancellation blacklist check is positive and</w:t>
      </w:r>
      <w:r w:rsidR="00DF386E">
        <w:rPr>
          <w:rFonts w:ascii="Calibri" w:hAnsi="Calibri" w:cs="Times New Roman"/>
          <w:bCs w:val="0"/>
          <w:sz w:val="22"/>
          <w:szCs w:val="24"/>
          <w:lang w:eastAsia="en-US"/>
        </w:rPr>
        <w:t>;</w:t>
      </w:r>
      <w:r w:rsidRPr="00DF386E">
        <w:rPr>
          <w:rFonts w:ascii="Calibri" w:hAnsi="Calibri" w:cs="Times New Roman"/>
          <w:bCs w:val="0"/>
          <w:sz w:val="22"/>
          <w:szCs w:val="24"/>
          <w:lang w:eastAsia="en-US"/>
        </w:rPr>
        <w:t xml:space="preserve"> </w:t>
      </w:r>
    </w:p>
    <w:p w14:paraId="22C6BC60" w14:textId="77777777" w:rsidR="003B2E32" w:rsidRDefault="002D3A89" w:rsidP="00927897">
      <w:pPr>
        <w:numPr>
          <w:ilvl w:val="0"/>
          <w:numId w:val="41"/>
        </w:numPr>
        <w:tabs>
          <w:tab w:val="left" w:pos="1080"/>
        </w:tabs>
        <w:ind w:left="1080"/>
        <w:rPr>
          <w:rFonts w:ascii="Calibri" w:hAnsi="Calibri" w:cs="Times New Roman"/>
          <w:bCs w:val="0"/>
          <w:sz w:val="22"/>
          <w:szCs w:val="24"/>
          <w:lang w:eastAsia="en-US"/>
        </w:rPr>
      </w:pPr>
      <w:r w:rsidRPr="00DF386E">
        <w:rPr>
          <w:rFonts w:ascii="Calibri" w:hAnsi="Calibri" w:cs="Times New Roman"/>
          <w:bCs w:val="0"/>
          <w:sz w:val="22"/>
          <w:szCs w:val="24"/>
          <w:lang w:eastAsia="en-US"/>
        </w:rPr>
        <w:t>move on the industry blacklist check should the result of the fraud blacklist check is positive.</w:t>
      </w:r>
    </w:p>
    <w:p w14:paraId="3D3564AD" w14:textId="77777777" w:rsidR="00E33BD9" w:rsidRPr="00E33BD9" w:rsidRDefault="00E33BD9" w:rsidP="00927897">
      <w:pPr>
        <w:numPr>
          <w:ilvl w:val="0"/>
          <w:numId w:val="105"/>
        </w:numPr>
        <w:rPr>
          <w:rFonts w:ascii="Calibri" w:hAnsi="Calibri" w:cs="Times New Roman"/>
          <w:bCs w:val="0"/>
          <w:sz w:val="22"/>
          <w:szCs w:val="26"/>
          <w:lang w:eastAsia="en-US"/>
        </w:rPr>
      </w:pPr>
      <w:r w:rsidRPr="00E33BD9">
        <w:rPr>
          <w:rFonts w:ascii="Calibri" w:hAnsi="Calibri" w:cs="Times New Roman"/>
          <w:bCs w:val="0"/>
          <w:sz w:val="22"/>
          <w:szCs w:val="26"/>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4464045C" w14:textId="77777777" w:rsidR="003B2E32" w:rsidRPr="00043D67" w:rsidRDefault="003B2E32"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4" w:name="_Toc388461164"/>
      <w:bookmarkStart w:id="55" w:name="_Toc390431963"/>
      <w:r w:rsidRPr="00043D67">
        <w:rPr>
          <w:rFonts w:ascii="Calibri" w:hAnsi="Calibri" w:cs="Times New Roman"/>
          <w:b/>
          <w:bCs w:val="0"/>
          <w:color w:val="1F497D"/>
          <w:sz w:val="22"/>
          <w:szCs w:val="26"/>
          <w:lang w:eastAsia="en-US"/>
        </w:rPr>
        <w:t>Inputs and outputs</w:t>
      </w:r>
      <w:bookmarkEnd w:id="54"/>
      <w:bookmarkEnd w:id="55"/>
    </w:p>
    <w:p w14:paraId="4C080A26" w14:textId="77777777" w:rsidR="003B2E32" w:rsidRPr="00043D67" w:rsidRDefault="003B2E32" w:rsidP="00927897">
      <w:pPr>
        <w:keepNext/>
        <w:keepLines/>
        <w:widowControl/>
        <w:numPr>
          <w:ilvl w:val="0"/>
          <w:numId w:val="102"/>
        </w:numPr>
        <w:tabs>
          <w:tab w:val="left" w:pos="360"/>
        </w:tabs>
        <w:spacing w:before="120" w:after="120"/>
        <w:jc w:val="left"/>
        <w:rPr>
          <w:rFonts w:ascii="Calibri" w:hAnsi="Calibri" w:cs="Times New Roman"/>
          <w:bCs w:val="0"/>
          <w:sz w:val="22"/>
          <w:szCs w:val="26"/>
          <w:lang w:eastAsia="en-US"/>
        </w:rPr>
      </w:pPr>
      <w:r w:rsidRPr="00043D67">
        <w:rPr>
          <w:rFonts w:ascii="Calibri" w:hAnsi="Calibri" w:cs="Times New Roman"/>
          <w:bCs w:val="0"/>
          <w:sz w:val="22"/>
          <w:szCs w:val="26"/>
          <w:lang w:eastAsia="en-US"/>
        </w:rPr>
        <w:t>System blacklist check UI</w:t>
      </w:r>
    </w:p>
    <w:p w14:paraId="6B7A2DA4" w14:textId="77777777" w:rsidR="003B2E32" w:rsidRPr="00043D67" w:rsidRDefault="00131D7F" w:rsidP="00927897">
      <w:pPr>
        <w:keepNext/>
        <w:keepLines/>
        <w:widowControl/>
        <w:numPr>
          <w:ilvl w:val="0"/>
          <w:numId w:val="102"/>
        </w:numPr>
        <w:tabs>
          <w:tab w:val="left" w:pos="360"/>
        </w:tabs>
        <w:spacing w:before="120" w:after="120"/>
        <w:jc w:val="left"/>
        <w:rPr>
          <w:rFonts w:ascii="Calibri" w:hAnsi="Calibri" w:cs="Times New Roman"/>
          <w:b/>
          <w:bCs w:val="0"/>
          <w:color w:val="1F497D"/>
          <w:sz w:val="22"/>
          <w:szCs w:val="26"/>
          <w:lang w:eastAsia="en-US"/>
        </w:rPr>
      </w:pPr>
      <w:r>
        <w:rPr>
          <w:rFonts w:ascii="Calibri" w:hAnsi="Calibri" w:cs="Times New Roman"/>
          <w:bCs w:val="0"/>
          <w:sz w:val="22"/>
          <w:szCs w:val="26"/>
          <w:lang w:eastAsia="en-US"/>
        </w:rPr>
        <w:t>Underwriting team</w:t>
      </w:r>
      <w:r w:rsidR="003B2E32" w:rsidRPr="00043D67">
        <w:rPr>
          <w:rFonts w:ascii="Calibri" w:hAnsi="Calibri" w:cs="Times New Roman"/>
          <w:bCs w:val="0"/>
          <w:sz w:val="22"/>
          <w:szCs w:val="26"/>
          <w:lang w:eastAsia="en-US"/>
        </w:rPr>
        <w:t xml:space="preserve"> member get notification and application status update UI</w:t>
      </w:r>
    </w:p>
    <w:p w14:paraId="4935E49D" w14:textId="77777777" w:rsidR="003B2E32" w:rsidRPr="00043D67" w:rsidRDefault="003B2E32" w:rsidP="00927897">
      <w:pPr>
        <w:keepNext/>
        <w:keepLines/>
        <w:widowControl/>
        <w:numPr>
          <w:ilvl w:val="0"/>
          <w:numId w:val="102"/>
        </w:numPr>
        <w:tabs>
          <w:tab w:val="left" w:pos="360"/>
        </w:tabs>
        <w:spacing w:before="120" w:after="120"/>
        <w:jc w:val="left"/>
        <w:rPr>
          <w:rFonts w:ascii="Calibri" w:hAnsi="Calibri" w:cs="Times New Roman"/>
          <w:b/>
          <w:bCs w:val="0"/>
          <w:color w:val="1F497D"/>
          <w:sz w:val="22"/>
          <w:szCs w:val="26"/>
          <w:lang w:eastAsia="en-US"/>
        </w:rPr>
      </w:pPr>
      <w:r w:rsidRPr="00043D67">
        <w:rPr>
          <w:rFonts w:ascii="Calibri" w:hAnsi="Calibri" w:cs="Times New Roman"/>
          <w:bCs w:val="0"/>
          <w:sz w:val="22"/>
          <w:szCs w:val="26"/>
          <w:lang w:eastAsia="en-US"/>
        </w:rPr>
        <w:t>CS application status update UI</w:t>
      </w:r>
    </w:p>
    <w:p w14:paraId="33903493" w14:textId="77777777" w:rsidR="003B2E32" w:rsidRPr="003B2E32" w:rsidRDefault="003B2E32" w:rsidP="003B2E32">
      <w:pPr>
        <w:rPr>
          <w:rFonts w:ascii="Calibri" w:hAnsi="Calibri"/>
          <w:sz w:val="22"/>
        </w:rPr>
      </w:pPr>
    </w:p>
    <w:p w14:paraId="3E3DC791" w14:textId="77777777" w:rsidR="003B2E32" w:rsidRPr="0011161E" w:rsidRDefault="003B2E32"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2"/>
          <w:szCs w:val="26"/>
          <w:lang w:eastAsia="en-US"/>
        </w:rPr>
      </w:pPr>
      <w:r>
        <w:br w:type="page"/>
      </w:r>
      <w:bookmarkStart w:id="56" w:name="_Toc390431964"/>
      <w:r w:rsidR="008F30FE" w:rsidRPr="0011161E">
        <w:rPr>
          <w:rFonts w:ascii="Calibri" w:hAnsi="Calibri" w:cs="Times New Roman"/>
          <w:b/>
          <w:bCs w:val="0"/>
          <w:color w:val="1F497D"/>
          <w:sz w:val="24"/>
          <w:szCs w:val="32"/>
          <w:lang w:eastAsia="en-US"/>
        </w:rPr>
        <w:t>SME check from CIC</w:t>
      </w:r>
      <w:bookmarkEnd w:id="56"/>
    </w:p>
    <w:p w14:paraId="631DC92F"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7" w:name="_Toc390431965"/>
      <w:r w:rsidRPr="00C57497">
        <w:rPr>
          <w:rFonts w:ascii="Calibri" w:hAnsi="Calibri" w:cs="Times New Roman"/>
          <w:b/>
          <w:bCs w:val="0"/>
          <w:color w:val="1F497D"/>
          <w:sz w:val="22"/>
          <w:szCs w:val="26"/>
          <w:lang w:eastAsia="en-US"/>
        </w:rPr>
        <w:t>Function description</w:t>
      </w:r>
      <w:bookmarkEnd w:id="57"/>
    </w:p>
    <w:p w14:paraId="08BC032B" w14:textId="77777777" w:rsidR="009C57F1" w:rsidRDefault="008F30FE" w:rsidP="009C57F1">
      <w:pPr>
        <w:widowControl/>
        <w:spacing w:after="160" w:line="259" w:lineRule="auto"/>
        <w:jc w:val="left"/>
        <w:rPr>
          <w:rFonts w:ascii="Calibri" w:eastAsia="Calibri" w:hAnsi="Calibri" w:cs="Times New Roman"/>
          <w:bCs w:val="0"/>
          <w:sz w:val="22"/>
          <w:szCs w:val="22"/>
          <w:lang w:eastAsia="en-US"/>
        </w:rPr>
      </w:pPr>
      <w:r w:rsidRPr="00FD74CD">
        <w:rPr>
          <w:rFonts w:ascii="Calibri" w:eastAsia="Calibri" w:hAnsi="Calibri" w:cs="Times New Roman"/>
          <w:bCs w:val="0"/>
          <w:sz w:val="22"/>
          <w:szCs w:val="22"/>
          <w:lang w:eastAsia="en-US"/>
        </w:rPr>
        <w:t xml:space="preserve">After the application </w:t>
      </w:r>
      <w:r w:rsidR="00BB29DE">
        <w:rPr>
          <w:rFonts w:ascii="Calibri" w:eastAsia="Calibri" w:hAnsi="Calibri" w:cs="Times New Roman"/>
          <w:bCs w:val="0"/>
          <w:sz w:val="22"/>
          <w:szCs w:val="22"/>
          <w:lang w:eastAsia="en-US"/>
        </w:rPr>
        <w:t xml:space="preserve">passes </w:t>
      </w:r>
      <w:r w:rsidR="00DF166E">
        <w:rPr>
          <w:rFonts w:ascii="Calibri" w:eastAsia="Calibri" w:hAnsi="Calibri" w:cs="Times New Roman"/>
          <w:bCs w:val="0"/>
          <w:sz w:val="22"/>
          <w:szCs w:val="22"/>
          <w:lang w:eastAsia="en-US"/>
        </w:rPr>
        <w:t>the blacklist checks</w:t>
      </w:r>
      <w:r>
        <w:rPr>
          <w:rFonts w:ascii="Calibri" w:eastAsia="Calibri" w:hAnsi="Calibri" w:cs="Times New Roman"/>
          <w:bCs w:val="0"/>
          <w:sz w:val="22"/>
          <w:szCs w:val="22"/>
          <w:lang w:eastAsia="en-US"/>
        </w:rPr>
        <w:t>, t</w:t>
      </w:r>
      <w:r w:rsidRPr="00FD74CD">
        <w:rPr>
          <w:rFonts w:ascii="Calibri" w:eastAsia="Calibri" w:hAnsi="Calibri" w:cs="Times New Roman"/>
          <w:bCs w:val="0"/>
          <w:sz w:val="22"/>
          <w:szCs w:val="22"/>
          <w:lang w:eastAsia="en-US"/>
        </w:rPr>
        <w:t xml:space="preserve">he </w:t>
      </w:r>
      <w:r w:rsidR="00131D7F">
        <w:rPr>
          <w:rFonts w:ascii="Calibri" w:eastAsia="Calibri" w:hAnsi="Calibri" w:cs="Times New Roman"/>
          <w:bCs w:val="0"/>
          <w:sz w:val="22"/>
          <w:szCs w:val="22"/>
          <w:lang w:eastAsia="en-US"/>
        </w:rPr>
        <w:t>underwriting team</w:t>
      </w:r>
      <w:r w:rsidRPr="00FD74CD">
        <w:rPr>
          <w:rFonts w:ascii="Calibri" w:eastAsia="Calibri" w:hAnsi="Calibri" w:cs="Times New Roman"/>
          <w:bCs w:val="0"/>
          <w:sz w:val="22"/>
          <w:szCs w:val="22"/>
          <w:lang w:eastAsia="en-US"/>
        </w:rPr>
        <w:t xml:space="preserve"> member perform </w:t>
      </w:r>
      <w:r w:rsidR="00BB29DE">
        <w:rPr>
          <w:rFonts w:ascii="Calibri" w:eastAsia="Calibri" w:hAnsi="Calibri" w:cs="Times New Roman"/>
          <w:bCs w:val="0"/>
          <w:sz w:val="22"/>
          <w:szCs w:val="22"/>
          <w:lang w:eastAsia="en-US"/>
        </w:rPr>
        <w:t>the CIC data check</w:t>
      </w:r>
      <w:r>
        <w:rPr>
          <w:rFonts w:ascii="Calibri" w:eastAsia="Calibri" w:hAnsi="Calibri" w:cs="Times New Roman"/>
          <w:bCs w:val="0"/>
          <w:sz w:val="22"/>
          <w:szCs w:val="22"/>
          <w:lang w:eastAsia="en-US"/>
        </w:rPr>
        <w:t>.</w:t>
      </w:r>
      <w:r w:rsidR="00BB29DE">
        <w:rPr>
          <w:rFonts w:ascii="Calibri" w:eastAsia="Calibri" w:hAnsi="Calibri" w:cs="Times New Roman"/>
          <w:bCs w:val="0"/>
          <w:sz w:val="22"/>
          <w:szCs w:val="22"/>
          <w:lang w:eastAsia="en-US"/>
        </w:rPr>
        <w:t xml:space="preserve"> This is done outside of the system.</w:t>
      </w:r>
      <w:r>
        <w:rPr>
          <w:rFonts w:ascii="Calibri" w:eastAsia="Calibri" w:hAnsi="Calibri" w:cs="Times New Roman"/>
          <w:bCs w:val="0"/>
          <w:sz w:val="22"/>
          <w:szCs w:val="22"/>
          <w:lang w:eastAsia="en-US"/>
        </w:rPr>
        <w:t xml:space="preserve"> After </w:t>
      </w:r>
      <w:r w:rsidR="00131D7F">
        <w:rPr>
          <w:rFonts w:ascii="Calibri" w:eastAsia="Calibri" w:hAnsi="Calibri" w:cs="Times New Roman"/>
          <w:bCs w:val="0"/>
          <w:sz w:val="22"/>
          <w:szCs w:val="22"/>
          <w:lang w:eastAsia="en-US"/>
        </w:rPr>
        <w:t>underwriting team</w:t>
      </w:r>
      <w:r>
        <w:rPr>
          <w:rFonts w:ascii="Calibri" w:eastAsia="Calibri" w:hAnsi="Calibri" w:cs="Times New Roman"/>
          <w:bCs w:val="0"/>
          <w:sz w:val="22"/>
          <w:szCs w:val="22"/>
          <w:lang w:eastAsia="en-US"/>
        </w:rPr>
        <w:t xml:space="preserve"> member get </w:t>
      </w:r>
      <w:r w:rsidR="00BB29DE">
        <w:rPr>
          <w:rFonts w:ascii="Calibri" w:eastAsia="Calibri" w:hAnsi="Calibri" w:cs="Times New Roman"/>
          <w:bCs w:val="0"/>
          <w:sz w:val="22"/>
          <w:szCs w:val="22"/>
          <w:lang w:eastAsia="en-US"/>
        </w:rPr>
        <w:t>the data from CIC, they will manually input the data into i-Factor. Part of the data will be used for the KO factor checking, the other part is used for rating.</w:t>
      </w:r>
    </w:p>
    <w:p w14:paraId="2FD23C19" w14:textId="77777777" w:rsidR="009C57F1" w:rsidRDefault="009C57F1"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8" w:name="_Toc390431966"/>
      <w:r>
        <w:rPr>
          <w:rFonts w:ascii="Calibri" w:hAnsi="Calibri" w:cs="Times New Roman"/>
          <w:b/>
          <w:bCs w:val="0"/>
          <w:color w:val="1F497D"/>
          <w:sz w:val="22"/>
          <w:szCs w:val="26"/>
          <w:lang w:eastAsia="en-US"/>
        </w:rPr>
        <w:t xml:space="preserve">Operation </w:t>
      </w:r>
      <w:r w:rsidR="004B1767" w:rsidRPr="00CF7628">
        <w:rPr>
          <w:rFonts w:ascii="Calibri" w:hAnsi="Calibri" w:cs="Times New Roman"/>
          <w:b/>
          <w:bCs w:val="0"/>
          <w:color w:val="1F497D"/>
          <w:sz w:val="22"/>
          <w:szCs w:val="26"/>
          <w:lang w:eastAsia="en-US"/>
        </w:rPr>
        <w:t>proces</w:t>
      </w:r>
      <w:r w:rsidR="00135D0D">
        <w:rPr>
          <w:rFonts w:ascii="Calibri" w:hAnsi="Calibri" w:cs="Times New Roman"/>
          <w:b/>
          <w:bCs w:val="0"/>
          <w:color w:val="1F497D"/>
          <w:sz w:val="22"/>
          <w:szCs w:val="26"/>
          <w:lang w:eastAsia="en-US"/>
        </w:rPr>
        <w:t>s</w:t>
      </w:r>
      <w:bookmarkEnd w:id="58"/>
    </w:p>
    <w:p w14:paraId="2F585CC1" w14:textId="77777777" w:rsidR="00DF166E" w:rsidRDefault="00FA4C37" w:rsidP="009C57F1">
      <w:pPr>
        <w:widowControl/>
        <w:spacing w:after="160" w:line="259" w:lineRule="auto"/>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23BF4367" wp14:editId="7B8999A9">
            <wp:extent cx="5201920" cy="6482080"/>
            <wp:effectExtent l="0" t="0" r="5080" b="0"/>
            <wp:docPr id="15" name="图片 1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1920" cy="6482080"/>
                    </a:xfrm>
                    <a:prstGeom prst="rect">
                      <a:avLst/>
                    </a:prstGeom>
                    <a:noFill/>
                    <a:ln>
                      <a:noFill/>
                    </a:ln>
                  </pic:spPr>
                </pic:pic>
              </a:graphicData>
            </a:graphic>
          </wp:inline>
        </w:drawing>
      </w:r>
    </w:p>
    <w:p w14:paraId="6BEB3180" w14:textId="77777777" w:rsidR="002F0EC7" w:rsidRDefault="00F427C3" w:rsidP="009C57F1">
      <w:pPr>
        <w:widowControl/>
        <w:spacing w:after="160" w:line="259" w:lineRule="auto"/>
        <w:jc w:val="left"/>
        <w:rPr>
          <w:rFonts w:ascii="Calibri" w:hAnsi="Calibri" w:cs="Times New Roman"/>
          <w:b/>
          <w:bCs w:val="0"/>
          <w:color w:val="1F497D"/>
          <w:sz w:val="22"/>
          <w:szCs w:val="26"/>
          <w:lang w:eastAsia="en-US"/>
        </w:rPr>
      </w:pPr>
      <w:r>
        <w:pict w14:anchorId="68D8E107">
          <v:shape id="_x0000_i1029" type="#_x0000_t75" style="width:454pt;height:240pt">
            <v:imagedata r:id="rId30" o:title=""/>
          </v:shape>
        </w:pict>
      </w:r>
    </w:p>
    <w:p w14:paraId="38D6F017" w14:textId="77777777" w:rsidR="00BB29DE" w:rsidRDefault="00BB29DE" w:rsidP="00BB29DE">
      <w:pPr>
        <w:keepNext/>
        <w:keepLines/>
        <w:widowControl/>
        <w:tabs>
          <w:tab w:val="left" w:pos="540"/>
        </w:tabs>
        <w:spacing w:before="120" w:after="120"/>
        <w:jc w:val="left"/>
        <w:outlineLvl w:val="1"/>
        <w:rPr>
          <w:rFonts w:ascii="Calibri" w:hAnsi="Calibri" w:cs="Times New Roman"/>
          <w:b/>
          <w:bCs w:val="0"/>
          <w:color w:val="1F497D"/>
          <w:sz w:val="22"/>
          <w:szCs w:val="26"/>
          <w:lang w:eastAsia="en-US"/>
        </w:rPr>
      </w:pPr>
    </w:p>
    <w:p w14:paraId="28C56E1C" w14:textId="77777777" w:rsidR="004B1767" w:rsidRDefault="00DF166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59" w:name="_Toc390431967"/>
      <w:r>
        <w:rPr>
          <w:rFonts w:ascii="Calibri" w:hAnsi="Calibri" w:cs="Times New Roman"/>
          <w:b/>
          <w:bCs w:val="0"/>
          <w:color w:val="1F497D"/>
          <w:sz w:val="22"/>
          <w:szCs w:val="26"/>
          <w:lang w:eastAsia="en-US"/>
        </w:rPr>
        <w:t>Process description</w:t>
      </w:r>
      <w:bookmarkEnd w:id="59"/>
    </w:p>
    <w:p w14:paraId="391DF426" w14:textId="77777777" w:rsidR="00DF166E" w:rsidRDefault="00EE1E65" w:rsidP="00927897">
      <w:pPr>
        <w:keepNext/>
        <w:keepLines/>
        <w:widowControl/>
        <w:numPr>
          <w:ilvl w:val="0"/>
          <w:numId w:val="82"/>
        </w:numPr>
        <w:tabs>
          <w:tab w:val="left" w:pos="360"/>
        </w:tabs>
        <w:spacing w:before="120" w:after="120"/>
        <w:jc w:val="left"/>
        <w:rPr>
          <w:rFonts w:ascii="Calibri" w:hAnsi="Calibri" w:cs="Times New Roman"/>
          <w:bCs w:val="0"/>
          <w:sz w:val="22"/>
          <w:szCs w:val="26"/>
          <w:lang w:eastAsia="en-US"/>
        </w:rPr>
      </w:pPr>
      <w:r>
        <w:rPr>
          <w:rFonts w:ascii="Calibri" w:hAnsi="Calibri" w:cs="Times New Roman"/>
          <w:bCs w:val="0"/>
          <w:sz w:val="22"/>
          <w:szCs w:val="26"/>
          <w:lang w:eastAsia="en-US"/>
        </w:rPr>
        <w:t>CIC data checking on CIC website</w:t>
      </w:r>
    </w:p>
    <w:p w14:paraId="4D2C36B0" w14:textId="77777777" w:rsidR="00EE1E65" w:rsidRDefault="00EE1E65" w:rsidP="00927897">
      <w:pPr>
        <w:pStyle w:val="afff"/>
        <w:numPr>
          <w:ilvl w:val="0"/>
          <w:numId w:val="83"/>
        </w:numPr>
        <w:spacing w:before="120" w:after="120" w:line="240" w:lineRule="auto"/>
      </w:pPr>
      <w:r>
        <w:t>This is performed outside the system</w:t>
      </w:r>
    </w:p>
    <w:p w14:paraId="343AD275" w14:textId="77777777" w:rsidR="00EE1E65" w:rsidRDefault="00EE1E65" w:rsidP="00927897">
      <w:pPr>
        <w:pStyle w:val="afff"/>
        <w:numPr>
          <w:ilvl w:val="0"/>
          <w:numId w:val="82"/>
        </w:numPr>
        <w:spacing w:before="120" w:after="120" w:line="240" w:lineRule="auto"/>
      </w:pPr>
      <w:r>
        <w:t>Input the CIC data into the system</w:t>
      </w:r>
    </w:p>
    <w:p w14:paraId="4FA8A825" w14:textId="77777777" w:rsidR="00543AD9" w:rsidRDefault="00EE1E65" w:rsidP="00927897">
      <w:pPr>
        <w:pStyle w:val="afff"/>
        <w:numPr>
          <w:ilvl w:val="0"/>
          <w:numId w:val="84"/>
        </w:numPr>
        <w:spacing w:before="120" w:after="120" w:line="240" w:lineRule="auto"/>
      </w:pPr>
      <w:r>
        <w:t xml:space="preserve">The </w:t>
      </w:r>
      <w:r w:rsidR="00131D7F">
        <w:t>underwriting team</w:t>
      </w:r>
      <w:r>
        <w:t xml:space="preserve"> member input the CIC data into i-Factor. The </w:t>
      </w:r>
      <w:r w:rsidR="00543AD9">
        <w:t>data details are as followed:</w:t>
      </w:r>
    </w:p>
    <w:p w14:paraId="144784E3" w14:textId="77777777" w:rsidR="00543AD9" w:rsidRPr="00EE1E65" w:rsidRDefault="00543AD9" w:rsidP="00927897">
      <w:pPr>
        <w:pStyle w:val="afff"/>
        <w:numPr>
          <w:ilvl w:val="0"/>
          <w:numId w:val="84"/>
        </w:numPr>
        <w:spacing w:before="120" w:after="120" w:line="240" w:lineRule="auto"/>
      </w:pPr>
      <w:r>
        <w:t>For KO checking:</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853"/>
      </w:tblGrid>
      <w:tr w:rsidR="00543AD9" w14:paraId="0A314DE2" w14:textId="77777777" w:rsidTr="00B90882">
        <w:tc>
          <w:tcPr>
            <w:tcW w:w="715" w:type="dxa"/>
            <w:shd w:val="clear" w:color="auto" w:fill="auto"/>
          </w:tcPr>
          <w:p w14:paraId="16C1AC18" w14:textId="77777777" w:rsidR="00543AD9" w:rsidRPr="00B90882" w:rsidRDefault="00543AD9" w:rsidP="00B90882">
            <w:pPr>
              <w:rPr>
                <w:rFonts w:ascii="Calibri" w:hAnsi="Calibri"/>
                <w:kern w:val="2"/>
                <w:sz w:val="22"/>
                <w:szCs w:val="22"/>
              </w:rPr>
            </w:pPr>
          </w:p>
        </w:tc>
        <w:tc>
          <w:tcPr>
            <w:tcW w:w="7853" w:type="dxa"/>
            <w:shd w:val="clear" w:color="auto" w:fill="auto"/>
          </w:tcPr>
          <w:p w14:paraId="1EF3CDF7"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Question</w:t>
            </w:r>
          </w:p>
        </w:tc>
      </w:tr>
      <w:tr w:rsidR="00543AD9" w14:paraId="4887A4EE" w14:textId="77777777" w:rsidTr="00B90882">
        <w:tc>
          <w:tcPr>
            <w:tcW w:w="715" w:type="dxa"/>
            <w:shd w:val="clear" w:color="auto" w:fill="auto"/>
          </w:tcPr>
          <w:p w14:paraId="20857FB7"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KO 1</w:t>
            </w:r>
          </w:p>
        </w:tc>
        <w:tc>
          <w:tcPr>
            <w:tcW w:w="7853" w:type="dxa"/>
            <w:shd w:val="clear" w:color="auto" w:fill="auto"/>
          </w:tcPr>
          <w:p w14:paraId="3C815431"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Do customers have bad debts (group 3-5) within the last 12 months?</w:t>
            </w:r>
          </w:p>
        </w:tc>
      </w:tr>
      <w:tr w:rsidR="00543AD9" w14:paraId="4D6E0A96" w14:textId="77777777" w:rsidTr="00B90882">
        <w:tc>
          <w:tcPr>
            <w:tcW w:w="715" w:type="dxa"/>
            <w:shd w:val="clear" w:color="auto" w:fill="auto"/>
          </w:tcPr>
          <w:p w14:paraId="16CF2318"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KO 2</w:t>
            </w:r>
          </w:p>
        </w:tc>
        <w:tc>
          <w:tcPr>
            <w:tcW w:w="7853" w:type="dxa"/>
            <w:shd w:val="clear" w:color="auto" w:fill="auto"/>
          </w:tcPr>
          <w:p w14:paraId="23820106"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Do customers have group 2 debts at the time of documents’ submission?</w:t>
            </w:r>
          </w:p>
        </w:tc>
      </w:tr>
      <w:tr w:rsidR="00543AD9" w14:paraId="5BC9A2D1" w14:textId="77777777" w:rsidTr="00B90882">
        <w:tc>
          <w:tcPr>
            <w:tcW w:w="715" w:type="dxa"/>
            <w:shd w:val="clear" w:color="auto" w:fill="auto"/>
          </w:tcPr>
          <w:p w14:paraId="1198FA4E"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KO 3</w:t>
            </w:r>
          </w:p>
        </w:tc>
        <w:tc>
          <w:tcPr>
            <w:tcW w:w="7853" w:type="dxa"/>
            <w:shd w:val="clear" w:color="auto" w:fill="auto"/>
          </w:tcPr>
          <w:p w14:paraId="34C745B3" w14:textId="77777777" w:rsidR="00543AD9" w:rsidRPr="00B90882" w:rsidRDefault="00543AD9" w:rsidP="00B90882">
            <w:pPr>
              <w:rPr>
                <w:rFonts w:ascii="Calibri" w:hAnsi="Calibri"/>
                <w:kern w:val="2"/>
                <w:sz w:val="22"/>
                <w:szCs w:val="22"/>
              </w:rPr>
            </w:pPr>
            <w:r w:rsidRPr="00B90882">
              <w:rPr>
                <w:rFonts w:ascii="Calibri" w:hAnsi="Calibri"/>
                <w:kern w:val="2"/>
                <w:sz w:val="22"/>
                <w:szCs w:val="22"/>
              </w:rPr>
              <w:t xml:space="preserve">How many times (how many months) do customers incur debts in group 2 within the last 12 months? </w:t>
            </w:r>
          </w:p>
        </w:tc>
      </w:tr>
    </w:tbl>
    <w:p w14:paraId="61780E01" w14:textId="77777777" w:rsidR="00EE1E65" w:rsidRDefault="00543AD9" w:rsidP="00927897">
      <w:pPr>
        <w:pStyle w:val="afff"/>
        <w:numPr>
          <w:ilvl w:val="0"/>
          <w:numId w:val="84"/>
        </w:numPr>
        <w:spacing w:before="120" w:after="120" w:line="240" w:lineRule="auto"/>
      </w:pPr>
      <w:r>
        <w:t>For rating:</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853"/>
      </w:tblGrid>
      <w:tr w:rsidR="00B54DBF" w:rsidRPr="00B90882" w14:paraId="5D5CEEBB" w14:textId="77777777" w:rsidTr="00D9004A">
        <w:tc>
          <w:tcPr>
            <w:tcW w:w="715" w:type="dxa"/>
            <w:shd w:val="clear" w:color="auto" w:fill="auto"/>
          </w:tcPr>
          <w:p w14:paraId="55BE33A6" w14:textId="77777777" w:rsidR="00B54DBF" w:rsidRPr="00B90882" w:rsidRDefault="00B54DBF" w:rsidP="00D9004A">
            <w:pPr>
              <w:rPr>
                <w:rFonts w:ascii="Calibri" w:hAnsi="Calibri"/>
                <w:kern w:val="2"/>
                <w:sz w:val="22"/>
                <w:szCs w:val="22"/>
              </w:rPr>
            </w:pPr>
          </w:p>
        </w:tc>
        <w:tc>
          <w:tcPr>
            <w:tcW w:w="7853" w:type="dxa"/>
            <w:shd w:val="clear" w:color="auto" w:fill="auto"/>
          </w:tcPr>
          <w:p w14:paraId="7CD047BC" w14:textId="77777777" w:rsidR="00B54DBF" w:rsidRPr="00B90882" w:rsidRDefault="00B54DBF" w:rsidP="00D9004A">
            <w:pPr>
              <w:rPr>
                <w:rFonts w:ascii="Calibri" w:hAnsi="Calibri"/>
                <w:kern w:val="2"/>
                <w:sz w:val="22"/>
                <w:szCs w:val="22"/>
              </w:rPr>
            </w:pPr>
            <w:r w:rsidRPr="00B90882">
              <w:rPr>
                <w:rFonts w:ascii="Calibri" w:hAnsi="Calibri"/>
                <w:kern w:val="2"/>
                <w:sz w:val="22"/>
                <w:szCs w:val="22"/>
              </w:rPr>
              <w:t>Question</w:t>
            </w:r>
          </w:p>
        </w:tc>
      </w:tr>
      <w:tr w:rsidR="00B54DBF" w:rsidRPr="00B90882" w14:paraId="23863D29" w14:textId="77777777" w:rsidTr="00D9004A">
        <w:tc>
          <w:tcPr>
            <w:tcW w:w="715" w:type="dxa"/>
            <w:shd w:val="clear" w:color="auto" w:fill="auto"/>
          </w:tcPr>
          <w:p w14:paraId="513F6A74" w14:textId="77777777" w:rsidR="00B54DBF" w:rsidRPr="00B90882" w:rsidRDefault="00B54DBF" w:rsidP="00D9004A">
            <w:pPr>
              <w:rPr>
                <w:rFonts w:ascii="Calibri" w:hAnsi="Calibri"/>
                <w:kern w:val="2"/>
                <w:sz w:val="22"/>
                <w:szCs w:val="22"/>
              </w:rPr>
            </w:pPr>
            <w:r w:rsidRPr="00B90882">
              <w:rPr>
                <w:rFonts w:ascii="Calibri" w:hAnsi="Calibri"/>
                <w:kern w:val="2"/>
                <w:sz w:val="22"/>
                <w:szCs w:val="22"/>
              </w:rPr>
              <w:t>1</w:t>
            </w:r>
          </w:p>
        </w:tc>
        <w:tc>
          <w:tcPr>
            <w:tcW w:w="7853" w:type="dxa"/>
            <w:shd w:val="clear" w:color="auto" w:fill="auto"/>
          </w:tcPr>
          <w:p w14:paraId="08E3BAE9" w14:textId="77777777" w:rsidR="00B54DBF" w:rsidRPr="00B90882" w:rsidRDefault="00B54DBF" w:rsidP="00D9004A">
            <w:pPr>
              <w:rPr>
                <w:rFonts w:ascii="Calibri" w:hAnsi="Calibri"/>
                <w:kern w:val="2"/>
                <w:sz w:val="22"/>
                <w:szCs w:val="22"/>
              </w:rPr>
            </w:pPr>
            <w:r w:rsidRPr="00B90882">
              <w:rPr>
                <w:rFonts w:ascii="Calibri" w:hAnsi="Calibri"/>
                <w:kern w:val="2"/>
                <w:sz w:val="22"/>
                <w:szCs w:val="22"/>
              </w:rPr>
              <w:t>How many financial institutions is the customer currently having loans with? (by CIC report)</w:t>
            </w:r>
          </w:p>
        </w:tc>
      </w:tr>
    </w:tbl>
    <w:p w14:paraId="6FE5106E" w14:textId="77777777" w:rsidR="00B54DBF" w:rsidRDefault="00B54DBF" w:rsidP="00927897">
      <w:pPr>
        <w:pStyle w:val="afff"/>
        <w:numPr>
          <w:ilvl w:val="0"/>
          <w:numId w:val="84"/>
        </w:numPr>
        <w:spacing w:before="120" w:after="120" w:line="240" w:lineRule="auto"/>
      </w:pPr>
      <w:r>
        <w:t xml:space="preserve">If no CIC information found, the </w:t>
      </w:r>
      <w:r w:rsidR="00577AB5">
        <w:t>underwriting</w:t>
      </w:r>
      <w:r>
        <w:t xml:space="preserve"> team member should be able to select “No CIC information found”. The KO factor check will in this case be skipped.</w:t>
      </w:r>
    </w:p>
    <w:p w14:paraId="41B43130" w14:textId="77777777" w:rsidR="00543AD9" w:rsidRDefault="00310DB0" w:rsidP="00927897">
      <w:pPr>
        <w:pStyle w:val="afff"/>
        <w:numPr>
          <w:ilvl w:val="0"/>
          <w:numId w:val="82"/>
        </w:numPr>
        <w:spacing w:before="120" w:after="120" w:line="240" w:lineRule="auto"/>
      </w:pPr>
      <w:r>
        <w:t>KO factor application</w:t>
      </w:r>
    </w:p>
    <w:p w14:paraId="38CFE790" w14:textId="77777777" w:rsidR="00310DB0" w:rsidRDefault="00310DB0" w:rsidP="00927897">
      <w:pPr>
        <w:pStyle w:val="afff"/>
        <w:numPr>
          <w:ilvl w:val="0"/>
          <w:numId w:val="85"/>
        </w:numPr>
        <w:spacing w:before="120" w:after="120" w:line="240" w:lineRule="auto"/>
      </w:pPr>
      <w:r>
        <w:t xml:space="preserve">After the </w:t>
      </w:r>
      <w:r w:rsidR="00131D7F">
        <w:t>underwriting team</w:t>
      </w:r>
      <w:r>
        <w:t xml:space="preserve"> member input the data into the system, they should be able to initiate the KO factor check.</w:t>
      </w:r>
    </w:p>
    <w:p w14:paraId="1AF35316" w14:textId="77777777" w:rsidR="00310DB0" w:rsidRDefault="00310DB0" w:rsidP="00927897">
      <w:pPr>
        <w:pStyle w:val="afff"/>
        <w:numPr>
          <w:ilvl w:val="0"/>
          <w:numId w:val="85"/>
        </w:numPr>
        <w:spacing w:before="120" w:after="120" w:line="240" w:lineRule="auto"/>
      </w:pPr>
      <w:r>
        <w:t xml:space="preserve">The KO factor check is </w:t>
      </w:r>
      <w:r w:rsidR="009B7FF4">
        <w:t>performed</w:t>
      </w:r>
      <w:r>
        <w:t xml:space="preserve"> by the system. The details are as followed:</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80"/>
        <w:gridCol w:w="1620"/>
        <w:gridCol w:w="1870"/>
        <w:gridCol w:w="2810"/>
      </w:tblGrid>
      <w:tr w:rsidR="00310DB0" w14:paraId="79B8A08A" w14:textId="77777777" w:rsidTr="00B90882">
        <w:tc>
          <w:tcPr>
            <w:tcW w:w="715" w:type="dxa"/>
            <w:shd w:val="clear" w:color="auto" w:fill="auto"/>
          </w:tcPr>
          <w:p w14:paraId="03C72952" w14:textId="77777777" w:rsidR="00310DB0" w:rsidRPr="00B90882" w:rsidRDefault="00310DB0" w:rsidP="00B90882">
            <w:pPr>
              <w:rPr>
                <w:rFonts w:ascii="Calibri" w:hAnsi="Calibri"/>
                <w:kern w:val="2"/>
                <w:sz w:val="22"/>
                <w:szCs w:val="22"/>
              </w:rPr>
            </w:pPr>
          </w:p>
        </w:tc>
        <w:tc>
          <w:tcPr>
            <w:tcW w:w="2880" w:type="dxa"/>
            <w:shd w:val="clear" w:color="auto" w:fill="auto"/>
          </w:tcPr>
          <w:p w14:paraId="0A88D65B"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Question</w:t>
            </w:r>
          </w:p>
        </w:tc>
        <w:tc>
          <w:tcPr>
            <w:tcW w:w="1620" w:type="dxa"/>
            <w:shd w:val="clear" w:color="auto" w:fill="auto"/>
          </w:tcPr>
          <w:p w14:paraId="3E9410F0"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Answer</w:t>
            </w:r>
          </w:p>
        </w:tc>
        <w:tc>
          <w:tcPr>
            <w:tcW w:w="1870" w:type="dxa"/>
            <w:shd w:val="clear" w:color="auto" w:fill="auto"/>
          </w:tcPr>
          <w:p w14:paraId="515AA3A6"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Answer respondent to KO Qs</w:t>
            </w:r>
          </w:p>
        </w:tc>
        <w:tc>
          <w:tcPr>
            <w:tcW w:w="2810" w:type="dxa"/>
            <w:shd w:val="clear" w:color="auto" w:fill="auto"/>
          </w:tcPr>
          <w:p w14:paraId="1D44F6B1"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Evidence</w:t>
            </w:r>
          </w:p>
        </w:tc>
      </w:tr>
      <w:tr w:rsidR="00310DB0" w14:paraId="3FAB341F" w14:textId="77777777" w:rsidTr="00B90882">
        <w:tc>
          <w:tcPr>
            <w:tcW w:w="715" w:type="dxa"/>
            <w:shd w:val="clear" w:color="auto" w:fill="auto"/>
          </w:tcPr>
          <w:p w14:paraId="3AF3CFD6"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KO 1</w:t>
            </w:r>
          </w:p>
        </w:tc>
        <w:tc>
          <w:tcPr>
            <w:tcW w:w="2880" w:type="dxa"/>
            <w:shd w:val="clear" w:color="auto" w:fill="auto"/>
          </w:tcPr>
          <w:p w14:paraId="36790867"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Do customers have bad debts (group 3-5) within the last 12 months?</w:t>
            </w:r>
          </w:p>
        </w:tc>
        <w:tc>
          <w:tcPr>
            <w:tcW w:w="1620" w:type="dxa"/>
            <w:shd w:val="clear" w:color="auto" w:fill="auto"/>
          </w:tcPr>
          <w:p w14:paraId="5C443214"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Yes/ No</w:t>
            </w:r>
          </w:p>
        </w:tc>
        <w:tc>
          <w:tcPr>
            <w:tcW w:w="1870" w:type="dxa"/>
            <w:shd w:val="clear" w:color="auto" w:fill="auto"/>
          </w:tcPr>
          <w:p w14:paraId="3F42213A"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No</w:t>
            </w:r>
          </w:p>
        </w:tc>
        <w:tc>
          <w:tcPr>
            <w:tcW w:w="2810" w:type="dxa"/>
            <w:shd w:val="clear" w:color="auto" w:fill="auto"/>
          </w:tcPr>
          <w:p w14:paraId="6701807D"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 xml:space="preserve">Summarized by CIC </w:t>
            </w:r>
          </w:p>
        </w:tc>
      </w:tr>
      <w:tr w:rsidR="00310DB0" w14:paraId="04715B23" w14:textId="77777777" w:rsidTr="00B90882">
        <w:tc>
          <w:tcPr>
            <w:tcW w:w="715" w:type="dxa"/>
            <w:shd w:val="clear" w:color="auto" w:fill="auto"/>
          </w:tcPr>
          <w:p w14:paraId="25FB54A4"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KO 2</w:t>
            </w:r>
          </w:p>
        </w:tc>
        <w:tc>
          <w:tcPr>
            <w:tcW w:w="2880" w:type="dxa"/>
            <w:shd w:val="clear" w:color="auto" w:fill="auto"/>
          </w:tcPr>
          <w:p w14:paraId="35EAE714"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Do customers have group 2 debts at the time of documents’ submission?</w:t>
            </w:r>
          </w:p>
        </w:tc>
        <w:tc>
          <w:tcPr>
            <w:tcW w:w="1620" w:type="dxa"/>
            <w:shd w:val="clear" w:color="auto" w:fill="auto"/>
          </w:tcPr>
          <w:p w14:paraId="0FAFB965"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Yes/ No</w:t>
            </w:r>
          </w:p>
        </w:tc>
        <w:tc>
          <w:tcPr>
            <w:tcW w:w="1870" w:type="dxa"/>
            <w:shd w:val="clear" w:color="auto" w:fill="auto"/>
          </w:tcPr>
          <w:p w14:paraId="636803F9"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No</w:t>
            </w:r>
          </w:p>
        </w:tc>
        <w:tc>
          <w:tcPr>
            <w:tcW w:w="2810" w:type="dxa"/>
            <w:shd w:val="clear" w:color="auto" w:fill="auto"/>
          </w:tcPr>
          <w:p w14:paraId="286D4EB6"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Summarized by CIC</w:t>
            </w:r>
          </w:p>
        </w:tc>
      </w:tr>
      <w:tr w:rsidR="00310DB0" w14:paraId="7A39A31B" w14:textId="77777777" w:rsidTr="00B90882">
        <w:tc>
          <w:tcPr>
            <w:tcW w:w="715" w:type="dxa"/>
            <w:shd w:val="clear" w:color="auto" w:fill="auto"/>
          </w:tcPr>
          <w:p w14:paraId="0BC1F7FA"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KO 3</w:t>
            </w:r>
          </w:p>
        </w:tc>
        <w:tc>
          <w:tcPr>
            <w:tcW w:w="2880" w:type="dxa"/>
            <w:shd w:val="clear" w:color="auto" w:fill="auto"/>
          </w:tcPr>
          <w:p w14:paraId="2B52F662"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 xml:space="preserve">How many times (how many months) do customers incur debts in group 2 within the last 12 months? </w:t>
            </w:r>
          </w:p>
        </w:tc>
        <w:tc>
          <w:tcPr>
            <w:tcW w:w="1620" w:type="dxa"/>
            <w:shd w:val="clear" w:color="auto" w:fill="auto"/>
          </w:tcPr>
          <w:p w14:paraId="28C2C8CC"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State the frequency (0, 1…)</w:t>
            </w:r>
          </w:p>
        </w:tc>
        <w:tc>
          <w:tcPr>
            <w:tcW w:w="1870" w:type="dxa"/>
            <w:shd w:val="clear" w:color="auto" w:fill="auto"/>
          </w:tcPr>
          <w:p w14:paraId="539E009E"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 xml:space="preserve">0, 1 </w:t>
            </w:r>
          </w:p>
        </w:tc>
        <w:tc>
          <w:tcPr>
            <w:tcW w:w="2810" w:type="dxa"/>
            <w:shd w:val="clear" w:color="auto" w:fill="auto"/>
          </w:tcPr>
          <w:p w14:paraId="6F8A8450"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 xml:space="preserve">Based on the 12-month report of CIC </w:t>
            </w:r>
          </w:p>
          <w:p w14:paraId="3002E5E1" w14:textId="77777777" w:rsidR="00310DB0" w:rsidRPr="00B90882" w:rsidRDefault="00310DB0" w:rsidP="00B90882">
            <w:pPr>
              <w:rPr>
                <w:rFonts w:ascii="Calibri" w:hAnsi="Calibri"/>
                <w:kern w:val="2"/>
                <w:sz w:val="22"/>
                <w:szCs w:val="22"/>
              </w:rPr>
            </w:pPr>
            <w:r w:rsidRPr="00B90882">
              <w:rPr>
                <w:rFonts w:ascii="Calibri" w:hAnsi="Calibri"/>
                <w:kern w:val="2"/>
                <w:sz w:val="22"/>
                <w:szCs w:val="22"/>
              </w:rPr>
              <w:t>Calculated based on the number of months that customers have incurred debts in group 2</w:t>
            </w:r>
          </w:p>
        </w:tc>
      </w:tr>
    </w:tbl>
    <w:p w14:paraId="10332FC2" w14:textId="77777777" w:rsidR="00310DB0" w:rsidRDefault="00310DB0" w:rsidP="00927897">
      <w:pPr>
        <w:pStyle w:val="afff"/>
        <w:numPr>
          <w:ilvl w:val="0"/>
          <w:numId w:val="85"/>
        </w:numPr>
        <w:spacing w:before="120" w:after="120" w:line="240" w:lineRule="auto"/>
      </w:pPr>
      <w:r>
        <w:t>If any of the KO factors is not satisfied (‘Yes’ for KO1 and KO2,’ &gt;=2’ for KO3), the</w:t>
      </w:r>
      <w:r w:rsidR="00DE2C5A">
        <w:t xml:space="preserve"> application should be rejected.</w:t>
      </w:r>
    </w:p>
    <w:p w14:paraId="16BBDD27" w14:textId="77777777" w:rsidR="00310DB0" w:rsidRDefault="00310DB0" w:rsidP="00927897">
      <w:pPr>
        <w:pStyle w:val="afff"/>
        <w:numPr>
          <w:ilvl w:val="0"/>
          <w:numId w:val="85"/>
        </w:numPr>
        <w:spacing w:before="120" w:after="120" w:line="240" w:lineRule="auto"/>
      </w:pPr>
      <w:r>
        <w:t xml:space="preserve">The </w:t>
      </w:r>
      <w:r w:rsidR="00131D7F">
        <w:t>underwriting team</w:t>
      </w:r>
      <w:r>
        <w:t xml:space="preserve"> member </w:t>
      </w:r>
      <w:r w:rsidR="00DE2C5A">
        <w:t>s</w:t>
      </w:r>
      <w:r w:rsidR="00CB0EE7">
        <w:t>hould be able to see the result: “The application does not pass the KO factors check”. There should be a “Reject</w:t>
      </w:r>
      <w:r w:rsidR="009B7FF4">
        <w:t>”</w:t>
      </w:r>
      <w:r w:rsidR="00CB0EE7">
        <w:t xml:space="preserve"> button for the </w:t>
      </w:r>
      <w:r w:rsidR="00131D7F">
        <w:t>underwriting team</w:t>
      </w:r>
      <w:r w:rsidR="00CB0EE7">
        <w:t xml:space="preserve"> member to click on to reject the application and at the same time, inform the SME the rejection in the form of SMS and/or email.</w:t>
      </w:r>
    </w:p>
    <w:p w14:paraId="401FD312" w14:textId="77777777" w:rsidR="00CB0EE7" w:rsidRPr="00CB0EE7" w:rsidRDefault="00CB0EE7" w:rsidP="00CB0EE7">
      <w:pPr>
        <w:pStyle w:val="afff"/>
        <w:spacing w:before="120" w:after="120" w:line="240" w:lineRule="auto"/>
        <w:ind w:left="810"/>
        <w:rPr>
          <w:color w:val="FF0000"/>
        </w:rPr>
      </w:pPr>
      <w:r w:rsidRPr="00CB0EE7">
        <w:rPr>
          <w:color w:val="FF0000"/>
        </w:rPr>
        <w:t>Paste the SMS/email contents here.</w:t>
      </w:r>
    </w:p>
    <w:p w14:paraId="1FF13255" w14:textId="77777777" w:rsidR="00310DB0" w:rsidRPr="00EE1E65" w:rsidRDefault="00310DB0" w:rsidP="00927897">
      <w:pPr>
        <w:pStyle w:val="afff"/>
        <w:numPr>
          <w:ilvl w:val="0"/>
          <w:numId w:val="85"/>
        </w:numPr>
        <w:spacing w:before="120" w:after="120" w:line="240" w:lineRule="auto"/>
      </w:pPr>
      <w:r>
        <w:t xml:space="preserve">If the result of the KO factor check is positive (all questions passed), the </w:t>
      </w:r>
      <w:r w:rsidR="00131D7F">
        <w:t>underwriting team</w:t>
      </w:r>
      <w:r>
        <w:t xml:space="preserve"> </w:t>
      </w:r>
      <w:r w:rsidR="009B7FF4">
        <w:t>member</w:t>
      </w:r>
      <w:r>
        <w:t xml:space="preserve"> will move on the next step where they have to key in the FS details into i-Factor.</w:t>
      </w:r>
    </w:p>
    <w:p w14:paraId="0324A3BA"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60" w:name="_Toc390431968"/>
      <w:r w:rsidRPr="00CF7628">
        <w:rPr>
          <w:rFonts w:ascii="Calibri" w:hAnsi="Calibri" w:cs="Times New Roman"/>
          <w:b/>
          <w:bCs w:val="0"/>
          <w:color w:val="1F497D"/>
          <w:sz w:val="22"/>
          <w:szCs w:val="26"/>
          <w:lang w:eastAsia="en-US"/>
        </w:rPr>
        <w:t>Business rules</w:t>
      </w:r>
      <w:bookmarkEnd w:id="60"/>
    </w:p>
    <w:p w14:paraId="2FA9B691" w14:textId="77777777" w:rsidR="006D41B9" w:rsidRDefault="006C77A4" w:rsidP="00927897">
      <w:pPr>
        <w:pStyle w:val="afff"/>
        <w:numPr>
          <w:ilvl w:val="0"/>
          <w:numId w:val="86"/>
        </w:numPr>
        <w:spacing w:before="120" w:after="120" w:line="240" w:lineRule="auto"/>
      </w:pPr>
      <w:r>
        <w:t xml:space="preserve">The application must pass all the KO factors in order to move on to the eligibility check. If either </w:t>
      </w:r>
      <w:r w:rsidR="00E61C54">
        <w:t>of the KO factor is not passed, the application must be rejected.</w:t>
      </w:r>
    </w:p>
    <w:p w14:paraId="1CCDA1A9" w14:textId="77777777" w:rsidR="00B02302" w:rsidRDefault="00B02302" w:rsidP="00927897">
      <w:pPr>
        <w:numPr>
          <w:ilvl w:val="0"/>
          <w:numId w:val="86"/>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17BF97BB" w14:textId="77777777" w:rsidR="00B02302" w:rsidRDefault="00B02302" w:rsidP="00927897">
      <w:pPr>
        <w:numPr>
          <w:ilvl w:val="0"/>
          <w:numId w:val="86"/>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2C2C916A" w14:textId="77777777" w:rsidR="00B02302" w:rsidRDefault="00B02302" w:rsidP="00927897">
      <w:pPr>
        <w:numPr>
          <w:ilvl w:val="0"/>
          <w:numId w:val="86"/>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44D356FD" w14:textId="77777777" w:rsidR="00E33BD9" w:rsidRPr="00E33BD9" w:rsidRDefault="00E33BD9" w:rsidP="00927897">
      <w:pPr>
        <w:numPr>
          <w:ilvl w:val="0"/>
          <w:numId w:val="86"/>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7ABD0CAF"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61" w:name="_Toc390431969"/>
      <w:r w:rsidRPr="00CF7628">
        <w:rPr>
          <w:rFonts w:ascii="Calibri" w:hAnsi="Calibri" w:cs="Times New Roman"/>
          <w:b/>
          <w:bCs w:val="0"/>
          <w:color w:val="1F497D"/>
          <w:sz w:val="22"/>
          <w:szCs w:val="26"/>
          <w:lang w:eastAsia="en-US"/>
        </w:rPr>
        <w:t>Inputs and outputs</w:t>
      </w:r>
      <w:bookmarkEnd w:id="61"/>
    </w:p>
    <w:p w14:paraId="419CA18A" w14:textId="77777777" w:rsidR="00E61C54" w:rsidRPr="004B1767" w:rsidRDefault="00E61C54" w:rsidP="00E61C54">
      <w:pPr>
        <w:keepNext/>
        <w:keepLines/>
        <w:widowControl/>
        <w:tabs>
          <w:tab w:val="left" w:pos="540"/>
        </w:tabs>
        <w:spacing w:before="120" w:after="120"/>
        <w:jc w:val="left"/>
        <w:outlineLvl w:val="1"/>
        <w:rPr>
          <w:rFonts w:ascii="Calibri" w:hAnsi="Calibri" w:cs="Times New Roman"/>
          <w:b/>
          <w:bCs w:val="0"/>
          <w:color w:val="1F497D"/>
          <w:sz w:val="22"/>
          <w:szCs w:val="26"/>
          <w:lang w:eastAsia="en-US"/>
        </w:rPr>
      </w:pPr>
    </w:p>
    <w:p w14:paraId="30EE10A9" w14:textId="77777777" w:rsidR="003B2E32" w:rsidRDefault="003B2E32" w:rsidP="003B2E32">
      <w:pPr>
        <w:keepNext/>
        <w:keepLines/>
        <w:widowControl/>
        <w:tabs>
          <w:tab w:val="left" w:pos="540"/>
        </w:tabs>
        <w:spacing w:before="120" w:after="120"/>
        <w:jc w:val="left"/>
        <w:outlineLvl w:val="0"/>
        <w:rPr>
          <w:rFonts w:ascii="Calibri" w:hAnsi="Calibri" w:cs="Times New Roman"/>
          <w:b/>
          <w:bCs w:val="0"/>
          <w:color w:val="1F497D"/>
          <w:sz w:val="22"/>
          <w:szCs w:val="26"/>
          <w:lang w:eastAsia="en-US"/>
        </w:rPr>
      </w:pPr>
      <w:r>
        <w:rPr>
          <w:rFonts w:ascii="Calibri" w:hAnsi="Calibri" w:cs="Times New Roman"/>
          <w:bCs w:val="0"/>
          <w:sz w:val="22"/>
          <w:szCs w:val="26"/>
          <w:lang w:eastAsia="en-US"/>
        </w:rPr>
        <w:br w:type="page"/>
      </w:r>
    </w:p>
    <w:p w14:paraId="380201F4" w14:textId="77777777" w:rsidR="003B2E32" w:rsidRPr="00AA3244" w:rsidRDefault="003B2E32"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2"/>
          <w:szCs w:val="26"/>
          <w:lang w:eastAsia="en-US"/>
        </w:rPr>
      </w:pPr>
      <w:bookmarkStart w:id="62" w:name="_Toc390431970"/>
      <w:r w:rsidRPr="00AA3244">
        <w:rPr>
          <w:rFonts w:ascii="Calibri" w:hAnsi="Calibri" w:cs="Times New Roman"/>
          <w:b/>
          <w:bCs w:val="0"/>
          <w:color w:val="1F497D"/>
          <w:sz w:val="24"/>
          <w:szCs w:val="32"/>
          <w:lang w:eastAsia="en-US"/>
        </w:rPr>
        <w:t>SME financial statement input</w:t>
      </w:r>
      <w:r w:rsidR="007A1FA2">
        <w:rPr>
          <w:rFonts w:ascii="Calibri" w:hAnsi="Calibri" w:cs="Times New Roman"/>
          <w:b/>
          <w:bCs w:val="0"/>
          <w:color w:val="1F497D"/>
          <w:sz w:val="24"/>
          <w:szCs w:val="32"/>
          <w:lang w:eastAsia="en-US"/>
        </w:rPr>
        <w:t xml:space="preserve"> and eligibility check</w:t>
      </w:r>
      <w:bookmarkEnd w:id="62"/>
    </w:p>
    <w:p w14:paraId="4011D052"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63" w:name="_Toc390431971"/>
      <w:r w:rsidRPr="00C57497">
        <w:rPr>
          <w:rFonts w:ascii="Calibri" w:hAnsi="Calibri" w:cs="Times New Roman"/>
          <w:b/>
          <w:bCs w:val="0"/>
          <w:color w:val="1F497D"/>
          <w:sz w:val="22"/>
          <w:szCs w:val="26"/>
          <w:lang w:eastAsia="en-US"/>
        </w:rPr>
        <w:t>Function description</w:t>
      </w:r>
      <w:bookmarkEnd w:id="63"/>
    </w:p>
    <w:p w14:paraId="0671BC19" w14:textId="77777777" w:rsidR="007A1FA2" w:rsidRPr="007A1FA2" w:rsidRDefault="007A1FA2" w:rsidP="007A1FA2">
      <w:pPr>
        <w:keepNext/>
        <w:keepLines/>
        <w:widowControl/>
        <w:tabs>
          <w:tab w:val="left" w:pos="540"/>
        </w:tabs>
        <w:spacing w:before="120" w:after="120"/>
        <w:jc w:val="left"/>
        <w:rPr>
          <w:rFonts w:ascii="Calibri" w:hAnsi="Calibri" w:cs="Times New Roman"/>
          <w:bCs w:val="0"/>
          <w:sz w:val="22"/>
          <w:szCs w:val="26"/>
          <w:lang w:eastAsia="en-US"/>
        </w:rPr>
      </w:pPr>
      <w:r>
        <w:rPr>
          <w:rFonts w:ascii="Calibri" w:hAnsi="Calibri" w:cs="Times New Roman"/>
          <w:bCs w:val="0"/>
          <w:sz w:val="22"/>
          <w:szCs w:val="26"/>
          <w:lang w:eastAsia="en-US"/>
        </w:rPr>
        <w:t xml:space="preserve">After the KO factors check, if the result is positive, the </w:t>
      </w:r>
      <w:r w:rsidR="00131D7F">
        <w:rPr>
          <w:rFonts w:ascii="Calibri" w:hAnsi="Calibri" w:cs="Times New Roman"/>
          <w:bCs w:val="0"/>
          <w:sz w:val="22"/>
          <w:szCs w:val="26"/>
          <w:lang w:eastAsia="en-US"/>
        </w:rPr>
        <w:t>underwriting team</w:t>
      </w:r>
      <w:r w:rsidR="00EB6D4A">
        <w:rPr>
          <w:rFonts w:ascii="Calibri" w:hAnsi="Calibri" w:cs="Times New Roman"/>
          <w:bCs w:val="0"/>
          <w:sz w:val="22"/>
          <w:szCs w:val="26"/>
          <w:lang w:eastAsia="en-US"/>
        </w:rPr>
        <w:t xml:space="preserve"> member should be able to key in the FS details into the system</w:t>
      </w:r>
      <w:r w:rsidR="001F5A45">
        <w:rPr>
          <w:rFonts w:ascii="Calibri" w:hAnsi="Calibri" w:cs="Times New Roman"/>
          <w:bCs w:val="0"/>
          <w:sz w:val="22"/>
          <w:szCs w:val="26"/>
          <w:lang w:eastAsia="en-US"/>
        </w:rPr>
        <w:t>. After the FS details is d</w:t>
      </w:r>
      <w:r w:rsidR="00B54DBF">
        <w:rPr>
          <w:rFonts w:ascii="Calibri" w:hAnsi="Calibri" w:cs="Times New Roman"/>
          <w:bCs w:val="0"/>
          <w:sz w:val="22"/>
          <w:szCs w:val="26"/>
          <w:lang w:eastAsia="en-US"/>
        </w:rPr>
        <w:t>ouble checked by the approval team</w:t>
      </w:r>
      <w:r w:rsidR="001F5A45">
        <w:rPr>
          <w:rFonts w:ascii="Calibri" w:hAnsi="Calibri" w:cs="Times New Roman"/>
          <w:bCs w:val="0"/>
          <w:sz w:val="22"/>
          <w:szCs w:val="26"/>
          <w:lang w:eastAsia="en-US"/>
        </w:rPr>
        <w:t xml:space="preserve">, the system should then perform the eligibility check. Eligibility check includes checking the establishment period of the </w:t>
      </w:r>
      <w:r w:rsidR="001F5A45" w:rsidRPr="00B54DBF">
        <w:rPr>
          <w:rFonts w:ascii="Calibri" w:hAnsi="Calibri" w:cs="Times New Roman"/>
          <w:bCs w:val="0"/>
          <w:sz w:val="22"/>
          <w:szCs w:val="26"/>
          <w:lang w:eastAsia="en-US"/>
        </w:rPr>
        <w:t>SME (no less than 2 years).</w:t>
      </w:r>
    </w:p>
    <w:p w14:paraId="5449CA8C" w14:textId="77777777" w:rsidR="007A1FA2" w:rsidRPr="007A1FA2"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64" w:name="_Toc390431972"/>
      <w:r w:rsidRPr="00CF7628">
        <w:rPr>
          <w:rFonts w:ascii="Calibri" w:hAnsi="Calibri" w:cs="Times New Roman"/>
          <w:b/>
          <w:bCs w:val="0"/>
          <w:color w:val="1F497D"/>
          <w:sz w:val="22"/>
          <w:szCs w:val="26"/>
          <w:lang w:eastAsia="en-US"/>
        </w:rPr>
        <w:t>Operation process</w:t>
      </w:r>
      <w:bookmarkEnd w:id="64"/>
    </w:p>
    <w:p w14:paraId="2DEC30EE" w14:textId="77777777" w:rsidR="007A1FA2" w:rsidRDefault="00FA4C37" w:rsidP="007A1FA2">
      <w:pPr>
        <w:keepNext/>
        <w:keepLines/>
        <w:widowControl/>
        <w:tabs>
          <w:tab w:val="left" w:pos="540"/>
        </w:tabs>
        <w:spacing w:before="120" w:after="12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633DB477" wp14:editId="51411AC9">
            <wp:extent cx="5364480" cy="6329680"/>
            <wp:effectExtent l="25400" t="25400" r="20320" b="20320"/>
            <wp:docPr id="17" name="图片 1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4480" cy="6329680"/>
                    </a:xfrm>
                    <a:prstGeom prst="rect">
                      <a:avLst/>
                    </a:prstGeom>
                    <a:noFill/>
                    <a:ln w="6350" cmpd="sng">
                      <a:solidFill>
                        <a:srgbClr val="000000"/>
                      </a:solidFill>
                      <a:miter lim="800000"/>
                      <a:headEnd/>
                      <a:tailEnd/>
                    </a:ln>
                    <a:effectLst/>
                  </pic:spPr>
                </pic:pic>
              </a:graphicData>
            </a:graphic>
          </wp:inline>
        </w:drawing>
      </w:r>
    </w:p>
    <w:p w14:paraId="591DECA8" w14:textId="77777777" w:rsidR="00E35ACB" w:rsidRDefault="00F427C3" w:rsidP="007A1FA2">
      <w:pPr>
        <w:keepNext/>
        <w:keepLines/>
        <w:widowControl/>
        <w:tabs>
          <w:tab w:val="left" w:pos="540"/>
        </w:tabs>
        <w:spacing w:before="120" w:after="120"/>
        <w:jc w:val="left"/>
        <w:rPr>
          <w:rFonts w:ascii="Calibri" w:hAnsi="Calibri" w:cs="Times New Roman"/>
          <w:b/>
          <w:bCs w:val="0"/>
          <w:color w:val="1F497D"/>
          <w:sz w:val="22"/>
          <w:szCs w:val="26"/>
          <w:lang w:eastAsia="en-US"/>
        </w:rPr>
      </w:pPr>
      <w:r>
        <w:pict w14:anchorId="49AD7DE4">
          <v:shape id="_x0000_i1030" type="#_x0000_t75" style="width:454pt;height:256pt">
            <v:imagedata r:id="rId32" o:title=""/>
          </v:shape>
        </w:pict>
      </w:r>
    </w:p>
    <w:p w14:paraId="6C0CCCD5" w14:textId="77777777" w:rsidR="004B1767" w:rsidRDefault="00DF166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65" w:name="_Toc390431973"/>
      <w:r>
        <w:rPr>
          <w:rFonts w:ascii="Calibri" w:hAnsi="Calibri" w:cs="Times New Roman"/>
          <w:b/>
          <w:bCs w:val="0"/>
          <w:color w:val="1F497D"/>
          <w:sz w:val="22"/>
          <w:szCs w:val="26"/>
          <w:lang w:eastAsia="en-US"/>
        </w:rPr>
        <w:t>Process description</w:t>
      </w:r>
      <w:bookmarkEnd w:id="65"/>
    </w:p>
    <w:p w14:paraId="421B057C" w14:textId="77777777" w:rsidR="001F5A45" w:rsidRDefault="001F5A45" w:rsidP="00927897">
      <w:pPr>
        <w:pStyle w:val="afff"/>
        <w:numPr>
          <w:ilvl w:val="0"/>
          <w:numId w:val="87"/>
        </w:numPr>
        <w:spacing w:before="120" w:after="120" w:line="240" w:lineRule="auto"/>
      </w:pPr>
      <w:r w:rsidRPr="001F5A45">
        <w:t>Key in SME financial information based on FS</w:t>
      </w:r>
    </w:p>
    <w:p w14:paraId="21AE3480" w14:textId="77777777" w:rsidR="001F5A45" w:rsidRDefault="001F5A45" w:rsidP="00927897">
      <w:pPr>
        <w:pStyle w:val="afff"/>
        <w:numPr>
          <w:ilvl w:val="0"/>
          <w:numId w:val="88"/>
        </w:numPr>
        <w:spacing w:before="120" w:after="120" w:line="240" w:lineRule="auto"/>
      </w:pPr>
      <w:r>
        <w:t xml:space="preserve">If the result of the KO factors check is positive, the </w:t>
      </w:r>
      <w:r w:rsidR="00131D7F">
        <w:t>underwriting team</w:t>
      </w:r>
      <w:r>
        <w:t xml:space="preserve"> member should be able to select “Key in financial details” and key in financial statement details.</w:t>
      </w:r>
    </w:p>
    <w:p w14:paraId="3320CCCC" w14:textId="77777777" w:rsidR="001F5A45" w:rsidRDefault="00DF66FD" w:rsidP="00927897">
      <w:pPr>
        <w:pStyle w:val="afff"/>
        <w:numPr>
          <w:ilvl w:val="0"/>
          <w:numId w:val="88"/>
        </w:numPr>
        <w:spacing w:before="120" w:after="120" w:line="240" w:lineRule="auto"/>
      </w:pPr>
      <w:r>
        <w:t>The data fields should be the same as the FS standard template.</w:t>
      </w:r>
    </w:p>
    <w:p w14:paraId="0C5D6DBA" w14:textId="77777777" w:rsidR="00DF66FD" w:rsidRDefault="00F427C3" w:rsidP="007609E1">
      <w:pPr>
        <w:pStyle w:val="afff"/>
        <w:spacing w:before="120" w:after="120" w:line="240" w:lineRule="auto"/>
        <w:ind w:left="810"/>
      </w:pPr>
      <w:r>
        <w:pict w14:anchorId="1FC36ABF">
          <v:shape id="_x0000_i1031" type="#_x0000_t75" style="width:77pt;height:50pt">
            <v:imagedata r:id="rId33" o:title=""/>
          </v:shape>
        </w:pict>
      </w:r>
    </w:p>
    <w:p w14:paraId="77473436" w14:textId="77777777" w:rsidR="000D55C2" w:rsidRDefault="000D55C2" w:rsidP="000D55C2">
      <w:pPr>
        <w:pStyle w:val="afff"/>
        <w:numPr>
          <w:ilvl w:val="0"/>
          <w:numId w:val="88"/>
        </w:numPr>
        <w:spacing w:before="120" w:after="120" w:line="240" w:lineRule="auto"/>
        <w:rPr>
          <w:ins w:id="66" w:author="zhangyang" w:date="2014-06-25T10:49:00Z"/>
        </w:rPr>
      </w:pPr>
      <w:ins w:id="67" w:author="zhangyang" w:date="2014-06-25T10:49:00Z">
        <w:r>
          <w:t xml:space="preserve">After filling the FS details , the underwriting team member select the type of SME : SME or MME, system should be provide 2 type to </w:t>
        </w:r>
        <w:commentRangeStart w:id="68"/>
        <w:r>
          <w:t>choice</w:t>
        </w:r>
      </w:ins>
      <w:commentRangeEnd w:id="68"/>
      <w:ins w:id="69" w:author="zhangyang" w:date="2014-06-27T15:07:00Z">
        <w:r w:rsidR="003D27EA">
          <w:rPr>
            <w:rStyle w:val="aff2"/>
            <w:rFonts w:ascii="Tahoma" w:eastAsia="SimSun" w:hAnsi="Tahoma" w:cs="Tahoma"/>
            <w:bCs/>
            <w:lang w:eastAsia="zh-CN"/>
          </w:rPr>
          <w:commentReference w:id="68"/>
        </w:r>
      </w:ins>
      <w:ins w:id="71" w:author="zhangyang" w:date="2014-06-25T10:49:00Z">
        <w:r>
          <w:rPr>
            <w:lang w:eastAsia="zh-CN"/>
          </w:rPr>
          <w:t>.</w:t>
        </w:r>
      </w:ins>
    </w:p>
    <w:p w14:paraId="01AAEBF0" w14:textId="77777777" w:rsidR="00DF66FD" w:rsidRDefault="007609E1" w:rsidP="00927897">
      <w:pPr>
        <w:pStyle w:val="afff"/>
        <w:numPr>
          <w:ilvl w:val="0"/>
          <w:numId w:val="88"/>
        </w:numPr>
        <w:spacing w:before="120" w:after="120" w:line="240" w:lineRule="auto"/>
      </w:pPr>
      <w:r>
        <w:t xml:space="preserve">After filling the FS details, the </w:t>
      </w:r>
      <w:r w:rsidR="00131D7F">
        <w:t>underwriting team</w:t>
      </w:r>
      <w:r>
        <w:t xml:space="preserve"> member should be able to “Submit to team leader” for reviewing completeness and correctness.</w:t>
      </w:r>
    </w:p>
    <w:p w14:paraId="152A1475" w14:textId="77777777" w:rsidR="001F5A45" w:rsidRDefault="007609E1" w:rsidP="00927897">
      <w:pPr>
        <w:pStyle w:val="afff"/>
        <w:numPr>
          <w:ilvl w:val="0"/>
          <w:numId w:val="87"/>
        </w:numPr>
        <w:spacing w:before="120" w:after="120" w:line="240" w:lineRule="auto"/>
      </w:pPr>
      <w:r>
        <w:t>Review FS details for completeness and correctness and modify directly</w:t>
      </w:r>
    </w:p>
    <w:p w14:paraId="0A5F7DD0" w14:textId="77777777" w:rsidR="007609E1" w:rsidRDefault="007609E1" w:rsidP="00927897">
      <w:pPr>
        <w:pStyle w:val="afff"/>
        <w:numPr>
          <w:ilvl w:val="0"/>
          <w:numId w:val="89"/>
        </w:numPr>
        <w:spacing w:before="120" w:after="120" w:line="240" w:lineRule="auto"/>
      </w:pPr>
      <w:r>
        <w:t xml:space="preserve">The </w:t>
      </w:r>
      <w:r w:rsidR="00B54DBF">
        <w:t>approval team</w:t>
      </w:r>
      <w:r>
        <w:t xml:space="preserve"> should be able to </w:t>
      </w:r>
      <w:r w:rsidR="003D3BAE">
        <w:t>receive</w:t>
      </w:r>
      <w:r>
        <w:t xml:space="preserve"> the FS details submitted from the</w:t>
      </w:r>
      <w:r w:rsidR="00B54DBF">
        <w:t xml:space="preserve"> underwriting</w:t>
      </w:r>
      <w:r>
        <w:t xml:space="preserve"> team member and review for completeness and correctness.</w:t>
      </w:r>
    </w:p>
    <w:p w14:paraId="0C6A4C9D" w14:textId="77777777" w:rsidR="007609E1" w:rsidRDefault="007609E1" w:rsidP="00927897">
      <w:pPr>
        <w:pStyle w:val="afff"/>
        <w:numPr>
          <w:ilvl w:val="0"/>
          <w:numId w:val="89"/>
        </w:numPr>
        <w:spacing w:before="120" w:after="120" w:line="240" w:lineRule="auto"/>
      </w:pPr>
      <w:r>
        <w:t xml:space="preserve">The screen should be able to show the details filled in and the upload FS side-by-side for the </w:t>
      </w:r>
      <w:r w:rsidR="00B54DBF">
        <w:t>approval team member</w:t>
      </w:r>
      <w:r>
        <w:t xml:space="preserve"> to check easily.</w:t>
      </w:r>
    </w:p>
    <w:p w14:paraId="6509D16A" w14:textId="77777777" w:rsidR="007609E1" w:rsidRDefault="007609E1" w:rsidP="00927897">
      <w:pPr>
        <w:pStyle w:val="afff"/>
        <w:numPr>
          <w:ilvl w:val="0"/>
          <w:numId w:val="89"/>
        </w:numPr>
        <w:spacing w:before="120" w:after="120" w:line="240" w:lineRule="auto"/>
      </w:pPr>
      <w:r>
        <w:t xml:space="preserve">The </w:t>
      </w:r>
      <w:r w:rsidR="00B54DBF">
        <w:t xml:space="preserve">approval team member </w:t>
      </w:r>
      <w:r>
        <w:t>should be able to “Edit” should there be any wrongly inputted or missing information.</w:t>
      </w:r>
    </w:p>
    <w:p w14:paraId="44B3BA0E" w14:textId="77777777" w:rsidR="007609E1" w:rsidRDefault="007609E1" w:rsidP="00927897">
      <w:pPr>
        <w:pStyle w:val="afff"/>
        <w:numPr>
          <w:ilvl w:val="0"/>
          <w:numId w:val="89"/>
        </w:numPr>
        <w:spacing w:before="120" w:after="120" w:line="240" w:lineRule="auto"/>
      </w:pPr>
      <w:r>
        <w:t xml:space="preserve">After reviewing the FS details keyed in, the </w:t>
      </w:r>
      <w:r w:rsidR="00B54DBF">
        <w:t>approval team member</w:t>
      </w:r>
      <w:r>
        <w:t xml:space="preserve"> should be able to “Save” the details and at the sam</w:t>
      </w:r>
      <w:r w:rsidR="009B7FF4">
        <w:t>e time, inform the</w:t>
      </w:r>
      <w:r w:rsidR="00B54DBF">
        <w:t xml:space="preserve"> underwriting</w:t>
      </w:r>
      <w:r w:rsidR="009B7FF4">
        <w:t xml:space="preserve"> team member to initiate the eligibility check.</w:t>
      </w:r>
    </w:p>
    <w:p w14:paraId="3DF5902A" w14:textId="77777777" w:rsidR="007609E1" w:rsidRPr="009B7FF4" w:rsidRDefault="009B7FF4" w:rsidP="009B7FF4">
      <w:pPr>
        <w:pStyle w:val="afff"/>
        <w:spacing w:before="120" w:after="120" w:line="240" w:lineRule="auto"/>
        <w:ind w:left="810"/>
        <w:rPr>
          <w:color w:val="FF0000"/>
        </w:rPr>
      </w:pPr>
      <w:r w:rsidRPr="009B7FF4">
        <w:rPr>
          <w:color w:val="FF0000"/>
        </w:rPr>
        <w:t>Paste the notification content here.</w:t>
      </w:r>
    </w:p>
    <w:p w14:paraId="10A87660" w14:textId="77777777" w:rsidR="001F5A45" w:rsidRDefault="009B7FF4" w:rsidP="00927897">
      <w:pPr>
        <w:pStyle w:val="afff"/>
        <w:numPr>
          <w:ilvl w:val="0"/>
          <w:numId w:val="87"/>
        </w:numPr>
        <w:spacing w:before="120" w:after="120" w:line="240" w:lineRule="auto"/>
      </w:pPr>
      <w:r>
        <w:t>Eligibility check</w:t>
      </w:r>
    </w:p>
    <w:p w14:paraId="29D1EF8F" w14:textId="77777777" w:rsidR="009B7FF4" w:rsidRDefault="009B7FF4" w:rsidP="00927897">
      <w:pPr>
        <w:pStyle w:val="afff"/>
        <w:numPr>
          <w:ilvl w:val="0"/>
          <w:numId w:val="91"/>
        </w:numPr>
        <w:spacing w:before="120" w:after="120" w:line="240" w:lineRule="auto"/>
      </w:pPr>
      <w:r>
        <w:t xml:space="preserve">The </w:t>
      </w:r>
      <w:r w:rsidR="00131D7F">
        <w:t>underwriting team</w:t>
      </w:r>
      <w:r>
        <w:t xml:space="preserve"> member should be able to receive the notification from the </w:t>
      </w:r>
      <w:r w:rsidR="00B54DBF">
        <w:t>approval team member</w:t>
      </w:r>
      <w:r>
        <w:t xml:space="preserve"> and initiate the eligibility check.</w:t>
      </w:r>
    </w:p>
    <w:p w14:paraId="75DFFAA4" w14:textId="77777777" w:rsidR="009B7FF4" w:rsidRPr="00D66AF5" w:rsidRDefault="009B7FF4" w:rsidP="00927897">
      <w:pPr>
        <w:pStyle w:val="afff"/>
        <w:numPr>
          <w:ilvl w:val="0"/>
          <w:numId w:val="91"/>
        </w:numPr>
        <w:spacing w:before="120" w:after="120" w:line="240" w:lineRule="auto"/>
      </w:pPr>
      <w:r>
        <w:t xml:space="preserve">The eligibility check is performed by the system. It checks the establishment period of the SME. </w:t>
      </w:r>
      <w:r w:rsidRPr="009B7FF4">
        <w:t xml:space="preserve">The period cannot be less </w:t>
      </w:r>
      <w:r w:rsidRPr="00D66AF5">
        <w:t>than 2 years.</w:t>
      </w:r>
    </w:p>
    <w:p w14:paraId="2C9F6089" w14:textId="77777777" w:rsidR="009B7FF4" w:rsidRPr="00D66AF5" w:rsidRDefault="009B7FF4" w:rsidP="00927897">
      <w:pPr>
        <w:pStyle w:val="afff"/>
        <w:numPr>
          <w:ilvl w:val="0"/>
          <w:numId w:val="91"/>
        </w:numPr>
        <w:spacing w:before="120" w:after="120" w:line="240" w:lineRule="auto"/>
      </w:pPr>
      <w:r w:rsidRPr="00D66AF5">
        <w:t>If the establishment of SME is less than 2 years, the application should be rejected.</w:t>
      </w:r>
    </w:p>
    <w:p w14:paraId="79474474" w14:textId="77777777" w:rsidR="009B7FF4" w:rsidRDefault="009B7FF4" w:rsidP="00927897">
      <w:pPr>
        <w:pStyle w:val="afff"/>
        <w:numPr>
          <w:ilvl w:val="0"/>
          <w:numId w:val="91"/>
        </w:numPr>
        <w:spacing w:before="120" w:after="120" w:line="240" w:lineRule="auto"/>
      </w:pPr>
      <w:r w:rsidRPr="00D66AF5">
        <w:t xml:space="preserve">The </w:t>
      </w:r>
      <w:r w:rsidR="00131D7F" w:rsidRPr="00D66AF5">
        <w:t>underwriting team</w:t>
      </w:r>
      <w:r w:rsidRPr="00D66AF5">
        <w:t xml:space="preserve"> member should be able to</w:t>
      </w:r>
      <w:r>
        <w:t xml:space="preserve"> see the result: “The application does not pass the eligibility check”. There should be a “Reject” button for the </w:t>
      </w:r>
      <w:r w:rsidR="00131D7F">
        <w:t>underwriting team</w:t>
      </w:r>
      <w:r>
        <w:t xml:space="preserve"> member to click on to reject the application and at the same time, inform the SME the rejection in the form of SMS and/or email.</w:t>
      </w:r>
    </w:p>
    <w:p w14:paraId="3E1A0A6E" w14:textId="77777777" w:rsidR="009B7FF4" w:rsidRPr="009B7FF4" w:rsidRDefault="009B7FF4" w:rsidP="009B7FF4">
      <w:pPr>
        <w:pStyle w:val="afff"/>
        <w:spacing w:before="120" w:after="120" w:line="240" w:lineRule="auto"/>
        <w:ind w:left="810"/>
        <w:rPr>
          <w:color w:val="FF0000"/>
        </w:rPr>
      </w:pPr>
      <w:r w:rsidRPr="009B7FF4">
        <w:rPr>
          <w:color w:val="FF0000"/>
        </w:rPr>
        <w:t>Paste the SMS/email contents here.</w:t>
      </w:r>
    </w:p>
    <w:p w14:paraId="080EF435" w14:textId="77777777" w:rsidR="001F5A45" w:rsidRPr="001F5A45" w:rsidRDefault="009B7FF4" w:rsidP="00927897">
      <w:pPr>
        <w:pStyle w:val="afff"/>
        <w:numPr>
          <w:ilvl w:val="0"/>
          <w:numId w:val="91"/>
        </w:numPr>
        <w:spacing w:before="120" w:after="120" w:line="240" w:lineRule="auto"/>
      </w:pPr>
      <w:r>
        <w:t xml:space="preserve">If the result of the eligibility check is positive, the </w:t>
      </w:r>
      <w:r w:rsidR="00131D7F">
        <w:t>underwriting team</w:t>
      </w:r>
      <w:r>
        <w:t xml:space="preserve"> member will move on the next step where SME rating is performed.</w:t>
      </w:r>
    </w:p>
    <w:p w14:paraId="40BB4B5A"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2" w:name="_Toc390431974"/>
      <w:r w:rsidRPr="00CF7628">
        <w:rPr>
          <w:rFonts w:ascii="Calibri" w:hAnsi="Calibri" w:cs="Times New Roman"/>
          <w:b/>
          <w:bCs w:val="0"/>
          <w:color w:val="1F497D"/>
          <w:sz w:val="22"/>
          <w:szCs w:val="26"/>
          <w:lang w:eastAsia="en-US"/>
        </w:rPr>
        <w:t>Business rules</w:t>
      </w:r>
      <w:bookmarkEnd w:id="72"/>
    </w:p>
    <w:p w14:paraId="6C469B14" w14:textId="77777777" w:rsidR="009B7FF4" w:rsidRDefault="00D66AF5" w:rsidP="00927897">
      <w:pPr>
        <w:pStyle w:val="afff"/>
        <w:numPr>
          <w:ilvl w:val="0"/>
          <w:numId w:val="90"/>
        </w:numPr>
        <w:spacing w:before="120" w:after="120" w:line="240" w:lineRule="auto"/>
      </w:pPr>
      <w:r>
        <w:t xml:space="preserve">The only business rule for eligibility check is now the establishment period cannot be less than 2 years. </w:t>
      </w:r>
      <w:r w:rsidR="009B7FF4" w:rsidRPr="009B7FF4">
        <w:t>Other business rules for the eligibility che</w:t>
      </w:r>
      <w:r>
        <w:t>ck can be defined in the future.</w:t>
      </w:r>
    </w:p>
    <w:p w14:paraId="6BB830DE" w14:textId="77777777" w:rsidR="00B02302" w:rsidRDefault="00B02302" w:rsidP="00927897">
      <w:pPr>
        <w:numPr>
          <w:ilvl w:val="0"/>
          <w:numId w:val="90"/>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1437B65A" w14:textId="77777777" w:rsidR="00B02302" w:rsidRDefault="00B02302" w:rsidP="00927897">
      <w:pPr>
        <w:numPr>
          <w:ilvl w:val="0"/>
          <w:numId w:val="90"/>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385B5E5B" w14:textId="77777777" w:rsidR="00B02302" w:rsidRDefault="00B02302" w:rsidP="00927897">
      <w:pPr>
        <w:numPr>
          <w:ilvl w:val="0"/>
          <w:numId w:val="90"/>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243FA3B9" w14:textId="77777777" w:rsidR="00E33BD9" w:rsidRPr="00E33BD9" w:rsidRDefault="00E33BD9" w:rsidP="00927897">
      <w:pPr>
        <w:numPr>
          <w:ilvl w:val="0"/>
          <w:numId w:val="90"/>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3878C1CE" w14:textId="77777777" w:rsidR="004B1767" w:rsidRP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3" w:name="_Toc390431975"/>
      <w:r w:rsidRPr="00CF7628">
        <w:rPr>
          <w:rFonts w:ascii="Calibri" w:hAnsi="Calibri" w:cs="Times New Roman"/>
          <w:b/>
          <w:bCs w:val="0"/>
          <w:color w:val="1F497D"/>
          <w:sz w:val="22"/>
          <w:szCs w:val="26"/>
          <w:lang w:eastAsia="en-US"/>
        </w:rPr>
        <w:t>Inputs and outputs</w:t>
      </w:r>
      <w:bookmarkEnd w:id="73"/>
    </w:p>
    <w:p w14:paraId="0BAFCE43" w14:textId="77777777" w:rsidR="003B2E32" w:rsidRPr="0003352C" w:rsidRDefault="003B2E32" w:rsidP="003B2E32">
      <w:pPr>
        <w:pStyle w:val="afff"/>
        <w:ind w:left="0"/>
        <w:rPr>
          <w:bCs/>
          <w:szCs w:val="26"/>
        </w:rPr>
      </w:pPr>
    </w:p>
    <w:p w14:paraId="72888C52" w14:textId="77777777" w:rsidR="003B2E32" w:rsidRPr="002F1A7A" w:rsidRDefault="003B2E32"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4"/>
          <w:szCs w:val="32"/>
          <w:lang w:eastAsia="en-US"/>
        </w:rPr>
      </w:pPr>
      <w:bookmarkStart w:id="74" w:name="_Toc390431976"/>
      <w:r>
        <w:rPr>
          <w:rFonts w:ascii="Calibri" w:hAnsi="Calibri" w:cs="Times New Roman"/>
          <w:b/>
          <w:bCs w:val="0"/>
          <w:color w:val="1F497D"/>
          <w:sz w:val="24"/>
          <w:szCs w:val="32"/>
          <w:lang w:eastAsia="en-US"/>
        </w:rPr>
        <w:t>Apply rating</w:t>
      </w:r>
      <w:bookmarkEnd w:id="74"/>
    </w:p>
    <w:p w14:paraId="7B7C1787"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5" w:name="_Toc390431977"/>
      <w:r w:rsidRPr="00C57497">
        <w:rPr>
          <w:rFonts w:ascii="Calibri" w:hAnsi="Calibri" w:cs="Times New Roman"/>
          <w:b/>
          <w:bCs w:val="0"/>
          <w:color w:val="1F497D"/>
          <w:sz w:val="22"/>
          <w:szCs w:val="26"/>
          <w:lang w:eastAsia="en-US"/>
        </w:rPr>
        <w:t>Function description</w:t>
      </w:r>
      <w:bookmarkEnd w:id="75"/>
    </w:p>
    <w:p w14:paraId="629F8C0E" w14:textId="77777777" w:rsidR="0003352C" w:rsidRPr="0003352C" w:rsidRDefault="007518F3" w:rsidP="0003352C">
      <w:pPr>
        <w:keepNext/>
        <w:keepLines/>
        <w:widowControl/>
        <w:tabs>
          <w:tab w:val="left" w:pos="540"/>
        </w:tabs>
        <w:spacing w:before="120" w:after="120"/>
        <w:jc w:val="left"/>
        <w:rPr>
          <w:rFonts w:ascii="Calibri" w:hAnsi="Calibri" w:cs="Times New Roman"/>
          <w:bCs w:val="0"/>
          <w:sz w:val="22"/>
          <w:szCs w:val="26"/>
          <w:lang w:eastAsia="en-US"/>
        </w:rPr>
      </w:pPr>
      <w:r>
        <w:rPr>
          <w:rFonts w:ascii="Calibri" w:hAnsi="Calibri" w:cs="Times New Roman"/>
          <w:bCs w:val="0"/>
          <w:sz w:val="22"/>
          <w:szCs w:val="26"/>
          <w:lang w:eastAsia="en-US"/>
        </w:rPr>
        <w:t>If the application passes the eligibility check, the system will then apply rating based on the keyed FS details and CIC information and automatically map the rating to High, Medium, Low risk level.</w:t>
      </w:r>
    </w:p>
    <w:p w14:paraId="1DCCD239"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6" w:name="_Toc390431978"/>
      <w:r w:rsidRPr="00CF7628">
        <w:rPr>
          <w:rFonts w:ascii="Calibri" w:hAnsi="Calibri" w:cs="Times New Roman"/>
          <w:b/>
          <w:bCs w:val="0"/>
          <w:color w:val="1F497D"/>
          <w:sz w:val="22"/>
          <w:szCs w:val="26"/>
          <w:lang w:eastAsia="en-US"/>
        </w:rPr>
        <w:t>Operation process</w:t>
      </w:r>
      <w:bookmarkEnd w:id="76"/>
    </w:p>
    <w:p w14:paraId="55A9A614" w14:textId="77777777" w:rsidR="0003352C" w:rsidRDefault="00FA4C37" w:rsidP="0003352C">
      <w:pPr>
        <w:keepNext/>
        <w:keepLines/>
        <w:widowControl/>
        <w:tabs>
          <w:tab w:val="left" w:pos="540"/>
        </w:tabs>
        <w:spacing w:before="120" w:after="12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26E2EFD7" wp14:editId="6B17C566">
            <wp:extent cx="5770880" cy="5557520"/>
            <wp:effectExtent l="25400" t="25400" r="20320" b="30480"/>
            <wp:docPr id="20" name="图片 20"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0880" cy="5557520"/>
                    </a:xfrm>
                    <a:prstGeom prst="rect">
                      <a:avLst/>
                    </a:prstGeom>
                    <a:noFill/>
                    <a:ln w="6350" cmpd="sng">
                      <a:solidFill>
                        <a:srgbClr val="000000"/>
                      </a:solidFill>
                      <a:miter lim="800000"/>
                      <a:headEnd/>
                      <a:tailEnd/>
                    </a:ln>
                    <a:effectLst/>
                  </pic:spPr>
                </pic:pic>
              </a:graphicData>
            </a:graphic>
          </wp:inline>
        </w:drawing>
      </w:r>
    </w:p>
    <w:p w14:paraId="68553125" w14:textId="77777777" w:rsidR="00AD2DD3" w:rsidRDefault="00F427C3" w:rsidP="0003352C">
      <w:pPr>
        <w:keepNext/>
        <w:keepLines/>
        <w:widowControl/>
        <w:tabs>
          <w:tab w:val="left" w:pos="540"/>
        </w:tabs>
        <w:spacing w:before="120" w:after="120"/>
        <w:jc w:val="left"/>
        <w:rPr>
          <w:rFonts w:ascii="Calibri" w:hAnsi="Calibri" w:cs="Times New Roman"/>
          <w:b/>
          <w:bCs w:val="0"/>
          <w:color w:val="1F497D"/>
          <w:sz w:val="22"/>
          <w:szCs w:val="26"/>
          <w:lang w:eastAsia="en-US"/>
        </w:rPr>
      </w:pPr>
      <w:r>
        <w:pict w14:anchorId="09FCC009">
          <v:shape id="_x0000_i1032" type="#_x0000_t75" style="width:454pt;height:138pt">
            <v:imagedata r:id="rId35" o:title=""/>
          </v:shape>
        </w:pict>
      </w:r>
    </w:p>
    <w:p w14:paraId="274B3727" w14:textId="77777777" w:rsidR="004B1767" w:rsidRDefault="00DF166E"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7" w:name="_Toc390431979"/>
      <w:r>
        <w:rPr>
          <w:rFonts w:ascii="Calibri" w:hAnsi="Calibri" w:cs="Times New Roman"/>
          <w:b/>
          <w:bCs w:val="0"/>
          <w:color w:val="1F497D"/>
          <w:sz w:val="22"/>
          <w:szCs w:val="26"/>
          <w:lang w:eastAsia="en-US"/>
        </w:rPr>
        <w:t>Process description</w:t>
      </w:r>
      <w:bookmarkEnd w:id="77"/>
    </w:p>
    <w:p w14:paraId="0B8F9D6D" w14:textId="77777777" w:rsidR="007518F3" w:rsidRDefault="007518F3" w:rsidP="00927897">
      <w:pPr>
        <w:pStyle w:val="afff"/>
        <w:numPr>
          <w:ilvl w:val="0"/>
          <w:numId w:val="92"/>
        </w:numPr>
        <w:spacing w:before="120" w:after="120" w:line="240" w:lineRule="auto"/>
      </w:pPr>
      <w:r w:rsidRPr="007518F3">
        <w:t>Apply rating</w:t>
      </w:r>
    </w:p>
    <w:p w14:paraId="1F97124D" w14:textId="77777777" w:rsidR="00E245E9" w:rsidRDefault="00E245E9" w:rsidP="00927897">
      <w:pPr>
        <w:pStyle w:val="afff"/>
        <w:numPr>
          <w:ilvl w:val="0"/>
          <w:numId w:val="93"/>
        </w:numPr>
        <w:spacing w:before="120" w:after="120" w:line="240" w:lineRule="auto"/>
      </w:pPr>
      <w:r>
        <w:t xml:space="preserve">After the application passes the eligibility check, the </w:t>
      </w:r>
      <w:r w:rsidR="00131D7F">
        <w:t>underwriting team</w:t>
      </w:r>
      <w:r>
        <w:t xml:space="preserve"> member should be able to click on “Apply rating” to score the SME.</w:t>
      </w:r>
    </w:p>
    <w:p w14:paraId="01A5D431" w14:textId="77777777" w:rsidR="00E245E9" w:rsidRDefault="00E245E9" w:rsidP="00927897">
      <w:pPr>
        <w:pStyle w:val="afff"/>
        <w:numPr>
          <w:ilvl w:val="0"/>
          <w:numId w:val="93"/>
        </w:numPr>
        <w:spacing w:before="120" w:after="120" w:line="240" w:lineRule="auto"/>
      </w:pPr>
      <w:r>
        <w:t>This is performed by the system automatically</w:t>
      </w:r>
      <w:r w:rsidR="0031494B">
        <w:t>.</w:t>
      </w:r>
    </w:p>
    <w:p w14:paraId="51CA0277" w14:textId="77777777" w:rsidR="0031494B" w:rsidRDefault="0031494B" w:rsidP="00927897">
      <w:pPr>
        <w:pStyle w:val="afff"/>
        <w:numPr>
          <w:ilvl w:val="0"/>
          <w:numId w:val="93"/>
        </w:numPr>
        <w:spacing w:before="120" w:after="120" w:line="240" w:lineRule="auto"/>
      </w:pPr>
      <w:r>
        <w:t>The scorecards are built within the system.</w:t>
      </w:r>
    </w:p>
    <w:p w14:paraId="4DCD5E95" w14:textId="77777777" w:rsidR="0031494B" w:rsidRDefault="00E245E9" w:rsidP="00927897">
      <w:pPr>
        <w:pStyle w:val="afff"/>
        <w:numPr>
          <w:ilvl w:val="0"/>
          <w:numId w:val="92"/>
        </w:numPr>
        <w:spacing w:before="120" w:after="120" w:line="240" w:lineRule="auto"/>
      </w:pPr>
      <w:r>
        <w:t>Map score into H/M/L risk level</w:t>
      </w:r>
    </w:p>
    <w:p w14:paraId="5AB246C7" w14:textId="77777777" w:rsidR="0031494B" w:rsidRDefault="0031494B" w:rsidP="00927897">
      <w:pPr>
        <w:pStyle w:val="afff"/>
        <w:numPr>
          <w:ilvl w:val="0"/>
          <w:numId w:val="94"/>
        </w:numPr>
        <w:spacing w:before="120" w:after="120" w:line="240" w:lineRule="auto"/>
      </w:pPr>
      <w:r>
        <w:t>The system will then automatically map the ratings given by the scorecards into different risk levels.</w:t>
      </w:r>
    </w:p>
    <w:p w14:paraId="04523988" w14:textId="77777777" w:rsidR="0031494B" w:rsidRDefault="0031494B" w:rsidP="00927897">
      <w:pPr>
        <w:pStyle w:val="afff"/>
        <w:numPr>
          <w:ilvl w:val="0"/>
          <w:numId w:val="94"/>
        </w:numPr>
        <w:spacing w:before="120" w:after="120" w:line="240" w:lineRule="auto"/>
      </w:pPr>
      <w:r>
        <w:t xml:space="preserve">If the rating is below the cut-off, the application will be rejected. The </w:t>
      </w:r>
      <w:r w:rsidR="00131D7F">
        <w:t>underwriting team</w:t>
      </w:r>
      <w:r>
        <w:t xml:space="preserve"> member should be able to see the result: “The rating is below the cut-off”. There should be a “Reject” button for the </w:t>
      </w:r>
      <w:r w:rsidR="00131D7F">
        <w:t>underwriting team</w:t>
      </w:r>
      <w:r>
        <w:t xml:space="preserve"> member to click on to reject the application and at the same time, inform the SME the rejection in the form of SMS and/or email.</w:t>
      </w:r>
    </w:p>
    <w:p w14:paraId="6175C5D6" w14:textId="77777777" w:rsidR="0031494B" w:rsidRDefault="0031494B" w:rsidP="0031494B">
      <w:pPr>
        <w:pStyle w:val="afff"/>
        <w:spacing w:before="120" w:after="120" w:line="240" w:lineRule="auto"/>
        <w:ind w:left="810"/>
        <w:rPr>
          <w:color w:val="FF0000"/>
        </w:rPr>
      </w:pPr>
      <w:r w:rsidRPr="009B7FF4">
        <w:rPr>
          <w:color w:val="FF0000"/>
        </w:rPr>
        <w:t>Paste the SMS/email contents here.</w:t>
      </w:r>
    </w:p>
    <w:p w14:paraId="7E337BC1" w14:textId="77777777" w:rsidR="0031494B" w:rsidRPr="00B93F97" w:rsidRDefault="0031494B" w:rsidP="00927897">
      <w:pPr>
        <w:pStyle w:val="afff"/>
        <w:numPr>
          <w:ilvl w:val="0"/>
          <w:numId w:val="94"/>
        </w:numPr>
        <w:spacing w:before="120" w:after="120" w:line="240" w:lineRule="auto"/>
      </w:pPr>
      <w:r w:rsidRPr="00B93F97">
        <w:t xml:space="preserve">If the rating is mapped into Medium or Low risk level, the SME will be accepted as </w:t>
      </w:r>
      <w:r w:rsidR="00B93F97" w:rsidRPr="00B93F97">
        <w:t xml:space="preserve">normal risk seller. The </w:t>
      </w:r>
      <w:r w:rsidR="00131D7F">
        <w:t>underwriting team</w:t>
      </w:r>
      <w:r w:rsidR="00B93F97" w:rsidRPr="00B93F97">
        <w:t xml:space="preserve"> member should be able to see the result: “The risk level is Low/Medium”. There should be a button called “Accept as normal risk seller” for the </w:t>
      </w:r>
      <w:r w:rsidR="00131D7F">
        <w:t>underwriting team</w:t>
      </w:r>
      <w:r w:rsidR="00B93F97" w:rsidRPr="00B93F97">
        <w:t xml:space="preserve"> member to click on to accept the seller.</w:t>
      </w:r>
    </w:p>
    <w:p w14:paraId="181F933A" w14:textId="77777777" w:rsidR="00B93F97" w:rsidRPr="00B93F97" w:rsidRDefault="00B93F97" w:rsidP="00927897">
      <w:pPr>
        <w:pStyle w:val="afff"/>
        <w:numPr>
          <w:ilvl w:val="0"/>
          <w:numId w:val="94"/>
        </w:numPr>
        <w:spacing w:before="120" w:after="120" w:line="240" w:lineRule="auto"/>
      </w:pPr>
      <w:r w:rsidRPr="00B93F97">
        <w:t xml:space="preserve">If the rating is mapped into High risk level, the application will be submitted to </w:t>
      </w:r>
      <w:r w:rsidR="008C05E0">
        <w:t xml:space="preserve">the approval team </w:t>
      </w:r>
      <w:r w:rsidRPr="00B93F97">
        <w:t xml:space="preserve">for field visit checking review. The </w:t>
      </w:r>
      <w:r w:rsidR="00131D7F">
        <w:t>underwriting team</w:t>
      </w:r>
      <w:r w:rsidRPr="00B93F97">
        <w:t xml:space="preserve"> member should be able to see the result: “The risk level is High”. There should be a button called “Submit to </w:t>
      </w:r>
      <w:r w:rsidR="008C05E0">
        <w:t>approval team</w:t>
      </w:r>
      <w:r w:rsidR="00843C8E">
        <w:t>”</w:t>
      </w:r>
      <w:r w:rsidRPr="00B93F97">
        <w:t xml:space="preserve"> for the team member to click to submit the application to the </w:t>
      </w:r>
      <w:r w:rsidR="008C05E0">
        <w:t>approval team</w:t>
      </w:r>
      <w:r w:rsidRPr="00B93F97">
        <w:t xml:space="preserve"> to review whether field visit is required.</w:t>
      </w:r>
    </w:p>
    <w:p w14:paraId="0E5FD225" w14:textId="77777777" w:rsid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8" w:name="_Toc390431980"/>
      <w:r w:rsidRPr="00CF7628">
        <w:rPr>
          <w:rFonts w:ascii="Calibri" w:hAnsi="Calibri" w:cs="Times New Roman"/>
          <w:b/>
          <w:bCs w:val="0"/>
          <w:color w:val="1F497D"/>
          <w:sz w:val="22"/>
          <w:szCs w:val="26"/>
          <w:lang w:eastAsia="en-US"/>
        </w:rPr>
        <w:t>Business rules</w:t>
      </w:r>
      <w:bookmarkEnd w:id="78"/>
    </w:p>
    <w:p w14:paraId="0D0D8027" w14:textId="77777777" w:rsidR="00B02302" w:rsidRDefault="00B02302" w:rsidP="00927897">
      <w:pPr>
        <w:numPr>
          <w:ilvl w:val="0"/>
          <w:numId w:val="123"/>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59FA202C" w14:textId="77777777" w:rsidR="00B02302" w:rsidRDefault="00B02302" w:rsidP="00927897">
      <w:pPr>
        <w:numPr>
          <w:ilvl w:val="0"/>
          <w:numId w:val="123"/>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6BB1272D" w14:textId="77777777" w:rsidR="00B02302" w:rsidRDefault="00B02302" w:rsidP="00927897">
      <w:pPr>
        <w:numPr>
          <w:ilvl w:val="0"/>
          <w:numId w:val="123"/>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0638D878" w14:textId="77777777" w:rsidR="00B02302" w:rsidRPr="00E33BD9" w:rsidRDefault="00E33BD9" w:rsidP="00927897">
      <w:pPr>
        <w:numPr>
          <w:ilvl w:val="0"/>
          <w:numId w:val="123"/>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4DD53575" w14:textId="77777777" w:rsidR="004B1767" w:rsidRPr="004B1767" w:rsidRDefault="004B1767" w:rsidP="00927897">
      <w:pPr>
        <w:keepNext/>
        <w:keepLines/>
        <w:widowControl/>
        <w:numPr>
          <w:ilvl w:val="1"/>
          <w:numId w:val="4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79" w:name="_Toc390431981"/>
      <w:r w:rsidRPr="00CF7628">
        <w:rPr>
          <w:rFonts w:ascii="Calibri" w:hAnsi="Calibri" w:cs="Times New Roman"/>
          <w:b/>
          <w:bCs w:val="0"/>
          <w:color w:val="1F497D"/>
          <w:sz w:val="22"/>
          <w:szCs w:val="26"/>
          <w:lang w:eastAsia="en-US"/>
        </w:rPr>
        <w:t>Inputs and outputs</w:t>
      </w:r>
      <w:bookmarkEnd w:id="79"/>
    </w:p>
    <w:p w14:paraId="07709662" w14:textId="77777777" w:rsidR="003B2E32" w:rsidRPr="00B31042" w:rsidRDefault="003B2E32" w:rsidP="00B31042">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4"/>
          <w:szCs w:val="32"/>
          <w:lang w:eastAsia="en-US"/>
        </w:rPr>
      </w:pPr>
      <w:r w:rsidRPr="00D67301">
        <w:br w:type="page"/>
      </w:r>
      <w:bookmarkStart w:id="80" w:name="_Toc390431982"/>
      <w:r w:rsidRPr="00B57BD9">
        <w:rPr>
          <w:rFonts w:ascii="Calibri" w:hAnsi="Calibri" w:cs="Times New Roman"/>
          <w:b/>
          <w:bCs w:val="0"/>
          <w:color w:val="1F497D"/>
          <w:sz w:val="24"/>
          <w:szCs w:val="32"/>
          <w:lang w:eastAsia="en-US"/>
        </w:rPr>
        <w:t>Field Visit</w:t>
      </w:r>
      <w:bookmarkEnd w:id="80"/>
    </w:p>
    <w:p w14:paraId="0545EF05" w14:textId="77777777" w:rsidR="003B2E32" w:rsidRPr="00B57BD9" w:rsidRDefault="003B2E32" w:rsidP="00927897">
      <w:pPr>
        <w:keepNext/>
        <w:keepLines/>
        <w:widowControl/>
        <w:numPr>
          <w:ilvl w:val="1"/>
          <w:numId w:val="40"/>
        </w:numPr>
        <w:tabs>
          <w:tab w:val="left" w:pos="540"/>
          <w:tab w:val="left" w:pos="630"/>
        </w:tabs>
        <w:spacing w:before="120" w:after="120"/>
        <w:jc w:val="left"/>
        <w:outlineLvl w:val="1"/>
        <w:rPr>
          <w:rFonts w:ascii="Calibri" w:hAnsi="Calibri" w:cs="Times New Roman"/>
          <w:b/>
          <w:bCs w:val="0"/>
          <w:color w:val="1F497D"/>
          <w:sz w:val="22"/>
          <w:szCs w:val="26"/>
          <w:lang w:eastAsia="en-US"/>
        </w:rPr>
      </w:pPr>
      <w:bookmarkStart w:id="81" w:name="_Toc390431983"/>
      <w:r w:rsidRPr="00B57BD9">
        <w:rPr>
          <w:rFonts w:ascii="Calibri" w:hAnsi="Calibri" w:cs="Times New Roman"/>
          <w:b/>
          <w:bCs w:val="0"/>
          <w:color w:val="1F497D"/>
          <w:sz w:val="22"/>
          <w:szCs w:val="26"/>
          <w:lang w:eastAsia="en-US"/>
        </w:rPr>
        <w:t>Function description</w:t>
      </w:r>
      <w:bookmarkEnd w:id="81"/>
    </w:p>
    <w:p w14:paraId="66EF35E1" w14:textId="77777777" w:rsidR="003B2E32" w:rsidRPr="00C57497" w:rsidRDefault="00795CD7" w:rsidP="00795CD7">
      <w:pPr>
        <w:widowControl/>
        <w:spacing w:after="160" w:line="259" w:lineRule="auto"/>
        <w:jc w:val="left"/>
        <w:rPr>
          <w:rFonts w:ascii="Calibri" w:eastAsia="Calibri" w:hAnsi="Calibri" w:cs="Times New Roman"/>
          <w:bCs w:val="0"/>
          <w:sz w:val="22"/>
          <w:szCs w:val="22"/>
          <w:lang w:eastAsia="en-US"/>
        </w:rPr>
      </w:pPr>
      <w:r w:rsidRPr="00B57BD9">
        <w:rPr>
          <w:rFonts w:ascii="Calibri" w:eastAsia="Calibri" w:hAnsi="Calibri" w:cs="Times New Roman"/>
          <w:bCs w:val="0"/>
          <w:sz w:val="22"/>
          <w:szCs w:val="22"/>
          <w:lang w:eastAsia="en-US"/>
        </w:rPr>
        <w:t>A</w:t>
      </w:r>
      <w:r w:rsidR="003B2E32" w:rsidRPr="00B57BD9">
        <w:rPr>
          <w:rFonts w:ascii="Calibri" w:eastAsia="Calibri" w:hAnsi="Calibri" w:cs="Times New Roman"/>
          <w:bCs w:val="0"/>
          <w:sz w:val="22"/>
          <w:szCs w:val="22"/>
          <w:lang w:eastAsia="en-US"/>
        </w:rPr>
        <w:t>fter risk rating has been applied to the SME, if the risk rating is high, the appli</w:t>
      </w:r>
      <w:r w:rsidR="00B57BD9">
        <w:rPr>
          <w:rFonts w:ascii="Calibri" w:eastAsia="Calibri" w:hAnsi="Calibri" w:cs="Times New Roman"/>
          <w:bCs w:val="0"/>
          <w:sz w:val="22"/>
          <w:szCs w:val="22"/>
          <w:lang w:eastAsia="en-US"/>
        </w:rPr>
        <w:t xml:space="preserve">cation will be passed to the i-Factor approval team </w:t>
      </w:r>
      <w:r w:rsidR="003B2E32" w:rsidRPr="00B57BD9">
        <w:rPr>
          <w:rFonts w:ascii="Calibri" w:eastAsia="Calibri" w:hAnsi="Calibri" w:cs="Times New Roman"/>
          <w:bCs w:val="0"/>
          <w:sz w:val="22"/>
          <w:szCs w:val="22"/>
          <w:lang w:eastAsia="en-US"/>
        </w:rPr>
        <w:t>to decide if a field visit to the client’s office needs to be conducted.</w:t>
      </w:r>
      <w:r w:rsidR="00AA0F8F" w:rsidRPr="00B57BD9">
        <w:rPr>
          <w:rFonts w:ascii="Calibri" w:eastAsia="Calibri" w:hAnsi="Calibri" w:cs="Times New Roman"/>
          <w:bCs w:val="0"/>
          <w:sz w:val="22"/>
          <w:szCs w:val="22"/>
          <w:lang w:eastAsia="en-US"/>
        </w:rPr>
        <w:t xml:space="preserve"> The decision whether a field visit is required is made outside of the system.</w:t>
      </w:r>
    </w:p>
    <w:p w14:paraId="01F2F93F" w14:textId="77777777" w:rsidR="009C57F1" w:rsidRDefault="003B2E32" w:rsidP="00927897">
      <w:pPr>
        <w:keepNext/>
        <w:keepLines/>
        <w:widowControl/>
        <w:numPr>
          <w:ilvl w:val="1"/>
          <w:numId w:val="40"/>
        </w:numPr>
        <w:tabs>
          <w:tab w:val="left" w:pos="540"/>
          <w:tab w:val="left" w:pos="630"/>
        </w:tabs>
        <w:spacing w:before="120" w:after="120"/>
        <w:ind w:left="540" w:hanging="540"/>
        <w:jc w:val="left"/>
        <w:outlineLvl w:val="1"/>
        <w:rPr>
          <w:rFonts w:ascii="Calibri" w:hAnsi="Calibri" w:cs="Times New Roman"/>
          <w:b/>
          <w:bCs w:val="0"/>
          <w:color w:val="1F497D"/>
          <w:sz w:val="22"/>
          <w:szCs w:val="26"/>
          <w:lang w:eastAsia="en-US"/>
        </w:rPr>
      </w:pPr>
      <w:bookmarkStart w:id="82" w:name="_Toc390431984"/>
      <w:r w:rsidRPr="00C57497">
        <w:rPr>
          <w:rFonts w:ascii="Calibri" w:hAnsi="Calibri" w:cs="Times New Roman"/>
          <w:b/>
          <w:bCs w:val="0"/>
          <w:color w:val="1F497D"/>
          <w:sz w:val="22"/>
          <w:szCs w:val="26"/>
          <w:lang w:eastAsia="en-US"/>
        </w:rPr>
        <w:t>Operation process</w:t>
      </w:r>
      <w:bookmarkEnd w:id="82"/>
    </w:p>
    <w:p w14:paraId="615086B4" w14:textId="77777777" w:rsidR="00AA0F8F" w:rsidRDefault="00FA4C37" w:rsidP="00551E26">
      <w:pPr>
        <w:widowControl/>
        <w:spacing w:after="160" w:line="259" w:lineRule="auto"/>
        <w:jc w:val="left"/>
        <w:rPr>
          <w:rFonts w:ascii="Calibri" w:hAnsi="Calibri"/>
          <w:color w:val="FF0000"/>
          <w:sz w:val="22"/>
        </w:rPr>
      </w:pPr>
      <w:r>
        <w:rPr>
          <w:rFonts w:ascii="Calibri" w:hAnsi="Calibri"/>
          <w:noProof/>
          <w:color w:val="FF0000"/>
          <w:sz w:val="22"/>
        </w:rPr>
        <w:drawing>
          <wp:inline distT="0" distB="0" distL="0" distR="0" wp14:anchorId="405FD4FD" wp14:editId="377ABED5">
            <wp:extent cx="6085840" cy="3454400"/>
            <wp:effectExtent l="0" t="0" r="10160" b="0"/>
            <wp:docPr id="22" name="图片 2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5840" cy="3454400"/>
                    </a:xfrm>
                    <a:prstGeom prst="rect">
                      <a:avLst/>
                    </a:prstGeom>
                    <a:noFill/>
                    <a:ln>
                      <a:noFill/>
                    </a:ln>
                  </pic:spPr>
                </pic:pic>
              </a:graphicData>
            </a:graphic>
          </wp:inline>
        </w:drawing>
      </w:r>
    </w:p>
    <w:p w14:paraId="694C96A9" w14:textId="77777777" w:rsidR="00551E26" w:rsidRDefault="00FA4C37" w:rsidP="003B2E32">
      <w:pPr>
        <w:widowControl/>
        <w:spacing w:after="160" w:line="259" w:lineRule="auto"/>
        <w:ind w:left="363"/>
        <w:jc w:val="left"/>
        <w:rPr>
          <w:rFonts w:ascii="Calibri" w:hAnsi="Calibri"/>
          <w:color w:val="FF0000"/>
          <w:sz w:val="22"/>
        </w:rPr>
      </w:pPr>
      <w:r>
        <w:rPr>
          <w:rFonts w:ascii="Calibri" w:hAnsi="Calibri"/>
          <w:noProof/>
          <w:color w:val="FF0000"/>
          <w:sz w:val="22"/>
        </w:rPr>
        <w:drawing>
          <wp:inline distT="0" distB="0" distL="0" distR="0" wp14:anchorId="7AF7D1CF" wp14:editId="1038E9A3">
            <wp:extent cx="5689600" cy="3444240"/>
            <wp:effectExtent l="0" t="0" r="0" b="10160"/>
            <wp:docPr id="23" name="图片 2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9600" cy="3444240"/>
                    </a:xfrm>
                    <a:prstGeom prst="rect">
                      <a:avLst/>
                    </a:prstGeom>
                    <a:noFill/>
                    <a:ln>
                      <a:noFill/>
                    </a:ln>
                  </pic:spPr>
                </pic:pic>
              </a:graphicData>
            </a:graphic>
          </wp:inline>
        </w:drawing>
      </w:r>
    </w:p>
    <w:p w14:paraId="3A3CB81F" w14:textId="77777777" w:rsidR="009C57F1" w:rsidRDefault="009C57F1" w:rsidP="003D3BAE">
      <w:pPr>
        <w:widowControl/>
        <w:spacing w:after="160" w:line="259" w:lineRule="auto"/>
        <w:ind w:left="840"/>
        <w:rPr>
          <w:rFonts w:ascii="Calibri" w:hAnsi="Calibri"/>
          <w:color w:val="FF0000"/>
          <w:sz w:val="22"/>
        </w:rPr>
      </w:pPr>
    </w:p>
    <w:p w14:paraId="46705839" w14:textId="77777777" w:rsidR="003B2E32" w:rsidRDefault="00F427C3" w:rsidP="003B2E32">
      <w:pPr>
        <w:widowControl/>
        <w:spacing w:after="160" w:line="259" w:lineRule="auto"/>
        <w:jc w:val="left"/>
      </w:pPr>
      <w:r>
        <w:pict w14:anchorId="7267DA5E">
          <v:shape id="_x0000_i1033" type="#_x0000_t75" style="width:454pt;height:319pt">
            <v:imagedata r:id="rId38" o:title=""/>
          </v:shape>
        </w:pict>
      </w:r>
    </w:p>
    <w:p w14:paraId="5EF5702D" w14:textId="77777777" w:rsidR="003B2E32" w:rsidRPr="00C57497" w:rsidRDefault="003B2E32" w:rsidP="00927897">
      <w:pPr>
        <w:keepNext/>
        <w:keepLines/>
        <w:widowControl/>
        <w:numPr>
          <w:ilvl w:val="1"/>
          <w:numId w:val="40"/>
        </w:numPr>
        <w:tabs>
          <w:tab w:val="left" w:pos="540"/>
          <w:tab w:val="left" w:pos="630"/>
        </w:tabs>
        <w:spacing w:before="120" w:after="120"/>
        <w:ind w:left="540" w:hanging="540"/>
        <w:jc w:val="left"/>
        <w:outlineLvl w:val="1"/>
        <w:rPr>
          <w:rFonts w:ascii="Calibri" w:hAnsi="Calibri" w:cs="Times New Roman"/>
          <w:b/>
          <w:bCs w:val="0"/>
          <w:color w:val="1F497D"/>
          <w:sz w:val="22"/>
          <w:szCs w:val="26"/>
          <w:lang w:eastAsia="en-US"/>
        </w:rPr>
      </w:pPr>
      <w:bookmarkStart w:id="83" w:name="_Toc390431985"/>
      <w:r w:rsidRPr="00C57497">
        <w:rPr>
          <w:rFonts w:ascii="Calibri" w:hAnsi="Calibri" w:cs="Times New Roman"/>
          <w:b/>
          <w:bCs w:val="0"/>
          <w:color w:val="1F497D"/>
          <w:sz w:val="22"/>
          <w:szCs w:val="26"/>
          <w:lang w:eastAsia="en-US"/>
        </w:rPr>
        <w:t>Process description</w:t>
      </w:r>
      <w:bookmarkEnd w:id="83"/>
    </w:p>
    <w:p w14:paraId="08DD56A7" w14:textId="77777777" w:rsidR="003B2E32" w:rsidRPr="00CC7073" w:rsidRDefault="003B2E32" w:rsidP="00927897">
      <w:pPr>
        <w:numPr>
          <w:ilvl w:val="0"/>
          <w:numId w:val="43"/>
        </w:numPr>
        <w:rPr>
          <w:rFonts w:ascii="Calibri" w:hAnsi="Calibri" w:cs="Times New Roman"/>
          <w:bCs w:val="0"/>
          <w:sz w:val="22"/>
          <w:szCs w:val="24"/>
          <w:lang w:eastAsia="en-US"/>
        </w:rPr>
      </w:pPr>
      <w:r w:rsidRPr="00CC7073">
        <w:rPr>
          <w:rFonts w:ascii="Calibri" w:hAnsi="Calibri" w:cs="Times New Roman"/>
          <w:bCs w:val="0"/>
          <w:sz w:val="22"/>
          <w:szCs w:val="24"/>
          <w:lang w:eastAsia="en-US"/>
        </w:rPr>
        <w:t>Review SME profile</w:t>
      </w:r>
      <w:r w:rsidR="00FC4D49">
        <w:rPr>
          <w:rFonts w:ascii="Calibri" w:hAnsi="Calibri" w:cs="Times New Roman"/>
          <w:bCs w:val="0"/>
          <w:sz w:val="22"/>
          <w:szCs w:val="24"/>
          <w:lang w:eastAsia="en-US"/>
        </w:rPr>
        <w:t xml:space="preserve"> and decide if need field visit</w:t>
      </w:r>
    </w:p>
    <w:p w14:paraId="2E51F227" w14:textId="77777777" w:rsidR="003B2E32" w:rsidRPr="00C57497" w:rsidRDefault="003B2E32" w:rsidP="00927897">
      <w:pPr>
        <w:widowControl/>
        <w:numPr>
          <w:ilvl w:val="0"/>
          <w:numId w:val="44"/>
        </w:numPr>
        <w:spacing w:after="120" w:line="259" w:lineRule="auto"/>
        <w:ind w:left="810"/>
        <w:contextualSpacing/>
        <w:jc w:val="left"/>
        <w:rPr>
          <w:rFonts w:ascii="Calibri" w:eastAsia="Calibri" w:hAnsi="Calibri" w:cs="Times New Roman"/>
          <w:bCs w:val="0"/>
          <w:sz w:val="22"/>
          <w:szCs w:val="22"/>
          <w:lang w:eastAsia="en-US"/>
        </w:rPr>
      </w:pPr>
      <w:r>
        <w:rPr>
          <w:rFonts w:ascii="Calibri" w:eastAsia="Times New Roman" w:hAnsi="Calibri" w:cs="Times New Roman"/>
          <w:bCs w:val="0"/>
          <w:color w:val="000000"/>
          <w:sz w:val="22"/>
          <w:szCs w:val="22"/>
          <w:lang w:eastAsia="en-US"/>
        </w:rPr>
        <w:t xml:space="preserve">The </w:t>
      </w:r>
      <w:r w:rsidR="00B57BD9">
        <w:rPr>
          <w:rFonts w:ascii="Calibri" w:eastAsia="Times New Roman" w:hAnsi="Calibri" w:cs="Times New Roman"/>
          <w:bCs w:val="0"/>
          <w:color w:val="000000"/>
          <w:sz w:val="22"/>
          <w:szCs w:val="22"/>
          <w:lang w:eastAsia="en-US"/>
        </w:rPr>
        <w:t>i-Factor approval team</w:t>
      </w:r>
      <w:r>
        <w:rPr>
          <w:rFonts w:ascii="Calibri" w:eastAsia="Times New Roman" w:hAnsi="Calibri" w:cs="Times New Roman"/>
          <w:bCs w:val="0"/>
          <w:color w:val="000000"/>
          <w:sz w:val="22"/>
          <w:szCs w:val="22"/>
          <w:lang w:eastAsia="en-US"/>
        </w:rPr>
        <w:t xml:space="preserve"> will receive notification on those applications that are classified as high-risk after scoring</w:t>
      </w:r>
      <w:r w:rsidR="00B57BD9">
        <w:rPr>
          <w:rFonts w:ascii="Calibri" w:eastAsia="Times New Roman" w:hAnsi="Calibri" w:cs="Times New Roman"/>
          <w:bCs w:val="0"/>
          <w:color w:val="000000"/>
          <w:sz w:val="22"/>
          <w:szCs w:val="22"/>
          <w:lang w:eastAsia="en-US"/>
        </w:rPr>
        <w:t>.</w:t>
      </w:r>
    </w:p>
    <w:p w14:paraId="18C37F76" w14:textId="77777777" w:rsidR="003B2E32" w:rsidRPr="00B57BD9" w:rsidRDefault="00B57BD9" w:rsidP="00927897">
      <w:pPr>
        <w:widowControl/>
        <w:numPr>
          <w:ilvl w:val="0"/>
          <w:numId w:val="44"/>
        </w:numPr>
        <w:spacing w:after="12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 xml:space="preserve">The i-Factor approval team will decide whether the application require field visit or not case by case and update the decision in the system. </w:t>
      </w:r>
      <w:r w:rsidR="003B2E32" w:rsidRPr="00B57BD9">
        <w:rPr>
          <w:rFonts w:ascii="Calibri" w:eastAsia="Calibri" w:hAnsi="Calibri" w:cs="Times New Roman"/>
          <w:bCs w:val="0"/>
          <w:sz w:val="22"/>
          <w:szCs w:val="22"/>
          <w:lang w:eastAsia="en-US"/>
        </w:rPr>
        <w:t xml:space="preserve">The </w:t>
      </w:r>
      <w:r>
        <w:rPr>
          <w:rFonts w:ascii="Calibri" w:eastAsia="Calibri" w:hAnsi="Calibri" w:cs="Times New Roman"/>
          <w:bCs w:val="0"/>
          <w:sz w:val="22"/>
          <w:szCs w:val="22"/>
          <w:lang w:eastAsia="en-US"/>
        </w:rPr>
        <w:t>team member</w:t>
      </w:r>
      <w:r w:rsidR="003B2E32" w:rsidRPr="00B57BD9">
        <w:rPr>
          <w:rFonts w:ascii="Calibri" w:eastAsia="Calibri" w:hAnsi="Calibri" w:cs="Times New Roman"/>
          <w:bCs w:val="0"/>
          <w:sz w:val="22"/>
          <w:szCs w:val="22"/>
          <w:lang w:eastAsia="en-US"/>
        </w:rPr>
        <w:t xml:space="preserve"> should be able to click on the buttons “Field Visit Required” and “Field Visit Not </w:t>
      </w:r>
      <w:r>
        <w:rPr>
          <w:rFonts w:ascii="Calibri" w:eastAsia="Calibri" w:hAnsi="Calibri" w:cs="Times New Roman"/>
          <w:bCs w:val="0"/>
          <w:sz w:val="22"/>
          <w:szCs w:val="22"/>
          <w:lang w:eastAsia="en-US"/>
        </w:rPr>
        <w:t>Required” after reviewing</w:t>
      </w:r>
      <w:r w:rsidR="003B2E32" w:rsidRPr="00B57BD9">
        <w:rPr>
          <w:rFonts w:ascii="Calibri" w:eastAsia="Calibri" w:hAnsi="Calibri" w:cs="Times New Roman"/>
          <w:bCs w:val="0"/>
          <w:sz w:val="22"/>
          <w:szCs w:val="22"/>
          <w:lang w:eastAsia="en-US"/>
        </w:rPr>
        <w:t xml:space="preserve"> the SME profile</w:t>
      </w:r>
      <w:r>
        <w:rPr>
          <w:rFonts w:ascii="Calibri" w:eastAsia="Calibri" w:hAnsi="Calibri" w:cs="Times New Roman"/>
          <w:bCs w:val="0"/>
          <w:sz w:val="22"/>
          <w:szCs w:val="22"/>
          <w:lang w:eastAsia="en-US"/>
        </w:rPr>
        <w:t>.</w:t>
      </w:r>
    </w:p>
    <w:p w14:paraId="1EFD9BAD" w14:textId="77777777" w:rsidR="003B2E32" w:rsidRDefault="003B2E32" w:rsidP="00927897">
      <w:pPr>
        <w:widowControl/>
        <w:numPr>
          <w:ilvl w:val="0"/>
          <w:numId w:val="44"/>
        </w:numPr>
        <w:spacing w:after="120" w:line="259" w:lineRule="auto"/>
        <w:ind w:left="810"/>
        <w:contextualSpacing/>
        <w:jc w:val="left"/>
        <w:rPr>
          <w:rFonts w:ascii="Calibri" w:eastAsia="Calibri" w:hAnsi="Calibri" w:cs="Times New Roman"/>
          <w:bCs w:val="0"/>
          <w:sz w:val="22"/>
          <w:szCs w:val="22"/>
          <w:lang w:eastAsia="en-US"/>
        </w:rPr>
      </w:pPr>
      <w:r w:rsidRPr="00F74265">
        <w:rPr>
          <w:rFonts w:ascii="Calibri" w:eastAsia="Calibri" w:hAnsi="Calibri" w:cs="Times New Roman"/>
          <w:bCs w:val="0"/>
          <w:sz w:val="22"/>
          <w:szCs w:val="22"/>
          <w:lang w:eastAsia="en-US"/>
        </w:rPr>
        <w:t xml:space="preserve">If the </w:t>
      </w:r>
      <w:r w:rsidR="00B57BD9">
        <w:rPr>
          <w:rFonts w:ascii="Calibri" w:eastAsia="Calibri" w:hAnsi="Calibri" w:cs="Times New Roman"/>
          <w:bCs w:val="0"/>
          <w:sz w:val="22"/>
          <w:szCs w:val="22"/>
          <w:lang w:eastAsia="en-US"/>
        </w:rPr>
        <w:t>i-Factor approval team member</w:t>
      </w:r>
      <w:r w:rsidRPr="00F74265">
        <w:rPr>
          <w:rFonts w:ascii="Calibri" w:eastAsia="Calibri" w:hAnsi="Calibri" w:cs="Times New Roman"/>
          <w:bCs w:val="0"/>
          <w:sz w:val="22"/>
          <w:szCs w:val="22"/>
          <w:lang w:eastAsia="en-US"/>
        </w:rPr>
        <w:t xml:space="preserve"> clicks “Field V</w:t>
      </w:r>
      <w:r w:rsidR="00B57BD9">
        <w:rPr>
          <w:rFonts w:ascii="Calibri" w:eastAsia="Calibri" w:hAnsi="Calibri" w:cs="Times New Roman"/>
          <w:bCs w:val="0"/>
          <w:sz w:val="22"/>
          <w:szCs w:val="22"/>
          <w:lang w:eastAsia="en-US"/>
        </w:rPr>
        <w:t>isit Not Required”, the SME will be accepted as High risk seller.</w:t>
      </w:r>
    </w:p>
    <w:p w14:paraId="0249EC1B" w14:textId="77777777" w:rsidR="003B2E32" w:rsidRPr="00E978AF" w:rsidRDefault="003B2E32" w:rsidP="00927897">
      <w:pPr>
        <w:widowControl/>
        <w:numPr>
          <w:ilvl w:val="0"/>
          <w:numId w:val="44"/>
        </w:numPr>
        <w:spacing w:after="160" w:line="259" w:lineRule="auto"/>
        <w:ind w:left="810"/>
        <w:contextualSpacing/>
        <w:jc w:val="left"/>
        <w:rPr>
          <w:rFonts w:ascii="Calibri" w:eastAsia="Calibri" w:hAnsi="Calibri" w:cs="Times New Roman"/>
          <w:bCs w:val="0"/>
          <w:sz w:val="22"/>
          <w:szCs w:val="22"/>
          <w:lang w:eastAsia="en-US"/>
        </w:rPr>
      </w:pPr>
      <w:r w:rsidRPr="00E978AF">
        <w:rPr>
          <w:rFonts w:ascii="Calibri" w:eastAsia="Calibri" w:hAnsi="Calibri" w:cs="Times New Roman"/>
          <w:bCs w:val="0"/>
          <w:sz w:val="22"/>
          <w:szCs w:val="22"/>
          <w:lang w:eastAsia="en-US"/>
        </w:rPr>
        <w:t>If the sup</w:t>
      </w:r>
      <w:r w:rsidR="00B57BD9">
        <w:rPr>
          <w:rFonts w:ascii="Calibri" w:eastAsia="Calibri" w:hAnsi="Calibri" w:cs="Times New Roman"/>
          <w:bCs w:val="0"/>
          <w:sz w:val="22"/>
          <w:szCs w:val="22"/>
          <w:lang w:eastAsia="en-US"/>
        </w:rPr>
        <w:t xml:space="preserve">ervisor clicks “Field Visit </w:t>
      </w:r>
      <w:r w:rsidRPr="00E978AF">
        <w:rPr>
          <w:rFonts w:ascii="Calibri" w:eastAsia="Calibri" w:hAnsi="Calibri" w:cs="Times New Roman"/>
          <w:bCs w:val="0"/>
          <w:sz w:val="22"/>
          <w:szCs w:val="22"/>
          <w:lang w:eastAsia="en-US"/>
        </w:rPr>
        <w:t xml:space="preserve">Required”, </w:t>
      </w:r>
      <w:r w:rsidR="00B57BD9">
        <w:rPr>
          <w:rFonts w:ascii="Calibri" w:eastAsia="Calibri" w:hAnsi="Calibri" w:cs="Times New Roman"/>
          <w:bCs w:val="0"/>
          <w:sz w:val="22"/>
          <w:szCs w:val="22"/>
          <w:lang w:eastAsia="en-US"/>
        </w:rPr>
        <w:t>the approval team member must be able to fill in the built in Field visit request form and send to the same underwriting team member, who has been processing the application.</w:t>
      </w:r>
      <w:r w:rsidRPr="00E978AF">
        <w:rPr>
          <w:rFonts w:ascii="Calibri" w:eastAsia="Calibri" w:hAnsi="Calibri" w:cs="Times New Roman"/>
          <w:bCs w:val="0"/>
          <w:sz w:val="22"/>
          <w:szCs w:val="22"/>
          <w:lang w:eastAsia="en-US"/>
        </w:rPr>
        <w:t xml:space="preserve"> </w:t>
      </w:r>
    </w:p>
    <w:p w14:paraId="68F37A62" w14:textId="77777777" w:rsidR="003B2E32" w:rsidRPr="00CC7073" w:rsidRDefault="003B2E32" w:rsidP="00927897">
      <w:pPr>
        <w:numPr>
          <w:ilvl w:val="0"/>
          <w:numId w:val="43"/>
        </w:numPr>
        <w:rPr>
          <w:rFonts w:ascii="Calibri" w:hAnsi="Calibri" w:cs="Times New Roman"/>
          <w:bCs w:val="0"/>
          <w:sz w:val="22"/>
          <w:szCs w:val="24"/>
          <w:lang w:eastAsia="en-US"/>
        </w:rPr>
      </w:pPr>
      <w:r w:rsidRPr="00CC7073">
        <w:rPr>
          <w:rFonts w:ascii="Calibri" w:hAnsi="Calibri" w:cs="Times New Roman"/>
          <w:bCs w:val="0"/>
          <w:sz w:val="22"/>
          <w:szCs w:val="24"/>
          <w:lang w:eastAsia="en-US"/>
        </w:rPr>
        <w:t xml:space="preserve">Receive notification and inform </w:t>
      </w:r>
      <w:r w:rsidR="00FC4D49">
        <w:rPr>
          <w:rFonts w:ascii="Calibri" w:hAnsi="Calibri" w:cs="Times New Roman"/>
          <w:bCs w:val="0"/>
          <w:sz w:val="22"/>
          <w:szCs w:val="24"/>
          <w:lang w:eastAsia="en-US"/>
        </w:rPr>
        <w:t>field visit team leader about field visit request</w:t>
      </w:r>
    </w:p>
    <w:p w14:paraId="5FAAF2BE" w14:textId="77777777" w:rsidR="003B2E32" w:rsidRPr="00CC7073" w:rsidRDefault="003B2E32" w:rsidP="00927897">
      <w:pPr>
        <w:widowControl/>
        <w:numPr>
          <w:ilvl w:val="0"/>
          <w:numId w:val="45"/>
        </w:numPr>
        <w:spacing w:after="160" w:line="259" w:lineRule="auto"/>
        <w:ind w:left="810"/>
        <w:contextualSpacing/>
        <w:jc w:val="left"/>
        <w:rPr>
          <w:rFonts w:ascii="Calibri" w:eastAsia="Calibri" w:hAnsi="Calibri" w:cs="Times New Roman"/>
          <w:bCs w:val="0"/>
          <w:sz w:val="22"/>
          <w:szCs w:val="22"/>
          <w:lang w:eastAsia="en-US"/>
        </w:rPr>
      </w:pPr>
      <w:r w:rsidRPr="00CC7073">
        <w:rPr>
          <w:rFonts w:ascii="Calibri" w:eastAsia="Calibri" w:hAnsi="Calibri" w:cs="Times New Roman"/>
          <w:bCs w:val="0"/>
          <w:sz w:val="22"/>
          <w:szCs w:val="22"/>
          <w:lang w:eastAsia="en-US"/>
        </w:rPr>
        <w:t xml:space="preserve">The </w:t>
      </w:r>
      <w:r w:rsidR="00131D7F">
        <w:rPr>
          <w:rFonts w:ascii="Calibri" w:eastAsia="Calibri" w:hAnsi="Calibri" w:cs="Times New Roman"/>
          <w:bCs w:val="0"/>
          <w:sz w:val="22"/>
          <w:szCs w:val="22"/>
          <w:lang w:eastAsia="en-US"/>
        </w:rPr>
        <w:t>underwriting team</w:t>
      </w:r>
      <w:r w:rsidRPr="00CC7073">
        <w:rPr>
          <w:rFonts w:ascii="Calibri" w:eastAsia="Calibri" w:hAnsi="Calibri" w:cs="Times New Roman"/>
          <w:bCs w:val="0"/>
          <w:sz w:val="22"/>
          <w:szCs w:val="22"/>
          <w:lang w:eastAsia="en-US"/>
        </w:rPr>
        <w:t xml:space="preserve"> member, after receiving the decision of field visit made by the </w:t>
      </w:r>
      <w:r w:rsidR="00FC4D49">
        <w:rPr>
          <w:rFonts w:ascii="Calibri" w:eastAsia="Calibri" w:hAnsi="Calibri" w:cs="Times New Roman"/>
          <w:bCs w:val="0"/>
          <w:sz w:val="22"/>
          <w:szCs w:val="22"/>
          <w:lang w:eastAsia="en-US"/>
        </w:rPr>
        <w:t>approval team</w:t>
      </w:r>
      <w:r w:rsidRPr="00CC7073">
        <w:rPr>
          <w:rFonts w:ascii="Calibri" w:eastAsia="Calibri" w:hAnsi="Calibri" w:cs="Times New Roman"/>
          <w:bCs w:val="0"/>
          <w:sz w:val="22"/>
          <w:szCs w:val="22"/>
          <w:lang w:eastAsia="en-US"/>
        </w:rPr>
        <w:t xml:space="preserve">, </w:t>
      </w:r>
      <w:r w:rsidR="00FC4D49">
        <w:rPr>
          <w:rFonts w:ascii="Calibri" w:eastAsia="Calibri" w:hAnsi="Calibri" w:cs="Times New Roman"/>
          <w:bCs w:val="0"/>
          <w:sz w:val="22"/>
          <w:szCs w:val="22"/>
          <w:lang w:eastAsia="en-US"/>
        </w:rPr>
        <w:t>will be able to “Send Field Visit Request” (sending the request form filled in by the approval team member) to the Field visit team leader.</w:t>
      </w:r>
    </w:p>
    <w:p w14:paraId="3C2F5E81" w14:textId="77777777" w:rsidR="003B2E32" w:rsidRPr="00CC7073" w:rsidRDefault="00FC4D49" w:rsidP="00927897">
      <w:pPr>
        <w:numPr>
          <w:ilvl w:val="0"/>
          <w:numId w:val="43"/>
        </w:numPr>
        <w:rPr>
          <w:rFonts w:ascii="Calibri" w:hAnsi="Calibri" w:cs="Times New Roman"/>
          <w:bCs w:val="0"/>
          <w:sz w:val="22"/>
          <w:szCs w:val="24"/>
          <w:lang w:eastAsia="en-US"/>
        </w:rPr>
      </w:pPr>
      <w:r>
        <w:rPr>
          <w:rFonts w:ascii="Calibri" w:hAnsi="Calibri" w:cs="Times New Roman"/>
          <w:bCs w:val="0"/>
          <w:sz w:val="22"/>
          <w:szCs w:val="24"/>
          <w:lang w:eastAsia="en-US"/>
        </w:rPr>
        <w:t>Field visit team leader assign to specific team member</w:t>
      </w:r>
    </w:p>
    <w:p w14:paraId="004961E5" w14:textId="77777777" w:rsidR="003B2E32" w:rsidRPr="00CC7073" w:rsidRDefault="003B2E32" w:rsidP="00927897">
      <w:pPr>
        <w:widowControl/>
        <w:numPr>
          <w:ilvl w:val="0"/>
          <w:numId w:val="46"/>
        </w:numPr>
        <w:spacing w:after="160" w:line="259" w:lineRule="auto"/>
        <w:ind w:left="810"/>
        <w:contextualSpacing/>
        <w:jc w:val="left"/>
        <w:rPr>
          <w:rFonts w:ascii="Calibri" w:eastAsia="Calibri" w:hAnsi="Calibri" w:cs="Times New Roman"/>
          <w:bCs w:val="0"/>
          <w:sz w:val="22"/>
          <w:szCs w:val="22"/>
          <w:lang w:eastAsia="en-US"/>
        </w:rPr>
      </w:pPr>
      <w:r w:rsidRPr="00CC7073">
        <w:rPr>
          <w:rFonts w:ascii="Calibri" w:eastAsia="Calibri" w:hAnsi="Calibri" w:cs="Times New Roman"/>
          <w:bCs w:val="0"/>
          <w:sz w:val="22"/>
          <w:szCs w:val="22"/>
          <w:lang w:eastAsia="en-US"/>
        </w:rPr>
        <w:t xml:space="preserve">The </w:t>
      </w:r>
      <w:r w:rsidR="00FC4D49">
        <w:rPr>
          <w:rFonts w:ascii="Calibri" w:eastAsia="Calibri" w:hAnsi="Calibri" w:cs="Times New Roman"/>
          <w:bCs w:val="0"/>
          <w:sz w:val="22"/>
          <w:szCs w:val="22"/>
          <w:lang w:eastAsia="en-US"/>
        </w:rPr>
        <w:t>field visit team leader</w:t>
      </w:r>
      <w:r w:rsidRPr="00CC7073">
        <w:rPr>
          <w:rFonts w:ascii="Calibri" w:eastAsia="Calibri" w:hAnsi="Calibri" w:cs="Times New Roman"/>
          <w:bCs w:val="0"/>
          <w:sz w:val="22"/>
          <w:szCs w:val="22"/>
          <w:lang w:eastAsia="en-US"/>
        </w:rPr>
        <w:t xml:space="preserve"> should have access to the i-Factor system, and he will be able to see the </w:t>
      </w:r>
      <w:r w:rsidR="00FC4D49">
        <w:rPr>
          <w:rFonts w:ascii="Calibri" w:eastAsia="Calibri" w:hAnsi="Calibri" w:cs="Times New Roman"/>
          <w:bCs w:val="0"/>
          <w:sz w:val="22"/>
          <w:szCs w:val="22"/>
          <w:lang w:eastAsia="en-US"/>
        </w:rPr>
        <w:t>field</w:t>
      </w:r>
      <w:r w:rsidRPr="00CC7073">
        <w:rPr>
          <w:rFonts w:ascii="Calibri" w:eastAsia="Calibri" w:hAnsi="Calibri" w:cs="Times New Roman"/>
          <w:bCs w:val="0"/>
          <w:sz w:val="22"/>
          <w:szCs w:val="22"/>
          <w:lang w:eastAsia="en-US"/>
        </w:rPr>
        <w:t xml:space="preserve"> visit request. He will also be able to see the information of the SME on which field visit is required.</w:t>
      </w:r>
    </w:p>
    <w:p w14:paraId="1A3D384E" w14:textId="77777777" w:rsidR="00BB07E1" w:rsidRPr="00BB07E1" w:rsidRDefault="003B2E32" w:rsidP="00927897">
      <w:pPr>
        <w:widowControl/>
        <w:numPr>
          <w:ilvl w:val="0"/>
          <w:numId w:val="46"/>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hint="eastAsia"/>
          <w:bCs w:val="0"/>
          <w:sz w:val="22"/>
          <w:szCs w:val="22"/>
          <w:lang w:eastAsia="en-US"/>
        </w:rPr>
        <w:t xml:space="preserve">The </w:t>
      </w:r>
      <w:r w:rsidR="00FC4D49">
        <w:rPr>
          <w:rFonts w:ascii="Calibri" w:eastAsia="Calibri" w:hAnsi="Calibri" w:cs="Times New Roman"/>
          <w:bCs w:val="0"/>
          <w:sz w:val="22"/>
          <w:szCs w:val="22"/>
          <w:lang w:eastAsia="en-US"/>
        </w:rPr>
        <w:t>field visit team leader</w:t>
      </w:r>
      <w:r>
        <w:rPr>
          <w:rFonts w:ascii="Calibri" w:eastAsia="Calibri" w:hAnsi="Calibri" w:cs="Times New Roman" w:hint="eastAsia"/>
          <w:bCs w:val="0"/>
          <w:sz w:val="22"/>
          <w:szCs w:val="22"/>
          <w:lang w:eastAsia="en-US"/>
        </w:rPr>
        <w:t xml:space="preserve"> will assign a staff </w:t>
      </w:r>
      <w:r>
        <w:rPr>
          <w:rFonts w:ascii="Calibri" w:eastAsia="Calibri" w:hAnsi="Calibri" w:cs="Times New Roman"/>
          <w:bCs w:val="0"/>
          <w:sz w:val="22"/>
          <w:szCs w:val="22"/>
          <w:lang w:eastAsia="en-US"/>
        </w:rPr>
        <w:t xml:space="preserve">from the </w:t>
      </w:r>
      <w:r w:rsidR="00FC4D49">
        <w:rPr>
          <w:rFonts w:ascii="Calibri" w:eastAsia="Calibri" w:hAnsi="Calibri" w:cs="Times New Roman"/>
          <w:bCs w:val="0"/>
          <w:sz w:val="22"/>
          <w:szCs w:val="22"/>
          <w:lang w:eastAsia="en-US"/>
        </w:rPr>
        <w:t>team</w:t>
      </w:r>
      <w:r>
        <w:rPr>
          <w:rFonts w:ascii="Calibri" w:eastAsia="Calibri" w:hAnsi="Calibri" w:cs="Times New Roman"/>
          <w:bCs w:val="0"/>
          <w:sz w:val="22"/>
          <w:szCs w:val="22"/>
          <w:lang w:eastAsia="en-US"/>
        </w:rPr>
        <w:t xml:space="preserve"> </w:t>
      </w:r>
      <w:r>
        <w:rPr>
          <w:rFonts w:ascii="Calibri" w:eastAsia="Calibri" w:hAnsi="Calibri" w:cs="Times New Roman" w:hint="eastAsia"/>
          <w:bCs w:val="0"/>
          <w:sz w:val="22"/>
          <w:szCs w:val="22"/>
          <w:lang w:eastAsia="en-US"/>
        </w:rPr>
        <w:t>for field vi</w:t>
      </w:r>
      <w:r>
        <w:rPr>
          <w:rFonts w:ascii="Calibri" w:eastAsia="Calibri" w:hAnsi="Calibri" w:cs="Times New Roman"/>
          <w:bCs w:val="0"/>
          <w:sz w:val="22"/>
          <w:szCs w:val="22"/>
          <w:lang w:eastAsia="en-US"/>
        </w:rPr>
        <w:t xml:space="preserve">sit, and </w:t>
      </w:r>
      <w:r w:rsidR="00FC4D49">
        <w:rPr>
          <w:rFonts w:ascii="Calibri" w:eastAsia="Calibri" w:hAnsi="Calibri" w:cs="Times New Roman"/>
          <w:bCs w:val="0"/>
          <w:sz w:val="22"/>
          <w:szCs w:val="22"/>
          <w:lang w:eastAsia="en-US"/>
        </w:rPr>
        <w:t>change the status of the application in the system to “Assigned field visit”.</w:t>
      </w:r>
    </w:p>
    <w:p w14:paraId="39A5BEF6" w14:textId="77777777" w:rsidR="003B2E32" w:rsidRPr="00CC7073" w:rsidRDefault="00FC4D49" w:rsidP="00927897">
      <w:pPr>
        <w:numPr>
          <w:ilvl w:val="0"/>
          <w:numId w:val="43"/>
        </w:numPr>
        <w:rPr>
          <w:rFonts w:ascii="Calibri" w:hAnsi="Calibri" w:cs="Times New Roman"/>
          <w:bCs w:val="0"/>
          <w:sz w:val="22"/>
          <w:szCs w:val="24"/>
          <w:lang w:eastAsia="en-US"/>
        </w:rPr>
      </w:pPr>
      <w:r>
        <w:rPr>
          <w:rFonts w:ascii="Calibri" w:hAnsi="Calibri" w:cs="Times New Roman"/>
          <w:bCs w:val="0"/>
          <w:sz w:val="22"/>
          <w:szCs w:val="24"/>
          <w:lang w:eastAsia="en-US"/>
        </w:rPr>
        <w:t>The field visit team leader</w:t>
      </w:r>
      <w:r w:rsidR="003B2E32" w:rsidRPr="00CC7073">
        <w:rPr>
          <w:rFonts w:ascii="Calibri" w:hAnsi="Calibri" w:cs="Times New Roman"/>
          <w:bCs w:val="0"/>
          <w:sz w:val="22"/>
          <w:szCs w:val="24"/>
          <w:lang w:eastAsia="en-US"/>
        </w:rPr>
        <w:t xml:space="preserve"> </w:t>
      </w:r>
      <w:r>
        <w:rPr>
          <w:rFonts w:ascii="Calibri" w:hAnsi="Calibri" w:cs="Times New Roman"/>
          <w:bCs w:val="0"/>
          <w:sz w:val="22"/>
          <w:szCs w:val="24"/>
          <w:lang w:eastAsia="en-US"/>
        </w:rPr>
        <w:t>check</w:t>
      </w:r>
      <w:r w:rsidR="003B2E32" w:rsidRPr="00CC7073">
        <w:rPr>
          <w:rFonts w:ascii="Calibri" w:hAnsi="Calibri" w:cs="Times New Roman"/>
          <w:bCs w:val="0"/>
          <w:sz w:val="22"/>
          <w:szCs w:val="24"/>
          <w:lang w:eastAsia="en-US"/>
        </w:rPr>
        <w:t xml:space="preserve"> and upload </w:t>
      </w:r>
      <w:r>
        <w:rPr>
          <w:rFonts w:ascii="Calibri" w:hAnsi="Calibri" w:cs="Times New Roman"/>
          <w:bCs w:val="0"/>
          <w:sz w:val="22"/>
          <w:szCs w:val="24"/>
          <w:lang w:eastAsia="en-US"/>
        </w:rPr>
        <w:t>the answered field visit request form in the system</w:t>
      </w:r>
    </w:p>
    <w:p w14:paraId="269BB52C" w14:textId="77777777" w:rsidR="003B2E32" w:rsidRPr="00962EBE" w:rsidRDefault="003B2E32" w:rsidP="00927897">
      <w:pPr>
        <w:widowControl/>
        <w:numPr>
          <w:ilvl w:val="0"/>
          <w:numId w:val="47"/>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hint="eastAsia"/>
          <w:bCs w:val="0"/>
          <w:sz w:val="22"/>
          <w:szCs w:val="22"/>
          <w:lang w:eastAsia="en-US"/>
        </w:rPr>
        <w:t xml:space="preserve">After the </w:t>
      </w:r>
      <w:r w:rsidR="00FC4D49">
        <w:rPr>
          <w:rFonts w:ascii="Calibri" w:eastAsia="Calibri" w:hAnsi="Calibri" w:cs="Times New Roman"/>
          <w:bCs w:val="0"/>
          <w:sz w:val="22"/>
          <w:szCs w:val="22"/>
          <w:lang w:eastAsia="en-US"/>
        </w:rPr>
        <w:t>field visit team leader</w:t>
      </w:r>
      <w:r>
        <w:rPr>
          <w:rFonts w:ascii="Calibri" w:eastAsia="Calibri" w:hAnsi="Calibri" w:cs="Times New Roman"/>
          <w:bCs w:val="0"/>
          <w:sz w:val="22"/>
          <w:szCs w:val="22"/>
          <w:lang w:eastAsia="en-US"/>
        </w:rPr>
        <w:t xml:space="preserve"> receives the filled checklist from the </w:t>
      </w:r>
      <w:r w:rsidR="00FC4D49">
        <w:rPr>
          <w:rFonts w:ascii="Calibri" w:eastAsia="Calibri" w:hAnsi="Calibri" w:cs="Times New Roman"/>
          <w:bCs w:val="0"/>
          <w:sz w:val="22"/>
          <w:szCs w:val="22"/>
          <w:lang w:eastAsia="en-US"/>
        </w:rPr>
        <w:t>staff</w:t>
      </w:r>
      <w:r>
        <w:rPr>
          <w:rFonts w:ascii="Calibri" w:eastAsia="Calibri" w:hAnsi="Calibri" w:cs="Times New Roman"/>
          <w:bCs w:val="0"/>
          <w:sz w:val="22"/>
          <w:szCs w:val="22"/>
          <w:lang w:eastAsia="en-US"/>
        </w:rPr>
        <w:t xml:space="preserve"> assigned to conduct the field visit, the document will be uploaded using his authorized account, and send to the same member in the </w:t>
      </w:r>
      <w:r w:rsidR="00131D7F">
        <w:rPr>
          <w:rFonts w:ascii="Calibri" w:eastAsia="Calibri" w:hAnsi="Calibri" w:cs="Times New Roman"/>
          <w:bCs w:val="0"/>
          <w:sz w:val="22"/>
          <w:szCs w:val="22"/>
          <w:lang w:eastAsia="en-US"/>
        </w:rPr>
        <w:t>underwriting team</w:t>
      </w:r>
      <w:r>
        <w:rPr>
          <w:rFonts w:ascii="Calibri" w:eastAsia="Calibri" w:hAnsi="Calibri" w:cs="Times New Roman"/>
          <w:bCs w:val="0"/>
          <w:sz w:val="22"/>
          <w:szCs w:val="22"/>
          <w:lang w:eastAsia="en-US"/>
        </w:rPr>
        <w:t xml:space="preserve"> who has sent him the field visit request. </w:t>
      </w:r>
    </w:p>
    <w:p w14:paraId="3E8221D1" w14:textId="77777777" w:rsidR="003B2E32" w:rsidRPr="00CC7073" w:rsidRDefault="003B2E32" w:rsidP="00927897">
      <w:pPr>
        <w:numPr>
          <w:ilvl w:val="0"/>
          <w:numId w:val="43"/>
        </w:numPr>
        <w:rPr>
          <w:rFonts w:ascii="Calibri" w:hAnsi="Calibri" w:cs="Times New Roman"/>
          <w:bCs w:val="0"/>
          <w:sz w:val="22"/>
          <w:szCs w:val="24"/>
          <w:lang w:eastAsia="en-US"/>
        </w:rPr>
      </w:pPr>
      <w:r w:rsidRPr="00CC7073">
        <w:rPr>
          <w:rFonts w:ascii="Calibri" w:hAnsi="Calibri" w:cs="Times New Roman"/>
          <w:bCs w:val="0"/>
          <w:sz w:val="22"/>
          <w:szCs w:val="24"/>
          <w:lang w:eastAsia="en-US"/>
        </w:rPr>
        <w:t xml:space="preserve">Double check field visit doc and inform </w:t>
      </w:r>
      <w:r w:rsidR="00BB07E1">
        <w:rPr>
          <w:rFonts w:ascii="Calibri" w:hAnsi="Calibri" w:cs="Times New Roman"/>
          <w:bCs w:val="0"/>
          <w:sz w:val="22"/>
          <w:szCs w:val="24"/>
          <w:lang w:eastAsia="en-US"/>
        </w:rPr>
        <w:t>approval team member</w:t>
      </w:r>
      <w:r w:rsidRPr="00CC7073">
        <w:rPr>
          <w:rFonts w:ascii="Calibri" w:hAnsi="Calibri" w:cs="Times New Roman"/>
          <w:bCs w:val="0"/>
          <w:sz w:val="22"/>
          <w:szCs w:val="24"/>
          <w:lang w:eastAsia="en-US"/>
        </w:rPr>
        <w:t>:</w:t>
      </w:r>
    </w:p>
    <w:p w14:paraId="215817AF" w14:textId="77777777" w:rsidR="003B2E32" w:rsidRDefault="003B2E32" w:rsidP="00927897">
      <w:pPr>
        <w:widowControl/>
        <w:numPr>
          <w:ilvl w:val="0"/>
          <w:numId w:val="48"/>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hint="eastAsia"/>
          <w:bCs w:val="0"/>
          <w:sz w:val="22"/>
          <w:szCs w:val="22"/>
          <w:lang w:eastAsia="en-US"/>
        </w:rPr>
        <w:t xml:space="preserve">The </w:t>
      </w:r>
      <w:r w:rsidR="00131D7F">
        <w:rPr>
          <w:rFonts w:ascii="Calibri" w:eastAsia="Calibri" w:hAnsi="Calibri" w:cs="Times New Roman" w:hint="eastAsia"/>
          <w:bCs w:val="0"/>
          <w:sz w:val="22"/>
          <w:szCs w:val="22"/>
          <w:lang w:eastAsia="en-US"/>
        </w:rPr>
        <w:t>underwriting team</w:t>
      </w:r>
      <w:r>
        <w:rPr>
          <w:rFonts w:ascii="Calibri" w:eastAsia="Calibri" w:hAnsi="Calibri" w:cs="Times New Roman" w:hint="eastAsia"/>
          <w:bCs w:val="0"/>
          <w:sz w:val="22"/>
          <w:szCs w:val="22"/>
          <w:lang w:eastAsia="en-US"/>
        </w:rPr>
        <w:t xml:space="preserve"> me</w:t>
      </w:r>
      <w:r>
        <w:rPr>
          <w:rFonts w:ascii="Calibri" w:eastAsia="Calibri" w:hAnsi="Calibri" w:cs="Times New Roman"/>
          <w:bCs w:val="0"/>
          <w:sz w:val="22"/>
          <w:szCs w:val="22"/>
          <w:lang w:eastAsia="en-US"/>
        </w:rPr>
        <w:t xml:space="preserve">mber will receive the filled field visit checklist from the </w:t>
      </w:r>
      <w:r w:rsidR="00FC4D49">
        <w:rPr>
          <w:rFonts w:ascii="Calibri" w:eastAsia="Calibri" w:hAnsi="Calibri" w:cs="Times New Roman"/>
          <w:bCs w:val="0"/>
          <w:sz w:val="22"/>
          <w:szCs w:val="22"/>
          <w:lang w:eastAsia="en-US"/>
        </w:rPr>
        <w:t>field visit team leader</w:t>
      </w:r>
      <w:r>
        <w:rPr>
          <w:rFonts w:ascii="Calibri" w:eastAsia="Calibri" w:hAnsi="Calibri" w:cs="Times New Roman"/>
          <w:bCs w:val="0"/>
          <w:sz w:val="22"/>
          <w:szCs w:val="22"/>
          <w:lang w:eastAsia="en-US"/>
        </w:rPr>
        <w:t xml:space="preserve">, and he should double-check that the checklist has no problem before submitting to the </w:t>
      </w:r>
      <w:r w:rsidR="00FC4D49">
        <w:rPr>
          <w:rFonts w:ascii="Calibri" w:eastAsia="Calibri" w:hAnsi="Calibri" w:cs="Times New Roman"/>
          <w:bCs w:val="0"/>
          <w:sz w:val="22"/>
          <w:szCs w:val="22"/>
          <w:lang w:eastAsia="en-US"/>
        </w:rPr>
        <w:t>approval team</w:t>
      </w:r>
      <w:r w:rsidR="00BB07E1">
        <w:rPr>
          <w:rFonts w:ascii="Calibri" w:eastAsia="Calibri" w:hAnsi="Calibri" w:cs="Times New Roman"/>
          <w:bCs w:val="0"/>
          <w:sz w:val="22"/>
          <w:szCs w:val="22"/>
          <w:lang w:eastAsia="en-US"/>
        </w:rPr>
        <w:t xml:space="preserve"> member who made the field visit decision</w:t>
      </w:r>
      <w:r>
        <w:rPr>
          <w:rFonts w:ascii="Calibri" w:eastAsia="Calibri" w:hAnsi="Calibri" w:cs="Times New Roman"/>
          <w:bCs w:val="0"/>
          <w:sz w:val="22"/>
          <w:szCs w:val="22"/>
          <w:lang w:eastAsia="en-US"/>
        </w:rPr>
        <w:t xml:space="preserve">. </w:t>
      </w:r>
    </w:p>
    <w:p w14:paraId="4B91565C" w14:textId="77777777" w:rsidR="003B2E32" w:rsidRDefault="003B2E32" w:rsidP="00927897">
      <w:pPr>
        <w:widowControl/>
        <w:numPr>
          <w:ilvl w:val="0"/>
          <w:numId w:val="48"/>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hint="eastAsia"/>
          <w:bCs w:val="0"/>
          <w:sz w:val="22"/>
          <w:szCs w:val="22"/>
          <w:lang w:eastAsia="en-US"/>
        </w:rPr>
        <w:t xml:space="preserve">After the </w:t>
      </w:r>
      <w:r w:rsidR="00131D7F">
        <w:rPr>
          <w:rFonts w:ascii="Calibri" w:eastAsia="Calibri" w:hAnsi="Calibri" w:cs="Times New Roman" w:hint="eastAsia"/>
          <w:bCs w:val="0"/>
          <w:sz w:val="22"/>
          <w:szCs w:val="22"/>
          <w:lang w:eastAsia="en-US"/>
        </w:rPr>
        <w:t>underwriting team</w:t>
      </w:r>
      <w:r>
        <w:rPr>
          <w:rFonts w:ascii="Calibri" w:eastAsia="Calibri" w:hAnsi="Calibri" w:cs="Times New Roman" w:hint="eastAsia"/>
          <w:bCs w:val="0"/>
          <w:sz w:val="22"/>
          <w:szCs w:val="22"/>
          <w:lang w:eastAsia="en-US"/>
        </w:rPr>
        <w:t xml:space="preserve"> member double-checking the field visit checklist, he will have 2 options: </w:t>
      </w:r>
      <w:r>
        <w:rPr>
          <w:rFonts w:ascii="Calibri" w:eastAsia="Calibri" w:hAnsi="Calibri" w:cs="Times New Roman"/>
          <w:bCs w:val="0"/>
          <w:sz w:val="22"/>
          <w:szCs w:val="22"/>
          <w:lang w:eastAsia="en-US"/>
        </w:rPr>
        <w:t>“Submit</w:t>
      </w:r>
      <w:r w:rsidR="00BB07E1">
        <w:rPr>
          <w:rFonts w:ascii="Calibri" w:eastAsia="Calibri" w:hAnsi="Calibri" w:cs="Times New Roman"/>
          <w:bCs w:val="0"/>
          <w:sz w:val="22"/>
          <w:szCs w:val="22"/>
          <w:lang w:eastAsia="en-US"/>
        </w:rPr>
        <w:t>”</w:t>
      </w:r>
      <w:r>
        <w:rPr>
          <w:rFonts w:ascii="Calibri" w:eastAsia="Calibri" w:hAnsi="Calibri" w:cs="Times New Roman"/>
          <w:bCs w:val="0"/>
          <w:sz w:val="22"/>
          <w:szCs w:val="22"/>
          <w:lang w:eastAsia="en-US"/>
        </w:rPr>
        <w:t xml:space="preserve"> to the </w:t>
      </w:r>
      <w:r w:rsidR="00BB07E1">
        <w:rPr>
          <w:rFonts w:ascii="Calibri" w:eastAsia="Calibri" w:hAnsi="Calibri" w:cs="Times New Roman"/>
          <w:bCs w:val="0"/>
          <w:sz w:val="22"/>
          <w:szCs w:val="22"/>
          <w:lang w:eastAsia="en-US"/>
        </w:rPr>
        <w:t>approval team member</w:t>
      </w:r>
      <w:r>
        <w:rPr>
          <w:rFonts w:ascii="Calibri" w:eastAsia="Calibri" w:hAnsi="Calibri" w:cs="Times New Roman"/>
          <w:bCs w:val="0"/>
          <w:sz w:val="22"/>
          <w:szCs w:val="22"/>
          <w:lang w:eastAsia="en-US"/>
        </w:rPr>
        <w:t xml:space="preserve"> or “Return</w:t>
      </w:r>
      <w:r w:rsidR="00BB07E1">
        <w:rPr>
          <w:rFonts w:ascii="Calibri" w:eastAsia="Calibri" w:hAnsi="Calibri" w:cs="Times New Roman"/>
          <w:bCs w:val="0"/>
          <w:sz w:val="22"/>
          <w:szCs w:val="22"/>
          <w:lang w:eastAsia="en-US"/>
        </w:rPr>
        <w:t>”</w:t>
      </w:r>
      <w:r>
        <w:rPr>
          <w:rFonts w:ascii="Calibri" w:eastAsia="Calibri" w:hAnsi="Calibri" w:cs="Times New Roman"/>
          <w:bCs w:val="0"/>
          <w:sz w:val="22"/>
          <w:szCs w:val="22"/>
          <w:lang w:eastAsia="en-US"/>
        </w:rPr>
        <w:t xml:space="preserve"> to the </w:t>
      </w:r>
      <w:r w:rsidR="00BB07E1">
        <w:rPr>
          <w:rFonts w:ascii="Calibri" w:eastAsia="Calibri" w:hAnsi="Calibri" w:cs="Times New Roman"/>
          <w:bCs w:val="0"/>
          <w:sz w:val="22"/>
          <w:szCs w:val="22"/>
          <w:lang w:eastAsia="en-US"/>
        </w:rPr>
        <w:t>field visit team leader.</w:t>
      </w:r>
    </w:p>
    <w:p w14:paraId="21AAF3B2" w14:textId="77777777" w:rsidR="003B2E32" w:rsidRDefault="003B2E32" w:rsidP="00927897">
      <w:pPr>
        <w:widowControl/>
        <w:numPr>
          <w:ilvl w:val="0"/>
          <w:numId w:val="48"/>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 xml:space="preserve">If the </w:t>
      </w:r>
      <w:r w:rsidR="00131D7F">
        <w:rPr>
          <w:rFonts w:ascii="Calibri" w:eastAsia="Calibri" w:hAnsi="Calibri" w:cs="Times New Roman"/>
          <w:bCs w:val="0"/>
          <w:sz w:val="22"/>
          <w:szCs w:val="22"/>
          <w:lang w:eastAsia="en-US"/>
        </w:rPr>
        <w:t>underwriting team</w:t>
      </w:r>
      <w:r>
        <w:rPr>
          <w:rFonts w:ascii="Calibri" w:eastAsia="Calibri" w:hAnsi="Calibri" w:cs="Times New Roman"/>
          <w:bCs w:val="0"/>
          <w:sz w:val="22"/>
          <w:szCs w:val="22"/>
          <w:lang w:eastAsia="en-US"/>
        </w:rPr>
        <w:t xml:space="preserve"> member selects </w:t>
      </w:r>
      <w:r w:rsidRPr="00F75F3B">
        <w:rPr>
          <w:rFonts w:ascii="Calibri" w:eastAsia="Calibri" w:hAnsi="Calibri" w:cs="Times New Roman"/>
          <w:bCs w:val="0"/>
          <w:sz w:val="22"/>
          <w:szCs w:val="22"/>
          <w:lang w:eastAsia="en-US"/>
        </w:rPr>
        <w:t>“Return</w:t>
      </w:r>
      <w:r w:rsidR="00BB07E1">
        <w:rPr>
          <w:rFonts w:ascii="Calibri" w:eastAsia="Calibri" w:hAnsi="Calibri" w:cs="Times New Roman"/>
          <w:bCs w:val="0"/>
          <w:sz w:val="22"/>
          <w:szCs w:val="22"/>
          <w:lang w:eastAsia="en-US"/>
        </w:rPr>
        <w:t>” to the field visit team member</w:t>
      </w:r>
      <w:r>
        <w:rPr>
          <w:rFonts w:ascii="Calibri" w:eastAsia="Calibri" w:hAnsi="Calibri" w:cs="Times New Roman"/>
          <w:bCs w:val="0"/>
          <w:sz w:val="22"/>
          <w:szCs w:val="22"/>
          <w:lang w:eastAsia="en-US"/>
        </w:rPr>
        <w:t xml:space="preserve">, he will need to state the reason, and send back to the </w:t>
      </w:r>
      <w:r w:rsidR="00BB07E1">
        <w:rPr>
          <w:rFonts w:ascii="Calibri" w:eastAsia="Calibri" w:hAnsi="Calibri" w:cs="Times New Roman"/>
          <w:bCs w:val="0"/>
          <w:sz w:val="22"/>
          <w:szCs w:val="22"/>
          <w:lang w:eastAsia="en-US"/>
        </w:rPr>
        <w:t>leader</w:t>
      </w:r>
      <w:r>
        <w:rPr>
          <w:rFonts w:ascii="Calibri" w:eastAsia="Calibri" w:hAnsi="Calibri" w:cs="Times New Roman"/>
          <w:bCs w:val="0"/>
          <w:sz w:val="22"/>
          <w:szCs w:val="22"/>
          <w:lang w:eastAsia="en-US"/>
        </w:rPr>
        <w:t xml:space="preserve"> to modify with the </w:t>
      </w:r>
      <w:r w:rsidR="00BB07E1">
        <w:rPr>
          <w:rFonts w:ascii="Calibri" w:eastAsia="Calibri" w:hAnsi="Calibri" w:cs="Times New Roman"/>
          <w:bCs w:val="0"/>
          <w:sz w:val="22"/>
          <w:szCs w:val="22"/>
          <w:lang w:eastAsia="en-US"/>
        </w:rPr>
        <w:t>FV staff</w:t>
      </w:r>
      <w:r>
        <w:rPr>
          <w:rFonts w:ascii="Calibri" w:eastAsia="Calibri" w:hAnsi="Calibri" w:cs="Times New Roman"/>
          <w:bCs w:val="0"/>
          <w:sz w:val="22"/>
          <w:szCs w:val="22"/>
          <w:lang w:eastAsia="en-US"/>
        </w:rPr>
        <w:t xml:space="preserve"> at branch who performed the field visit. They will send the checklist to the same person again after </w:t>
      </w:r>
      <w:r w:rsidR="00BB07E1">
        <w:rPr>
          <w:rFonts w:ascii="Calibri" w:eastAsia="Calibri" w:hAnsi="Calibri" w:cs="Times New Roman"/>
          <w:bCs w:val="0"/>
          <w:sz w:val="22"/>
          <w:szCs w:val="22"/>
          <w:lang w:eastAsia="en-US"/>
        </w:rPr>
        <w:t>checking.</w:t>
      </w:r>
    </w:p>
    <w:p w14:paraId="3653B933" w14:textId="77777777" w:rsidR="003B2E32" w:rsidRPr="00CC7073" w:rsidRDefault="003B2E32" w:rsidP="00927897">
      <w:pPr>
        <w:widowControl/>
        <w:numPr>
          <w:ilvl w:val="0"/>
          <w:numId w:val="48"/>
        </w:numPr>
        <w:spacing w:after="160" w:line="259" w:lineRule="auto"/>
        <w:ind w:left="810"/>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 xml:space="preserve">If the </w:t>
      </w:r>
      <w:r w:rsidR="00131D7F">
        <w:rPr>
          <w:rFonts w:ascii="Calibri" w:eastAsia="Calibri" w:hAnsi="Calibri" w:cs="Times New Roman"/>
          <w:bCs w:val="0"/>
          <w:sz w:val="22"/>
          <w:szCs w:val="22"/>
          <w:lang w:eastAsia="en-US"/>
        </w:rPr>
        <w:t>underwriting team</w:t>
      </w:r>
      <w:r>
        <w:rPr>
          <w:rFonts w:ascii="Calibri" w:eastAsia="Calibri" w:hAnsi="Calibri" w:cs="Times New Roman"/>
          <w:bCs w:val="0"/>
          <w:sz w:val="22"/>
          <w:szCs w:val="22"/>
          <w:lang w:eastAsia="en-US"/>
        </w:rPr>
        <w:t xml:space="preserve"> member finds no problem with the field visit checklist, he will  select </w:t>
      </w:r>
      <w:r w:rsidRPr="00A317E7">
        <w:rPr>
          <w:rFonts w:ascii="Calibri" w:eastAsia="Calibri" w:hAnsi="Calibri" w:cs="Times New Roman"/>
          <w:bCs w:val="0"/>
          <w:sz w:val="22"/>
          <w:szCs w:val="22"/>
          <w:lang w:eastAsia="en-US"/>
        </w:rPr>
        <w:t>“Submit</w:t>
      </w:r>
      <w:r w:rsidR="00BB07E1">
        <w:rPr>
          <w:rFonts w:ascii="Calibri" w:eastAsia="Calibri" w:hAnsi="Calibri" w:cs="Times New Roman"/>
          <w:bCs w:val="0"/>
          <w:sz w:val="22"/>
          <w:szCs w:val="22"/>
          <w:lang w:eastAsia="en-US"/>
        </w:rPr>
        <w:t>”</w:t>
      </w:r>
      <w:r w:rsidRPr="00A317E7">
        <w:rPr>
          <w:rFonts w:ascii="Calibri" w:eastAsia="Calibri" w:hAnsi="Calibri" w:cs="Times New Roman"/>
          <w:bCs w:val="0"/>
          <w:sz w:val="22"/>
          <w:szCs w:val="22"/>
          <w:lang w:eastAsia="en-US"/>
        </w:rPr>
        <w:t xml:space="preserve"> to the </w:t>
      </w:r>
      <w:r w:rsidR="00BB07E1">
        <w:rPr>
          <w:rFonts w:ascii="Calibri" w:eastAsia="Calibri" w:hAnsi="Calibri" w:cs="Times New Roman"/>
          <w:bCs w:val="0"/>
          <w:sz w:val="22"/>
          <w:szCs w:val="22"/>
          <w:lang w:eastAsia="en-US"/>
        </w:rPr>
        <w:t>approval team member.</w:t>
      </w:r>
    </w:p>
    <w:p w14:paraId="44F4A295" w14:textId="77777777" w:rsidR="003B2E32" w:rsidRPr="00CC7073" w:rsidRDefault="003B2E32" w:rsidP="00927897">
      <w:pPr>
        <w:numPr>
          <w:ilvl w:val="0"/>
          <w:numId w:val="43"/>
        </w:numPr>
        <w:rPr>
          <w:rFonts w:ascii="Calibri" w:hAnsi="Calibri" w:cs="Times New Roman"/>
          <w:bCs w:val="0"/>
          <w:sz w:val="22"/>
          <w:szCs w:val="24"/>
          <w:lang w:eastAsia="en-US"/>
        </w:rPr>
      </w:pPr>
      <w:r w:rsidRPr="00CC7073">
        <w:rPr>
          <w:rFonts w:ascii="Calibri" w:hAnsi="Calibri" w:cs="Times New Roman"/>
          <w:bCs w:val="0"/>
          <w:sz w:val="22"/>
          <w:szCs w:val="24"/>
          <w:lang w:eastAsia="en-US"/>
        </w:rPr>
        <w:t>Assess checklist and give result:</w:t>
      </w:r>
    </w:p>
    <w:p w14:paraId="780E0BC9" w14:textId="77777777" w:rsidR="003B2E32" w:rsidRDefault="003B2E32" w:rsidP="00927897">
      <w:pPr>
        <w:widowControl/>
        <w:numPr>
          <w:ilvl w:val="0"/>
          <w:numId w:val="49"/>
        </w:numPr>
        <w:spacing w:after="160" w:line="259" w:lineRule="auto"/>
        <w:contextualSpacing/>
        <w:jc w:val="left"/>
        <w:rPr>
          <w:rFonts w:ascii="Calibri" w:eastAsia="Calibri" w:hAnsi="Calibri" w:cs="Times New Roman"/>
          <w:bCs w:val="0"/>
          <w:sz w:val="22"/>
          <w:szCs w:val="22"/>
          <w:lang w:eastAsia="en-US"/>
        </w:rPr>
      </w:pPr>
      <w:r>
        <w:rPr>
          <w:rFonts w:ascii="Calibri" w:eastAsia="Calibri" w:hAnsi="Calibri" w:cs="Times New Roman" w:hint="eastAsia"/>
          <w:bCs w:val="0"/>
          <w:sz w:val="22"/>
          <w:szCs w:val="22"/>
          <w:lang w:eastAsia="en-US"/>
        </w:rPr>
        <w:t>T</w:t>
      </w:r>
      <w:r>
        <w:rPr>
          <w:rFonts w:ascii="Calibri" w:eastAsia="Calibri" w:hAnsi="Calibri" w:cs="Times New Roman"/>
          <w:bCs w:val="0"/>
          <w:sz w:val="22"/>
          <w:szCs w:val="22"/>
          <w:lang w:eastAsia="en-US"/>
        </w:rPr>
        <w:t xml:space="preserve">he </w:t>
      </w:r>
      <w:r w:rsidR="00BB07E1">
        <w:rPr>
          <w:rFonts w:ascii="Calibri" w:eastAsia="Calibri" w:hAnsi="Calibri" w:cs="Times New Roman"/>
          <w:bCs w:val="0"/>
          <w:sz w:val="22"/>
          <w:szCs w:val="22"/>
          <w:lang w:eastAsia="en-US"/>
        </w:rPr>
        <w:t>approval team member</w:t>
      </w:r>
      <w:r>
        <w:rPr>
          <w:rFonts w:ascii="Calibri" w:eastAsia="Calibri" w:hAnsi="Calibri" w:cs="Times New Roman"/>
          <w:bCs w:val="0"/>
          <w:sz w:val="22"/>
          <w:szCs w:val="22"/>
          <w:lang w:eastAsia="en-US"/>
        </w:rPr>
        <w:t xml:space="preserve"> will receive notification on field visit checklist that has been completed and checked by the </w:t>
      </w:r>
      <w:r w:rsidR="00131D7F">
        <w:rPr>
          <w:rFonts w:ascii="Calibri" w:eastAsia="Calibri" w:hAnsi="Calibri" w:cs="Times New Roman"/>
          <w:bCs w:val="0"/>
          <w:sz w:val="22"/>
          <w:szCs w:val="22"/>
          <w:lang w:eastAsia="en-US"/>
        </w:rPr>
        <w:t>underwriting team</w:t>
      </w:r>
      <w:r>
        <w:rPr>
          <w:rFonts w:ascii="Calibri" w:eastAsia="Calibri" w:hAnsi="Calibri" w:cs="Times New Roman"/>
          <w:bCs w:val="0"/>
          <w:sz w:val="22"/>
          <w:szCs w:val="22"/>
          <w:lang w:eastAsia="en-US"/>
        </w:rPr>
        <w:t xml:space="preserve"> </w:t>
      </w:r>
      <w:r w:rsidR="00BB07E1">
        <w:rPr>
          <w:rFonts w:ascii="Calibri" w:eastAsia="Calibri" w:hAnsi="Calibri" w:cs="Times New Roman"/>
          <w:bCs w:val="0"/>
          <w:sz w:val="22"/>
          <w:szCs w:val="22"/>
          <w:lang w:eastAsia="en-US"/>
        </w:rPr>
        <w:t>member.</w:t>
      </w:r>
    </w:p>
    <w:p w14:paraId="4DE7202B" w14:textId="77777777" w:rsidR="00EF3AF4" w:rsidRDefault="00EF3AF4" w:rsidP="00927897">
      <w:pPr>
        <w:widowControl/>
        <w:numPr>
          <w:ilvl w:val="0"/>
          <w:numId w:val="49"/>
        </w:numPr>
        <w:spacing w:after="160" w:line="259" w:lineRule="auto"/>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If the result is positive, the te</w:t>
      </w:r>
      <w:r w:rsidR="00BB07E1">
        <w:rPr>
          <w:rFonts w:ascii="Calibri" w:eastAsia="Calibri" w:hAnsi="Calibri" w:cs="Times New Roman"/>
          <w:bCs w:val="0"/>
          <w:sz w:val="22"/>
          <w:szCs w:val="22"/>
          <w:lang w:eastAsia="en-US"/>
        </w:rPr>
        <w:t>am supervisor should be able to</w:t>
      </w:r>
      <w:r>
        <w:rPr>
          <w:rFonts w:ascii="Calibri" w:eastAsia="Calibri" w:hAnsi="Calibri" w:cs="Times New Roman"/>
          <w:bCs w:val="0"/>
          <w:sz w:val="22"/>
          <w:szCs w:val="22"/>
          <w:lang w:eastAsia="en-US"/>
        </w:rPr>
        <w:t xml:space="preserve"> “Accept the SME as high risk seller”.</w:t>
      </w:r>
    </w:p>
    <w:p w14:paraId="36C9FF18" w14:textId="77777777" w:rsidR="00BB07E1" w:rsidRDefault="00EF3AF4" w:rsidP="00927897">
      <w:pPr>
        <w:pStyle w:val="afff"/>
        <w:numPr>
          <w:ilvl w:val="0"/>
          <w:numId w:val="49"/>
        </w:numPr>
        <w:spacing w:before="120" w:after="120" w:line="240" w:lineRule="auto"/>
      </w:pPr>
      <w:r>
        <w:rPr>
          <w:bCs/>
        </w:rPr>
        <w:t xml:space="preserve">If the result is negative, the </w:t>
      </w:r>
      <w:r w:rsidR="00BB07E1">
        <w:rPr>
          <w:bCs/>
        </w:rPr>
        <w:t>approval team member</w:t>
      </w:r>
      <w:r>
        <w:rPr>
          <w:bCs/>
        </w:rPr>
        <w:t xml:space="preserve"> should be able to “Reject” the application. </w:t>
      </w:r>
      <w:r w:rsidR="00BB07E1">
        <w:t>At the same time, by clicking “Reject” the system should inform the SME the rejection in the form of SMS and/or email.</w:t>
      </w:r>
    </w:p>
    <w:p w14:paraId="7E4BFDA7" w14:textId="77777777" w:rsidR="003B2E32" w:rsidRPr="00BB07E1" w:rsidRDefault="00BB07E1" w:rsidP="00BB07E1">
      <w:pPr>
        <w:pStyle w:val="afff"/>
        <w:spacing w:before="120" w:after="120" w:line="240" w:lineRule="auto"/>
        <w:ind w:left="810"/>
        <w:rPr>
          <w:color w:val="FF0000"/>
        </w:rPr>
      </w:pPr>
      <w:r w:rsidRPr="009B7FF4">
        <w:rPr>
          <w:color w:val="FF0000"/>
        </w:rPr>
        <w:t>Pas</w:t>
      </w:r>
      <w:r>
        <w:rPr>
          <w:color w:val="FF0000"/>
        </w:rPr>
        <w:t>te the SMS/email contents here.</w:t>
      </w:r>
    </w:p>
    <w:p w14:paraId="444EE9E0" w14:textId="77777777" w:rsidR="003B2E32" w:rsidRPr="00C57497" w:rsidRDefault="003B2E32" w:rsidP="00927897">
      <w:pPr>
        <w:keepNext/>
        <w:keepLines/>
        <w:widowControl/>
        <w:numPr>
          <w:ilvl w:val="1"/>
          <w:numId w:val="40"/>
        </w:numPr>
        <w:tabs>
          <w:tab w:val="left" w:pos="540"/>
          <w:tab w:val="left" w:pos="630"/>
        </w:tabs>
        <w:spacing w:before="120" w:after="120"/>
        <w:ind w:left="540" w:hanging="540"/>
        <w:jc w:val="left"/>
        <w:outlineLvl w:val="1"/>
        <w:rPr>
          <w:rFonts w:ascii="Calibri" w:hAnsi="Calibri" w:cs="Times New Roman"/>
          <w:b/>
          <w:bCs w:val="0"/>
          <w:color w:val="1F497D"/>
          <w:sz w:val="22"/>
          <w:szCs w:val="26"/>
          <w:lang w:eastAsia="en-US"/>
        </w:rPr>
      </w:pPr>
      <w:bookmarkStart w:id="84" w:name="_Toc390431986"/>
      <w:r w:rsidRPr="00C57497">
        <w:rPr>
          <w:rFonts w:ascii="Calibri" w:hAnsi="Calibri" w:cs="Times New Roman"/>
          <w:b/>
          <w:bCs w:val="0"/>
          <w:color w:val="1F497D"/>
          <w:sz w:val="22"/>
          <w:szCs w:val="26"/>
          <w:lang w:eastAsia="en-US"/>
        </w:rPr>
        <w:t>Business rules</w:t>
      </w:r>
      <w:bookmarkEnd w:id="84"/>
    </w:p>
    <w:p w14:paraId="226F1A1B" w14:textId="77777777" w:rsidR="00E33BD9" w:rsidRDefault="00E33BD9" w:rsidP="00927897">
      <w:pPr>
        <w:numPr>
          <w:ilvl w:val="0"/>
          <w:numId w:val="124"/>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1B494E95" w14:textId="77777777" w:rsidR="00E33BD9" w:rsidRDefault="00E33BD9" w:rsidP="00927897">
      <w:pPr>
        <w:numPr>
          <w:ilvl w:val="0"/>
          <w:numId w:val="124"/>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66587C9F" w14:textId="77777777" w:rsidR="003B2E32" w:rsidRDefault="00E33BD9" w:rsidP="00927897">
      <w:pPr>
        <w:numPr>
          <w:ilvl w:val="0"/>
          <w:numId w:val="124"/>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6BB1DF70" w14:textId="77777777" w:rsidR="00BB07E1" w:rsidRPr="00E33BD9" w:rsidRDefault="00BB07E1" w:rsidP="00927897">
      <w:pPr>
        <w:numPr>
          <w:ilvl w:val="0"/>
          <w:numId w:val="124"/>
        </w:numPr>
        <w:rPr>
          <w:rFonts w:ascii="Calibri" w:hAnsi="Calibri" w:cs="Times New Roman"/>
          <w:bCs w:val="0"/>
          <w:sz w:val="22"/>
          <w:szCs w:val="24"/>
          <w:lang w:eastAsia="en-US"/>
        </w:rPr>
      </w:pPr>
      <w:r>
        <w:rPr>
          <w:rFonts w:ascii="Calibri" w:hAnsi="Calibri" w:cs="Times New Roman"/>
          <w:bCs w:val="0"/>
          <w:sz w:val="22"/>
          <w:szCs w:val="24"/>
          <w:lang w:eastAsia="en-US"/>
        </w:rPr>
        <w:t>The field visit team leader should only be able to change the status of “Field visit staff assigned” and “Field visit documents uploaded”.</w:t>
      </w:r>
    </w:p>
    <w:p w14:paraId="21D5B94F" w14:textId="77777777" w:rsidR="00E33BD9" w:rsidRPr="00E33BD9" w:rsidRDefault="00E33BD9" w:rsidP="00927897">
      <w:pPr>
        <w:numPr>
          <w:ilvl w:val="0"/>
          <w:numId w:val="124"/>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1F32DBA6" w14:textId="77777777" w:rsidR="003B2E32" w:rsidRPr="008E363E" w:rsidRDefault="003B2E32" w:rsidP="00927897">
      <w:pPr>
        <w:keepNext/>
        <w:keepLines/>
        <w:widowControl/>
        <w:numPr>
          <w:ilvl w:val="1"/>
          <w:numId w:val="40"/>
        </w:numPr>
        <w:tabs>
          <w:tab w:val="left" w:pos="540"/>
          <w:tab w:val="left" w:pos="630"/>
        </w:tabs>
        <w:spacing w:before="120" w:after="120"/>
        <w:ind w:left="540" w:hanging="540"/>
        <w:jc w:val="left"/>
        <w:outlineLvl w:val="1"/>
        <w:rPr>
          <w:rFonts w:ascii="Calibri" w:hAnsi="Calibri" w:cs="Times New Roman"/>
          <w:b/>
          <w:bCs w:val="0"/>
          <w:color w:val="1F497D"/>
          <w:sz w:val="22"/>
          <w:szCs w:val="26"/>
          <w:lang w:eastAsia="en-US"/>
        </w:rPr>
      </w:pPr>
      <w:bookmarkStart w:id="85" w:name="_Toc390431987"/>
      <w:r w:rsidRPr="00C57497">
        <w:rPr>
          <w:rFonts w:ascii="Calibri" w:hAnsi="Calibri" w:cs="Times New Roman"/>
          <w:b/>
          <w:bCs w:val="0"/>
          <w:color w:val="1F497D"/>
          <w:sz w:val="22"/>
          <w:szCs w:val="26"/>
          <w:lang w:eastAsia="en-US"/>
        </w:rPr>
        <w:t>Inputs and outputs</w:t>
      </w:r>
      <w:bookmarkEnd w:id="85"/>
    </w:p>
    <w:p w14:paraId="7D2141DF" w14:textId="77777777" w:rsidR="003B2E32" w:rsidRPr="00962EBE" w:rsidRDefault="004F0849" w:rsidP="00927897">
      <w:pPr>
        <w:numPr>
          <w:ilvl w:val="0"/>
          <w:numId w:val="50"/>
        </w:numPr>
        <w:ind w:left="360"/>
        <w:rPr>
          <w:rFonts w:ascii="Calibri" w:hAnsi="Calibri"/>
          <w:sz w:val="22"/>
          <w:szCs w:val="22"/>
          <w:lang w:eastAsia="zh-HK"/>
        </w:rPr>
      </w:pPr>
      <w:r>
        <w:rPr>
          <w:rFonts w:ascii="Calibri" w:hAnsi="Calibri" w:cs="Times New Roman"/>
          <w:bCs w:val="0"/>
          <w:sz w:val="22"/>
          <w:szCs w:val="22"/>
          <w:lang w:eastAsia="en-US"/>
        </w:rPr>
        <w:t>Approval team member</w:t>
      </w:r>
      <w:r w:rsidR="003B2E32" w:rsidRPr="00962EBE">
        <w:rPr>
          <w:rFonts w:ascii="Calibri" w:hAnsi="Calibri" w:cs="Times New Roman"/>
          <w:bCs w:val="0"/>
          <w:sz w:val="22"/>
          <w:szCs w:val="22"/>
          <w:lang w:eastAsia="en-US"/>
        </w:rPr>
        <w:t xml:space="preserve"> field visit assessment UI</w:t>
      </w:r>
    </w:p>
    <w:p w14:paraId="7FE90EA7" w14:textId="77777777" w:rsidR="003B2E32" w:rsidRPr="00962EBE" w:rsidRDefault="00131D7F" w:rsidP="00927897">
      <w:pPr>
        <w:numPr>
          <w:ilvl w:val="0"/>
          <w:numId w:val="50"/>
        </w:numPr>
        <w:ind w:left="360"/>
        <w:rPr>
          <w:rFonts w:ascii="Calibri" w:hAnsi="Calibri"/>
          <w:sz w:val="22"/>
          <w:szCs w:val="22"/>
          <w:lang w:eastAsia="zh-HK"/>
        </w:rPr>
      </w:pPr>
      <w:r>
        <w:rPr>
          <w:rFonts w:ascii="Calibri" w:hAnsi="Calibri" w:cs="Times New Roman"/>
          <w:bCs w:val="0"/>
          <w:sz w:val="22"/>
          <w:szCs w:val="22"/>
          <w:lang w:eastAsia="en-US"/>
        </w:rPr>
        <w:t>Underwriting team</w:t>
      </w:r>
      <w:r w:rsidR="003B2E32" w:rsidRPr="00962EBE">
        <w:rPr>
          <w:rFonts w:ascii="Calibri" w:hAnsi="Calibri" w:cs="Times New Roman"/>
          <w:bCs w:val="0"/>
          <w:sz w:val="22"/>
          <w:szCs w:val="22"/>
          <w:lang w:eastAsia="en-US"/>
        </w:rPr>
        <w:t xml:space="preserve"> member get notification and application status update UI</w:t>
      </w:r>
      <w:r w:rsidR="003B2E32" w:rsidRPr="00962EBE">
        <w:rPr>
          <w:rFonts w:ascii="Calibri" w:eastAsia="PMingLiU" w:hAnsi="Calibri"/>
          <w:sz w:val="22"/>
          <w:szCs w:val="22"/>
          <w:lang w:eastAsia="zh-HK"/>
        </w:rPr>
        <w:t xml:space="preserve"> </w:t>
      </w:r>
    </w:p>
    <w:p w14:paraId="2AE42C9B" w14:textId="77777777" w:rsidR="003B2E32" w:rsidRPr="00962EBE" w:rsidRDefault="003B2E32" w:rsidP="00927897">
      <w:pPr>
        <w:numPr>
          <w:ilvl w:val="0"/>
          <w:numId w:val="50"/>
        </w:numPr>
        <w:ind w:left="360"/>
        <w:rPr>
          <w:rFonts w:ascii="Calibri" w:hAnsi="Calibri"/>
          <w:sz w:val="22"/>
          <w:szCs w:val="22"/>
          <w:lang w:eastAsia="zh-HK"/>
        </w:rPr>
      </w:pPr>
      <w:r w:rsidRPr="00962EBE">
        <w:rPr>
          <w:rFonts w:ascii="Calibri" w:eastAsia="PMingLiU" w:hAnsi="Calibri"/>
          <w:sz w:val="22"/>
          <w:szCs w:val="22"/>
          <w:lang w:eastAsia="zh-HK"/>
        </w:rPr>
        <w:t>I-Factor CS get notification and application status update UI</w:t>
      </w:r>
    </w:p>
    <w:p w14:paraId="0E900D9A" w14:textId="77777777" w:rsidR="003B2E32" w:rsidRPr="00962EBE" w:rsidRDefault="004F0849" w:rsidP="00927897">
      <w:pPr>
        <w:numPr>
          <w:ilvl w:val="0"/>
          <w:numId w:val="50"/>
        </w:numPr>
        <w:ind w:left="360"/>
        <w:rPr>
          <w:rFonts w:ascii="Calibri" w:hAnsi="Calibri"/>
          <w:sz w:val="22"/>
          <w:szCs w:val="22"/>
          <w:lang w:eastAsia="zh-HK"/>
        </w:rPr>
      </w:pPr>
      <w:r>
        <w:rPr>
          <w:rFonts w:ascii="Calibri" w:eastAsia="PMingLiU" w:hAnsi="Calibri"/>
          <w:sz w:val="22"/>
          <w:szCs w:val="22"/>
          <w:lang w:eastAsia="zh-HK"/>
        </w:rPr>
        <w:t>Field visit team leader</w:t>
      </w:r>
      <w:r w:rsidR="003B2E32" w:rsidRPr="00962EBE">
        <w:rPr>
          <w:rFonts w:ascii="Calibri" w:eastAsia="PMingLiU" w:hAnsi="Calibri"/>
          <w:sz w:val="22"/>
          <w:szCs w:val="22"/>
          <w:lang w:eastAsia="zh-HK"/>
        </w:rPr>
        <w:t xml:space="preserve"> get notification and field visit assignment UI</w:t>
      </w:r>
    </w:p>
    <w:p w14:paraId="476697E0" w14:textId="77777777" w:rsidR="003B2E32" w:rsidRPr="00962EBE" w:rsidRDefault="004F0849" w:rsidP="00927897">
      <w:pPr>
        <w:numPr>
          <w:ilvl w:val="0"/>
          <w:numId w:val="50"/>
        </w:numPr>
        <w:ind w:left="360"/>
        <w:rPr>
          <w:rFonts w:ascii="Calibri" w:hAnsi="Calibri"/>
          <w:sz w:val="22"/>
          <w:szCs w:val="22"/>
          <w:lang w:eastAsia="zh-HK"/>
        </w:rPr>
      </w:pPr>
      <w:r>
        <w:rPr>
          <w:rFonts w:ascii="Calibri" w:eastAsia="PMingLiU" w:hAnsi="Calibri"/>
          <w:sz w:val="22"/>
          <w:szCs w:val="22"/>
          <w:lang w:eastAsia="zh-HK"/>
        </w:rPr>
        <w:t>Field visit team leader update fiel</w:t>
      </w:r>
      <w:r w:rsidR="003B2E32" w:rsidRPr="00962EBE">
        <w:rPr>
          <w:rFonts w:ascii="Calibri" w:eastAsia="PMingLiU" w:hAnsi="Calibri"/>
          <w:sz w:val="22"/>
          <w:szCs w:val="22"/>
          <w:lang w:eastAsia="zh-HK"/>
        </w:rPr>
        <w:t>d visit status UI</w:t>
      </w:r>
    </w:p>
    <w:p w14:paraId="45DD386D" w14:textId="77777777" w:rsidR="003B2E32" w:rsidRPr="00A4451D" w:rsidRDefault="004645A2" w:rsidP="00927897">
      <w:pPr>
        <w:keepNext/>
        <w:keepLines/>
        <w:widowControl/>
        <w:numPr>
          <w:ilvl w:val="0"/>
          <w:numId w:val="40"/>
        </w:numPr>
        <w:tabs>
          <w:tab w:val="left" w:pos="540"/>
        </w:tabs>
        <w:spacing w:before="120" w:after="120"/>
        <w:ind w:left="540" w:hanging="540"/>
        <w:jc w:val="left"/>
        <w:outlineLvl w:val="0"/>
        <w:rPr>
          <w:rFonts w:ascii="Calibri" w:hAnsi="Calibri" w:cs="Times New Roman"/>
          <w:b/>
          <w:bCs w:val="0"/>
          <w:color w:val="1F497D"/>
          <w:sz w:val="24"/>
          <w:szCs w:val="32"/>
          <w:lang w:eastAsia="en-US"/>
        </w:rPr>
      </w:pPr>
      <w:bookmarkStart w:id="86" w:name="_Toc390431988"/>
      <w:r>
        <w:rPr>
          <w:rFonts w:ascii="Calibri" w:hAnsi="Calibri" w:cs="Times New Roman"/>
          <w:b/>
          <w:bCs w:val="0"/>
          <w:color w:val="1F497D"/>
          <w:sz w:val="24"/>
          <w:szCs w:val="32"/>
          <w:lang w:eastAsia="en-US"/>
        </w:rPr>
        <w:t>Document signing,</w:t>
      </w:r>
      <w:r w:rsidR="003B2E32" w:rsidRPr="00A4451D">
        <w:rPr>
          <w:rFonts w:ascii="Calibri" w:hAnsi="Calibri" w:cs="Times New Roman"/>
          <w:b/>
          <w:bCs w:val="0"/>
          <w:color w:val="1F497D"/>
          <w:sz w:val="24"/>
          <w:szCs w:val="32"/>
          <w:lang w:eastAsia="en-US"/>
        </w:rPr>
        <w:t xml:space="preserve"> verification of signed documents, bank account opening and auction function activation</w:t>
      </w:r>
      <w:bookmarkEnd w:id="86"/>
    </w:p>
    <w:p w14:paraId="52CA9573" w14:textId="77777777" w:rsidR="003B2E32" w:rsidRPr="0045115A" w:rsidRDefault="003B2E32" w:rsidP="00927897">
      <w:pPr>
        <w:keepNext/>
        <w:keepLines/>
        <w:widowControl/>
        <w:numPr>
          <w:ilvl w:val="1"/>
          <w:numId w:val="40"/>
        </w:numPr>
        <w:tabs>
          <w:tab w:val="left" w:pos="540"/>
        </w:tabs>
        <w:spacing w:before="120" w:after="120"/>
        <w:jc w:val="left"/>
        <w:outlineLvl w:val="1"/>
        <w:rPr>
          <w:rFonts w:ascii="Calibri" w:hAnsi="Calibri" w:cs="Times New Roman"/>
          <w:b/>
          <w:bCs w:val="0"/>
          <w:color w:val="1F497D"/>
          <w:sz w:val="22"/>
          <w:szCs w:val="26"/>
          <w:lang w:eastAsia="en-US"/>
        </w:rPr>
      </w:pPr>
      <w:bookmarkStart w:id="87" w:name="_Toc390431989"/>
      <w:r w:rsidRPr="0045115A">
        <w:rPr>
          <w:rFonts w:ascii="Calibri" w:hAnsi="Calibri" w:cs="Times New Roman"/>
          <w:b/>
          <w:bCs w:val="0"/>
          <w:color w:val="1F497D"/>
          <w:sz w:val="22"/>
          <w:szCs w:val="26"/>
          <w:lang w:eastAsia="en-US"/>
        </w:rPr>
        <w:t>Function description</w:t>
      </w:r>
      <w:bookmarkEnd w:id="87"/>
    </w:p>
    <w:p w14:paraId="40D42D2D" w14:textId="77777777" w:rsidR="00F42B61" w:rsidRDefault="00F42B61" w:rsidP="00F42B61">
      <w:pPr>
        <w:widowControl/>
        <w:spacing w:after="160" w:line="259" w:lineRule="auto"/>
        <w:jc w:val="left"/>
        <w:rPr>
          <w:rFonts w:ascii="Calibri" w:hAnsi="Calibri" w:cs="Times New Roman"/>
          <w:bCs w:val="0"/>
          <w:sz w:val="22"/>
          <w:szCs w:val="26"/>
          <w:lang w:eastAsia="en-US"/>
        </w:rPr>
      </w:pPr>
      <w:r w:rsidRPr="0045115A">
        <w:rPr>
          <w:rFonts w:ascii="Calibri" w:hAnsi="Calibri" w:cs="Times New Roman"/>
          <w:bCs w:val="0"/>
          <w:sz w:val="22"/>
          <w:szCs w:val="26"/>
          <w:lang w:eastAsia="en-US"/>
        </w:rPr>
        <w:t xml:space="preserve">After the </w:t>
      </w:r>
      <w:r w:rsidR="00B26AAA" w:rsidRPr="0045115A">
        <w:rPr>
          <w:rFonts w:ascii="Calibri" w:hAnsi="Calibri" w:cs="Times New Roman"/>
          <w:bCs w:val="0"/>
          <w:sz w:val="22"/>
          <w:szCs w:val="26"/>
          <w:lang w:eastAsia="en-US"/>
        </w:rPr>
        <w:t>SME application is accepted</w:t>
      </w:r>
      <w:r w:rsidR="00245C58" w:rsidRPr="0045115A">
        <w:rPr>
          <w:rFonts w:ascii="Calibri" w:hAnsi="Calibri" w:cs="Times New Roman"/>
          <w:bCs w:val="0"/>
          <w:sz w:val="22"/>
          <w:szCs w:val="26"/>
          <w:lang w:eastAsia="en-US"/>
        </w:rPr>
        <w:t>, the legal representative of the SME is required to go to branch to sign the legal documents.</w:t>
      </w:r>
      <w:r w:rsidRPr="0045115A">
        <w:rPr>
          <w:rFonts w:ascii="Calibri" w:hAnsi="Calibri" w:cs="Times New Roman"/>
          <w:bCs w:val="0"/>
          <w:sz w:val="22"/>
          <w:szCs w:val="26"/>
          <w:lang w:eastAsia="en-US"/>
        </w:rPr>
        <w:t xml:space="preserve"> </w:t>
      </w:r>
      <w:r w:rsidR="005E44CC" w:rsidRPr="005E44CC">
        <w:rPr>
          <w:rFonts w:ascii="Calibri" w:hAnsi="Calibri" w:cs="Times New Roman"/>
          <w:bCs w:val="0"/>
          <w:sz w:val="22"/>
          <w:szCs w:val="26"/>
          <w:lang w:eastAsia="en-US"/>
        </w:rPr>
        <w:t xml:space="preserve">After the </w:t>
      </w:r>
      <w:r w:rsidR="005E44CC">
        <w:rPr>
          <w:rFonts w:ascii="Calibri" w:hAnsi="Calibri" w:cs="Times New Roman"/>
          <w:bCs w:val="0"/>
          <w:sz w:val="22"/>
          <w:szCs w:val="26"/>
          <w:lang w:eastAsia="en-US"/>
        </w:rPr>
        <w:t xml:space="preserve">SME </w:t>
      </w:r>
      <w:r w:rsidR="005E44CC" w:rsidRPr="005E44CC">
        <w:rPr>
          <w:rFonts w:ascii="Calibri" w:hAnsi="Calibri" w:cs="Times New Roman"/>
          <w:bCs w:val="0"/>
          <w:sz w:val="22"/>
          <w:szCs w:val="26"/>
          <w:lang w:eastAsia="en-US"/>
        </w:rPr>
        <w:t xml:space="preserve">sign, the MBO/SBO/i-Factor sales team is required to open a VPBank bank account (in case of new customers) for the </w:t>
      </w:r>
      <w:r w:rsidR="005E44CC">
        <w:rPr>
          <w:rFonts w:ascii="Calibri" w:hAnsi="Calibri" w:cs="Times New Roman"/>
          <w:bCs w:val="0"/>
          <w:sz w:val="22"/>
          <w:szCs w:val="26"/>
          <w:lang w:eastAsia="en-US"/>
        </w:rPr>
        <w:t>SME</w:t>
      </w:r>
      <w:r w:rsidR="005E44CC" w:rsidRPr="005E44CC">
        <w:rPr>
          <w:rFonts w:ascii="Calibri" w:hAnsi="Calibri" w:cs="Times New Roman"/>
          <w:bCs w:val="0"/>
          <w:sz w:val="22"/>
          <w:szCs w:val="26"/>
          <w:lang w:eastAsia="en-US"/>
        </w:rPr>
        <w:t xml:space="preserve">. </w:t>
      </w:r>
      <w:r w:rsidR="00577AB5" w:rsidRPr="005E44CC">
        <w:rPr>
          <w:rFonts w:ascii="Calibri" w:hAnsi="Calibri" w:cs="Times New Roman"/>
          <w:bCs w:val="0"/>
          <w:sz w:val="22"/>
          <w:szCs w:val="26"/>
          <w:lang w:eastAsia="en-US"/>
        </w:rPr>
        <w:t>In case</w:t>
      </w:r>
      <w:r w:rsidR="005E44CC" w:rsidRPr="005E44CC">
        <w:rPr>
          <w:rFonts w:ascii="Calibri" w:hAnsi="Calibri" w:cs="Times New Roman"/>
          <w:bCs w:val="0"/>
          <w:sz w:val="22"/>
          <w:szCs w:val="26"/>
          <w:lang w:eastAsia="en-US"/>
        </w:rPr>
        <w:t xml:space="preserve"> of existin</w:t>
      </w:r>
      <w:r w:rsidR="005E44CC">
        <w:rPr>
          <w:rFonts w:ascii="Calibri" w:hAnsi="Calibri" w:cs="Times New Roman"/>
          <w:bCs w:val="0"/>
          <w:sz w:val="22"/>
          <w:szCs w:val="26"/>
          <w:lang w:eastAsia="en-US"/>
        </w:rPr>
        <w:t>g VPBank customer, ask for the SME for</w:t>
      </w:r>
      <w:r w:rsidR="005E44CC" w:rsidRPr="005E44CC">
        <w:rPr>
          <w:rFonts w:ascii="Calibri" w:hAnsi="Calibri" w:cs="Times New Roman"/>
          <w:bCs w:val="0"/>
          <w:sz w:val="22"/>
          <w:szCs w:val="26"/>
          <w:lang w:eastAsia="en-US"/>
        </w:rPr>
        <w:t xml:space="preserve"> VPBank account details and fill in the i-Factor system and the contract</w:t>
      </w:r>
      <w:r w:rsidRPr="0045115A">
        <w:rPr>
          <w:rFonts w:ascii="Calibri" w:hAnsi="Calibri" w:cs="Times New Roman"/>
          <w:bCs w:val="0"/>
          <w:sz w:val="22"/>
          <w:szCs w:val="26"/>
          <w:lang w:eastAsia="en-US"/>
        </w:rPr>
        <w:t xml:space="preserve">. </w:t>
      </w:r>
      <w:r w:rsidR="0045115A" w:rsidRPr="0045115A">
        <w:rPr>
          <w:rFonts w:ascii="Calibri" w:hAnsi="Calibri" w:cs="Times New Roman"/>
          <w:bCs w:val="0"/>
          <w:sz w:val="22"/>
          <w:szCs w:val="26"/>
          <w:lang w:eastAsia="en-US"/>
        </w:rPr>
        <w:t xml:space="preserve">The SME is required to have enough money in the bank account (amount is defined by VPBank) to cover cancellation fees…). </w:t>
      </w:r>
      <w:r w:rsidR="005E44CC">
        <w:rPr>
          <w:rFonts w:ascii="Calibri" w:hAnsi="Calibri" w:cs="Times New Roman"/>
          <w:bCs w:val="0"/>
          <w:sz w:val="22"/>
          <w:szCs w:val="26"/>
          <w:lang w:eastAsia="en-US"/>
        </w:rPr>
        <w:t xml:space="preserve">The SME is also given an i-Factor package. </w:t>
      </w:r>
      <w:r w:rsidRPr="0045115A">
        <w:rPr>
          <w:rFonts w:ascii="Calibri" w:hAnsi="Calibri" w:cs="Times New Roman"/>
          <w:bCs w:val="0"/>
          <w:sz w:val="22"/>
          <w:szCs w:val="26"/>
          <w:lang w:eastAsia="en-US"/>
        </w:rPr>
        <w:t>Lastly, after the documents are</w:t>
      </w:r>
      <w:r w:rsidR="0045115A" w:rsidRPr="0045115A">
        <w:rPr>
          <w:rFonts w:ascii="Calibri" w:hAnsi="Calibri" w:cs="Times New Roman"/>
          <w:bCs w:val="0"/>
          <w:sz w:val="22"/>
          <w:szCs w:val="26"/>
          <w:lang w:eastAsia="en-US"/>
        </w:rPr>
        <w:t xml:space="preserve"> signed by the Head of SME center/ Head of i-Factor and</w:t>
      </w:r>
      <w:r w:rsidRPr="0045115A">
        <w:rPr>
          <w:rFonts w:ascii="Calibri" w:hAnsi="Calibri" w:cs="Times New Roman"/>
          <w:bCs w:val="0"/>
          <w:sz w:val="22"/>
          <w:szCs w:val="26"/>
          <w:lang w:eastAsia="en-US"/>
        </w:rPr>
        <w:t xml:space="preserve"> verified by the </w:t>
      </w:r>
      <w:r w:rsidR="00131D7F" w:rsidRPr="0045115A">
        <w:rPr>
          <w:rFonts w:ascii="Calibri" w:hAnsi="Calibri" w:cs="Times New Roman"/>
          <w:bCs w:val="0"/>
          <w:sz w:val="22"/>
          <w:szCs w:val="26"/>
          <w:lang w:eastAsia="en-US"/>
        </w:rPr>
        <w:t>underwriting team</w:t>
      </w:r>
      <w:r w:rsidRPr="0045115A">
        <w:rPr>
          <w:rFonts w:ascii="Calibri" w:hAnsi="Calibri" w:cs="Times New Roman"/>
          <w:bCs w:val="0"/>
          <w:sz w:val="22"/>
          <w:szCs w:val="26"/>
          <w:lang w:eastAsia="en-US"/>
        </w:rPr>
        <w:t>, the auction function will be activated</w:t>
      </w:r>
      <w:del w:id="88" w:author="zhangyang" w:date="2014-06-25T10:37:00Z">
        <w:r w:rsidRPr="0045115A" w:rsidDel="006A499B">
          <w:rPr>
            <w:rFonts w:ascii="Calibri" w:hAnsi="Calibri" w:cs="Times New Roman"/>
            <w:bCs w:val="0"/>
            <w:sz w:val="22"/>
            <w:szCs w:val="26"/>
            <w:lang w:eastAsia="en-US"/>
          </w:rPr>
          <w:delText xml:space="preserve"> within the next 24 hours and the</w:delText>
        </w:r>
        <w:r w:rsidR="00245C58" w:rsidRPr="0045115A" w:rsidDel="006A499B">
          <w:rPr>
            <w:rFonts w:ascii="Calibri" w:hAnsi="Calibri" w:cs="Times New Roman"/>
            <w:bCs w:val="0"/>
            <w:sz w:val="22"/>
            <w:szCs w:val="26"/>
            <w:lang w:eastAsia="en-US"/>
          </w:rPr>
          <w:delText xml:space="preserve"> SME</w:delText>
        </w:r>
        <w:r w:rsidRPr="0045115A" w:rsidDel="006A499B">
          <w:rPr>
            <w:rFonts w:ascii="Calibri" w:hAnsi="Calibri" w:cs="Times New Roman"/>
            <w:bCs w:val="0"/>
            <w:sz w:val="22"/>
            <w:szCs w:val="26"/>
            <w:lang w:eastAsia="en-US"/>
          </w:rPr>
          <w:delText xml:space="preserve"> should be ready to </w:delText>
        </w:r>
        <w:r w:rsidR="00245C58" w:rsidRPr="0045115A" w:rsidDel="006A499B">
          <w:rPr>
            <w:rFonts w:ascii="Calibri" w:hAnsi="Calibri" w:cs="Times New Roman"/>
            <w:bCs w:val="0"/>
            <w:sz w:val="22"/>
            <w:szCs w:val="26"/>
            <w:lang w:eastAsia="en-US"/>
          </w:rPr>
          <w:delText>upload invoices for auction</w:delText>
        </w:r>
      </w:del>
      <w:r w:rsidRPr="0045115A">
        <w:rPr>
          <w:rFonts w:ascii="Calibri" w:hAnsi="Calibri" w:cs="Times New Roman"/>
          <w:bCs w:val="0"/>
          <w:sz w:val="22"/>
          <w:szCs w:val="26"/>
          <w:lang w:eastAsia="en-US"/>
        </w:rPr>
        <w:t>.</w:t>
      </w:r>
    </w:p>
    <w:p w14:paraId="26D5ED5E" w14:textId="77777777" w:rsidR="005E44CC" w:rsidRPr="00F42B61" w:rsidRDefault="005E44CC" w:rsidP="00F42B61">
      <w:pPr>
        <w:widowControl/>
        <w:spacing w:after="160" w:line="259" w:lineRule="auto"/>
        <w:jc w:val="left"/>
        <w:rPr>
          <w:rFonts w:ascii="Calibri" w:hAnsi="Calibri" w:cs="Times New Roman"/>
          <w:bCs w:val="0"/>
          <w:sz w:val="22"/>
          <w:szCs w:val="26"/>
          <w:lang w:eastAsia="en-US"/>
        </w:rPr>
      </w:pPr>
    </w:p>
    <w:p w14:paraId="77FFF6B4" w14:textId="77777777" w:rsidR="00F42B61" w:rsidRPr="00F42B61" w:rsidRDefault="003B2E32" w:rsidP="00927897">
      <w:pPr>
        <w:keepNext/>
        <w:keepLines/>
        <w:widowControl/>
        <w:numPr>
          <w:ilvl w:val="1"/>
          <w:numId w:val="40"/>
        </w:numPr>
        <w:tabs>
          <w:tab w:val="left" w:pos="540"/>
        </w:tabs>
        <w:spacing w:before="120" w:after="120"/>
        <w:jc w:val="left"/>
        <w:outlineLvl w:val="1"/>
        <w:rPr>
          <w:rFonts w:ascii="Calibri" w:hAnsi="Calibri" w:cs="Times New Roman"/>
          <w:b/>
          <w:bCs w:val="0"/>
          <w:color w:val="1F497D"/>
          <w:sz w:val="22"/>
          <w:szCs w:val="26"/>
          <w:lang w:eastAsia="en-US"/>
        </w:rPr>
      </w:pPr>
      <w:bookmarkStart w:id="89" w:name="_Toc390431990"/>
      <w:r w:rsidRPr="00A4451D">
        <w:rPr>
          <w:rFonts w:ascii="Calibri" w:hAnsi="Calibri" w:cs="Times New Roman"/>
          <w:b/>
          <w:bCs w:val="0"/>
          <w:color w:val="1F497D"/>
          <w:sz w:val="22"/>
          <w:szCs w:val="26"/>
          <w:lang w:eastAsia="en-US"/>
        </w:rPr>
        <w:t>Operation process</w:t>
      </w:r>
      <w:bookmarkEnd w:id="89"/>
    </w:p>
    <w:p w14:paraId="31A84324" w14:textId="77777777" w:rsidR="00281BF4" w:rsidRDefault="00FA4C37" w:rsidP="00F42B61">
      <w:pPr>
        <w:keepNext/>
        <w:keepLines/>
        <w:widowControl/>
        <w:tabs>
          <w:tab w:val="left" w:pos="540"/>
        </w:tabs>
        <w:spacing w:before="120" w:after="12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15314548" wp14:editId="1E3B9BD2">
            <wp:extent cx="5770880" cy="3627120"/>
            <wp:effectExtent l="0" t="0" r="0" b="5080"/>
            <wp:docPr id="25" name="图片 25"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880" cy="3627120"/>
                    </a:xfrm>
                    <a:prstGeom prst="rect">
                      <a:avLst/>
                    </a:prstGeom>
                    <a:noFill/>
                    <a:ln>
                      <a:noFill/>
                    </a:ln>
                  </pic:spPr>
                </pic:pic>
              </a:graphicData>
            </a:graphic>
          </wp:inline>
        </w:drawing>
      </w:r>
    </w:p>
    <w:p w14:paraId="1F247759" w14:textId="77777777" w:rsidR="00551E26" w:rsidRDefault="00FA4C37" w:rsidP="00F42B61">
      <w:pPr>
        <w:keepNext/>
        <w:keepLines/>
        <w:widowControl/>
        <w:tabs>
          <w:tab w:val="left" w:pos="540"/>
        </w:tabs>
        <w:spacing w:before="120" w:after="12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6FD597C2" wp14:editId="702BF0D3">
            <wp:extent cx="5770880" cy="3667760"/>
            <wp:effectExtent l="0" t="0" r="0" b="0"/>
            <wp:docPr id="26" name="图片 26"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0880" cy="3667760"/>
                    </a:xfrm>
                    <a:prstGeom prst="rect">
                      <a:avLst/>
                    </a:prstGeom>
                    <a:noFill/>
                    <a:ln>
                      <a:noFill/>
                    </a:ln>
                  </pic:spPr>
                </pic:pic>
              </a:graphicData>
            </a:graphic>
          </wp:inline>
        </w:drawing>
      </w:r>
    </w:p>
    <w:p w14:paraId="55035ECF" w14:textId="77777777" w:rsidR="00F42B61" w:rsidRDefault="00F42B61" w:rsidP="00F42B61">
      <w:pPr>
        <w:keepNext/>
        <w:keepLines/>
        <w:widowControl/>
        <w:tabs>
          <w:tab w:val="left" w:pos="540"/>
        </w:tabs>
        <w:spacing w:before="120" w:after="120"/>
        <w:jc w:val="left"/>
        <w:rPr>
          <w:rFonts w:ascii="Calibri" w:hAnsi="Calibri" w:cs="Times New Roman"/>
          <w:b/>
          <w:bCs w:val="0"/>
          <w:color w:val="1F497D"/>
          <w:sz w:val="22"/>
          <w:szCs w:val="26"/>
          <w:lang w:eastAsia="en-US"/>
        </w:rPr>
      </w:pPr>
    </w:p>
    <w:p w14:paraId="7D58FDFE" w14:textId="77777777" w:rsidR="00BB2878" w:rsidRDefault="00F427C3" w:rsidP="00F42B61">
      <w:pPr>
        <w:keepNext/>
        <w:keepLines/>
        <w:widowControl/>
        <w:tabs>
          <w:tab w:val="left" w:pos="540"/>
        </w:tabs>
        <w:spacing w:before="120" w:after="120"/>
        <w:jc w:val="left"/>
        <w:rPr>
          <w:rFonts w:ascii="Calibri" w:hAnsi="Calibri" w:cs="Times New Roman"/>
          <w:b/>
          <w:bCs w:val="0"/>
          <w:color w:val="1F497D"/>
          <w:sz w:val="22"/>
          <w:szCs w:val="26"/>
          <w:lang w:eastAsia="en-US"/>
        </w:rPr>
      </w:pPr>
      <w:r>
        <w:pict w14:anchorId="60C2B886">
          <v:shape id="_x0000_i1034" type="#_x0000_t75" style="width:454pt;height:428pt">
            <v:imagedata r:id="rId41" o:title=""/>
          </v:shape>
        </w:pict>
      </w:r>
    </w:p>
    <w:p w14:paraId="5A14EE76" w14:textId="77777777" w:rsidR="003B2E32" w:rsidRDefault="003B2E32" w:rsidP="00927897">
      <w:pPr>
        <w:keepNext/>
        <w:keepLines/>
        <w:widowControl/>
        <w:numPr>
          <w:ilvl w:val="1"/>
          <w:numId w:val="40"/>
        </w:numPr>
        <w:tabs>
          <w:tab w:val="left" w:pos="540"/>
        </w:tabs>
        <w:spacing w:before="120" w:after="120"/>
        <w:jc w:val="left"/>
        <w:outlineLvl w:val="1"/>
        <w:rPr>
          <w:rFonts w:ascii="Calibri" w:hAnsi="Calibri" w:cs="Times New Roman"/>
          <w:b/>
          <w:bCs w:val="0"/>
          <w:color w:val="1F497D"/>
          <w:sz w:val="22"/>
          <w:szCs w:val="26"/>
          <w:lang w:eastAsia="en-US"/>
        </w:rPr>
      </w:pPr>
      <w:bookmarkStart w:id="90" w:name="_Toc390431991"/>
      <w:r w:rsidRPr="00A4451D">
        <w:rPr>
          <w:rFonts w:ascii="Calibri" w:hAnsi="Calibri" w:cs="Times New Roman"/>
          <w:b/>
          <w:bCs w:val="0"/>
          <w:color w:val="1F497D"/>
          <w:sz w:val="22"/>
          <w:szCs w:val="26"/>
          <w:lang w:eastAsia="en-US"/>
        </w:rPr>
        <w:t>Process description</w:t>
      </w:r>
      <w:bookmarkEnd w:id="90"/>
    </w:p>
    <w:p w14:paraId="700D0200" w14:textId="77777777" w:rsidR="00B228FF" w:rsidRPr="0004121F" w:rsidRDefault="008317E5" w:rsidP="00927897">
      <w:pPr>
        <w:numPr>
          <w:ilvl w:val="0"/>
          <w:numId w:val="26"/>
        </w:numPr>
        <w:rPr>
          <w:rFonts w:ascii="Calibri" w:hAnsi="Calibri" w:cs="Times New Roman"/>
          <w:bCs w:val="0"/>
          <w:sz w:val="22"/>
          <w:szCs w:val="24"/>
          <w:lang w:eastAsia="en-US"/>
        </w:rPr>
      </w:pPr>
      <w:r w:rsidRPr="0004121F">
        <w:rPr>
          <w:rFonts w:ascii="Calibri" w:hAnsi="Calibri" w:cs="Times New Roman"/>
          <w:bCs w:val="0"/>
          <w:sz w:val="22"/>
          <w:szCs w:val="24"/>
          <w:lang w:eastAsia="en-US"/>
        </w:rPr>
        <w:t>Assign client ID and create SME profile</w:t>
      </w:r>
    </w:p>
    <w:p w14:paraId="3E12B1BC" w14:textId="77777777" w:rsidR="008317E5" w:rsidRPr="0004121F" w:rsidRDefault="008317E5" w:rsidP="00927897">
      <w:pPr>
        <w:pStyle w:val="afff"/>
        <w:numPr>
          <w:ilvl w:val="0"/>
          <w:numId w:val="28"/>
        </w:numPr>
      </w:pPr>
      <w:r w:rsidRPr="0004121F">
        <w:t>After the</w:t>
      </w:r>
      <w:r w:rsidR="00B228FF" w:rsidRPr="0004121F">
        <w:t xml:space="preserve"> </w:t>
      </w:r>
      <w:r w:rsidR="0004121F" w:rsidRPr="0004121F">
        <w:t xml:space="preserve">SME is accepted as </w:t>
      </w:r>
      <w:r w:rsidR="00B228FF" w:rsidRPr="0004121F">
        <w:t>either Normal or High risk seller, the system should automatically assign client ID and create SME profile.</w:t>
      </w:r>
    </w:p>
    <w:p w14:paraId="6E395D53" w14:textId="77777777" w:rsidR="007A6C8C" w:rsidRPr="0004121F" w:rsidRDefault="007A6C8C" w:rsidP="00927897">
      <w:pPr>
        <w:pStyle w:val="afff"/>
        <w:numPr>
          <w:ilvl w:val="0"/>
          <w:numId w:val="28"/>
        </w:numPr>
      </w:pPr>
      <w:r w:rsidRPr="0004121F">
        <w:t xml:space="preserve">The system should </w:t>
      </w:r>
      <w:r w:rsidR="0004121F" w:rsidRPr="0004121F">
        <w:t xml:space="preserve">also </w:t>
      </w:r>
      <w:r w:rsidRPr="0004121F">
        <w:t>be able to automatically assign the total revolving limit and invoice limit to each of the seller profile according to the rating and the size of the SME.</w:t>
      </w:r>
    </w:p>
    <w:tbl>
      <w:tblPr>
        <w:tblW w:w="7371" w:type="dxa"/>
        <w:jc w:val="center"/>
        <w:tblInd w:w="-2003" w:type="dxa"/>
        <w:tblCellMar>
          <w:left w:w="0" w:type="dxa"/>
          <w:right w:w="0" w:type="dxa"/>
        </w:tblCellMar>
        <w:tblLook w:val="04A0" w:firstRow="1" w:lastRow="0" w:firstColumn="1" w:lastColumn="0" w:noHBand="0" w:noVBand="1"/>
      </w:tblPr>
      <w:tblGrid>
        <w:gridCol w:w="2471"/>
        <w:gridCol w:w="2520"/>
        <w:gridCol w:w="2380"/>
      </w:tblGrid>
      <w:tr w:rsidR="00B272BE" w14:paraId="30A88E9A" w14:textId="77777777" w:rsidTr="00B272BE">
        <w:trPr>
          <w:trHeight w:val="585"/>
          <w:jc w:val="center"/>
        </w:trPr>
        <w:tc>
          <w:tcPr>
            <w:tcW w:w="2471" w:type="dxa"/>
            <w:vMerge w:val="restart"/>
            <w:tcBorders>
              <w:top w:val="single" w:sz="8" w:space="0" w:color="auto"/>
              <w:left w:val="single" w:sz="8" w:space="0" w:color="auto"/>
              <w:bottom w:val="single" w:sz="8" w:space="0" w:color="000000"/>
              <w:right w:val="single" w:sz="8" w:space="0" w:color="auto"/>
            </w:tcBorders>
            <w:noWrap/>
            <w:tcMar>
              <w:top w:w="0" w:type="dxa"/>
              <w:left w:w="108" w:type="dxa"/>
              <w:bottom w:w="0" w:type="dxa"/>
              <w:right w:w="108" w:type="dxa"/>
            </w:tcMar>
            <w:vAlign w:val="center"/>
            <w:hideMark/>
          </w:tcPr>
          <w:p w14:paraId="29BE25CD" w14:textId="77777777" w:rsidR="00B272BE" w:rsidRDefault="00B272BE" w:rsidP="00B272BE">
            <w:pPr>
              <w:jc w:val="center"/>
              <w:rPr>
                <w:rFonts w:ascii="Calibri" w:hAnsi="Calibri" w:cs="Times New Roman"/>
                <w:b/>
                <w:bCs w:val="0"/>
                <w:sz w:val="22"/>
                <w:szCs w:val="22"/>
                <w:lang w:eastAsia="en-US"/>
              </w:rPr>
            </w:pPr>
            <w:r>
              <w:rPr>
                <w:b/>
                <w:bCs w:val="0"/>
              </w:rPr>
              <w:t>Seller</w:t>
            </w:r>
          </w:p>
        </w:tc>
        <w:tc>
          <w:tcPr>
            <w:tcW w:w="4900"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7EBCEBA1" w14:textId="77777777" w:rsidR="00B272BE" w:rsidRDefault="00B272BE" w:rsidP="00470EA6">
            <w:pPr>
              <w:jc w:val="center"/>
              <w:rPr>
                <w:b/>
                <w:bCs w:val="0"/>
              </w:rPr>
            </w:pPr>
            <w:r>
              <w:rPr>
                <w:b/>
                <w:bCs w:val="0"/>
              </w:rPr>
              <w:t xml:space="preserve">Max </w:t>
            </w:r>
            <w:r w:rsidR="00470EA6">
              <w:rPr>
                <w:b/>
                <w:bCs w:val="0"/>
              </w:rPr>
              <w:t>invoice</w:t>
            </w:r>
            <w:r>
              <w:rPr>
                <w:b/>
                <w:bCs w:val="0"/>
              </w:rPr>
              <w:t xml:space="preserve"> amount/1 invoice</w:t>
            </w:r>
            <w:r>
              <w:rPr>
                <w:b/>
                <w:bCs w:val="0"/>
              </w:rPr>
              <w:br/>
            </w:r>
            <w:r>
              <w:rPr>
                <w:b/>
                <w:bCs w:val="0"/>
                <w:i/>
                <w:iCs/>
              </w:rPr>
              <w:t>unit: VND bio</w:t>
            </w:r>
          </w:p>
        </w:tc>
      </w:tr>
      <w:tr w:rsidR="00B272BE" w14:paraId="3984D00A" w14:textId="77777777" w:rsidTr="00B272BE">
        <w:trPr>
          <w:trHeight w:val="585"/>
          <w:jc w:val="center"/>
        </w:trPr>
        <w:tc>
          <w:tcPr>
            <w:tcW w:w="2471" w:type="dxa"/>
            <w:vMerge/>
            <w:tcBorders>
              <w:top w:val="single" w:sz="8" w:space="0" w:color="auto"/>
              <w:left w:val="single" w:sz="8" w:space="0" w:color="auto"/>
              <w:bottom w:val="single" w:sz="8" w:space="0" w:color="000000"/>
              <w:right w:val="single" w:sz="8" w:space="0" w:color="auto"/>
            </w:tcBorders>
            <w:vAlign w:val="center"/>
            <w:hideMark/>
          </w:tcPr>
          <w:p w14:paraId="4D738163" w14:textId="77777777" w:rsidR="00B272BE" w:rsidRPr="00B272BE" w:rsidRDefault="00B272BE" w:rsidP="00B272BE">
            <w:pPr>
              <w:jc w:val="center"/>
              <w:rPr>
                <w:rFonts w:ascii="Calibri" w:eastAsia="Calibri" w:hAnsi="Calibri"/>
                <w:b/>
                <w:sz w:val="22"/>
                <w:szCs w:val="22"/>
              </w:rPr>
            </w:pPr>
          </w:p>
        </w:tc>
        <w:tc>
          <w:tcPr>
            <w:tcW w:w="252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3378BD4" w14:textId="77777777" w:rsidR="00B272BE" w:rsidRDefault="00B272BE" w:rsidP="00B272BE">
            <w:pPr>
              <w:jc w:val="center"/>
              <w:rPr>
                <w:b/>
                <w:bCs w:val="0"/>
              </w:rPr>
            </w:pPr>
            <w:r>
              <w:rPr>
                <w:b/>
                <w:bCs w:val="0"/>
              </w:rPr>
              <w:t>Micro SME</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4FC2E30" w14:textId="77777777" w:rsidR="00B272BE" w:rsidRDefault="00B272BE" w:rsidP="00B272BE">
            <w:pPr>
              <w:jc w:val="center"/>
              <w:rPr>
                <w:b/>
                <w:bCs w:val="0"/>
              </w:rPr>
            </w:pPr>
            <w:r>
              <w:rPr>
                <w:b/>
                <w:bCs w:val="0"/>
              </w:rPr>
              <w:t>Small SME</w:t>
            </w:r>
          </w:p>
        </w:tc>
      </w:tr>
      <w:tr w:rsidR="00B272BE" w14:paraId="0D9F666F" w14:textId="77777777" w:rsidTr="00743D08">
        <w:trPr>
          <w:trHeight w:val="97"/>
          <w:jc w:val="center"/>
        </w:trPr>
        <w:tc>
          <w:tcPr>
            <w:tcW w:w="247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72DD8FD" w14:textId="77777777" w:rsidR="00B272BE" w:rsidRDefault="00B272BE" w:rsidP="00B272BE">
            <w:pPr>
              <w:jc w:val="center"/>
              <w:rPr>
                <w:bCs w:val="0"/>
              </w:rPr>
            </w:pPr>
            <w:r>
              <w:t>H</w:t>
            </w:r>
          </w:p>
        </w:tc>
        <w:tc>
          <w:tcPr>
            <w:tcW w:w="2520"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74EA3514" w14:textId="77777777" w:rsidR="00B272BE" w:rsidRPr="00743D08" w:rsidRDefault="00743D08" w:rsidP="00743D08">
            <w:pPr>
              <w:jc w:val="center"/>
              <w:rPr>
                <w:highlight w:val="yellow"/>
              </w:rPr>
            </w:pPr>
            <w:r>
              <w:rPr>
                <w:highlight w:val="yellow"/>
              </w:rPr>
              <w:t>???</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580331EE" w14:textId="77777777" w:rsidR="00B272BE" w:rsidRPr="00743D08" w:rsidRDefault="00743D08" w:rsidP="00743D08">
            <w:pPr>
              <w:jc w:val="center"/>
              <w:rPr>
                <w:highlight w:val="yellow"/>
              </w:rPr>
            </w:pPr>
            <w:r>
              <w:rPr>
                <w:highlight w:val="yellow"/>
              </w:rPr>
              <w:t>???</w:t>
            </w:r>
          </w:p>
        </w:tc>
      </w:tr>
      <w:tr w:rsidR="00743D08" w:rsidDel="006A499B" w14:paraId="2E68E79F" w14:textId="77777777" w:rsidTr="006C502D">
        <w:trPr>
          <w:trHeight w:val="313"/>
          <w:jc w:val="center"/>
          <w:del w:id="91" w:author="zhangyang" w:date="2014-06-25T10:39:00Z"/>
        </w:trPr>
        <w:tc>
          <w:tcPr>
            <w:tcW w:w="247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729642D" w14:textId="77777777" w:rsidR="00743D08" w:rsidDel="006A499B" w:rsidRDefault="00743D08" w:rsidP="00743D08">
            <w:pPr>
              <w:jc w:val="center"/>
              <w:rPr>
                <w:del w:id="92" w:author="zhangyang" w:date="2014-06-25T10:39:00Z"/>
              </w:rPr>
            </w:pPr>
            <w:del w:id="93" w:author="zhangyang" w:date="2014-06-25T10:39:00Z">
              <w:r w:rsidDel="006A499B">
                <w:delText>M</w:delText>
              </w:r>
            </w:del>
          </w:p>
        </w:tc>
        <w:tc>
          <w:tcPr>
            <w:tcW w:w="2520" w:type="dxa"/>
            <w:tcBorders>
              <w:top w:val="nil"/>
              <w:left w:val="nil"/>
              <w:bottom w:val="single" w:sz="8" w:space="0" w:color="auto"/>
              <w:right w:val="single" w:sz="8" w:space="0" w:color="auto"/>
            </w:tcBorders>
            <w:noWrap/>
            <w:tcMar>
              <w:top w:w="0" w:type="dxa"/>
              <w:left w:w="108" w:type="dxa"/>
              <w:bottom w:w="0" w:type="dxa"/>
              <w:right w:w="108" w:type="dxa"/>
            </w:tcMar>
          </w:tcPr>
          <w:p w14:paraId="49F4E07F" w14:textId="77777777" w:rsidR="00743D08" w:rsidDel="006A499B" w:rsidRDefault="00743D08" w:rsidP="00743D08">
            <w:pPr>
              <w:jc w:val="center"/>
              <w:rPr>
                <w:del w:id="94" w:author="zhangyang" w:date="2014-06-25T10:39:00Z"/>
              </w:rPr>
            </w:pPr>
            <w:del w:id="95" w:author="zhangyang" w:date="2014-06-25T10:39:00Z">
              <w:r w:rsidRPr="00316047" w:rsidDel="006A499B">
                <w:rPr>
                  <w:highlight w:val="yellow"/>
                </w:rPr>
                <w:delText>???</w:delText>
              </w:r>
            </w:del>
          </w:p>
        </w:tc>
        <w:tc>
          <w:tcPr>
            <w:tcW w:w="2380" w:type="dxa"/>
            <w:tcBorders>
              <w:top w:val="nil"/>
              <w:left w:val="nil"/>
              <w:bottom w:val="single" w:sz="8" w:space="0" w:color="auto"/>
              <w:right w:val="single" w:sz="8" w:space="0" w:color="auto"/>
            </w:tcBorders>
            <w:noWrap/>
            <w:tcMar>
              <w:top w:w="0" w:type="dxa"/>
              <w:left w:w="108" w:type="dxa"/>
              <w:bottom w:w="0" w:type="dxa"/>
              <w:right w:w="108" w:type="dxa"/>
            </w:tcMar>
          </w:tcPr>
          <w:p w14:paraId="52555349" w14:textId="77777777" w:rsidR="00743D08" w:rsidDel="006A499B" w:rsidRDefault="00743D08" w:rsidP="00743D08">
            <w:pPr>
              <w:jc w:val="center"/>
              <w:rPr>
                <w:del w:id="96" w:author="zhangyang" w:date="2014-06-25T10:39:00Z"/>
              </w:rPr>
            </w:pPr>
            <w:del w:id="97" w:author="zhangyang" w:date="2014-06-25T10:39:00Z">
              <w:r w:rsidRPr="00316047" w:rsidDel="006A499B">
                <w:rPr>
                  <w:highlight w:val="yellow"/>
                </w:rPr>
                <w:delText>???</w:delText>
              </w:r>
            </w:del>
          </w:p>
        </w:tc>
      </w:tr>
      <w:tr w:rsidR="00743D08" w14:paraId="58F000D6" w14:textId="77777777" w:rsidTr="006C502D">
        <w:trPr>
          <w:trHeight w:val="250"/>
          <w:jc w:val="center"/>
        </w:trPr>
        <w:tc>
          <w:tcPr>
            <w:tcW w:w="247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98A78E9" w14:textId="77777777" w:rsidR="00743D08" w:rsidRDefault="00743D08" w:rsidP="00743D08">
            <w:pPr>
              <w:jc w:val="center"/>
            </w:pPr>
            <w:r>
              <w:t>L</w:t>
            </w:r>
            <w:ins w:id="98" w:author="zhangyang" w:date="2014-06-25T10:40:00Z">
              <w:r w:rsidR="006A499B">
                <w:t>(include M and L)</w:t>
              </w:r>
            </w:ins>
          </w:p>
        </w:tc>
        <w:tc>
          <w:tcPr>
            <w:tcW w:w="2520" w:type="dxa"/>
            <w:tcBorders>
              <w:top w:val="nil"/>
              <w:left w:val="nil"/>
              <w:bottom w:val="single" w:sz="8" w:space="0" w:color="auto"/>
              <w:right w:val="single" w:sz="8" w:space="0" w:color="auto"/>
            </w:tcBorders>
            <w:noWrap/>
            <w:tcMar>
              <w:top w:w="0" w:type="dxa"/>
              <w:left w:w="108" w:type="dxa"/>
              <w:bottom w:w="0" w:type="dxa"/>
              <w:right w:w="108" w:type="dxa"/>
            </w:tcMar>
          </w:tcPr>
          <w:p w14:paraId="204D3453" w14:textId="77777777" w:rsidR="00743D08" w:rsidRDefault="00743D08" w:rsidP="00743D08">
            <w:pPr>
              <w:jc w:val="center"/>
            </w:pPr>
            <w:r w:rsidRPr="00316047">
              <w:rPr>
                <w:highlight w:val="yellow"/>
              </w:rPr>
              <w:t>???</w:t>
            </w:r>
          </w:p>
        </w:tc>
        <w:tc>
          <w:tcPr>
            <w:tcW w:w="2380" w:type="dxa"/>
            <w:tcBorders>
              <w:top w:val="nil"/>
              <w:left w:val="nil"/>
              <w:bottom w:val="single" w:sz="8" w:space="0" w:color="auto"/>
              <w:right w:val="single" w:sz="8" w:space="0" w:color="auto"/>
            </w:tcBorders>
            <w:noWrap/>
            <w:tcMar>
              <w:top w:w="0" w:type="dxa"/>
              <w:left w:w="108" w:type="dxa"/>
              <w:bottom w:w="0" w:type="dxa"/>
              <w:right w:w="108" w:type="dxa"/>
            </w:tcMar>
          </w:tcPr>
          <w:p w14:paraId="4CDD1809" w14:textId="77777777" w:rsidR="00743D08" w:rsidRDefault="00743D08" w:rsidP="00743D08">
            <w:pPr>
              <w:jc w:val="center"/>
            </w:pPr>
            <w:r w:rsidRPr="00316047">
              <w:rPr>
                <w:highlight w:val="yellow"/>
              </w:rPr>
              <w:t>???</w:t>
            </w:r>
          </w:p>
        </w:tc>
      </w:tr>
    </w:tbl>
    <w:p w14:paraId="0A5CFD58" w14:textId="77777777" w:rsidR="0004121F" w:rsidRDefault="0004121F" w:rsidP="0004121F">
      <w:pPr>
        <w:pStyle w:val="afff"/>
        <w:ind w:left="450"/>
      </w:pPr>
    </w:p>
    <w:tbl>
      <w:tblPr>
        <w:tblW w:w="7617" w:type="dxa"/>
        <w:jc w:val="center"/>
        <w:tblInd w:w="223" w:type="dxa"/>
        <w:tblCellMar>
          <w:left w:w="0" w:type="dxa"/>
          <w:right w:w="0" w:type="dxa"/>
        </w:tblCellMar>
        <w:tblLook w:val="04A0" w:firstRow="1" w:lastRow="0" w:firstColumn="1" w:lastColumn="0" w:noHBand="0" w:noVBand="1"/>
      </w:tblPr>
      <w:tblGrid>
        <w:gridCol w:w="2553"/>
        <w:gridCol w:w="2561"/>
        <w:gridCol w:w="2503"/>
      </w:tblGrid>
      <w:tr w:rsidR="00470EA6" w14:paraId="577F7D91" w14:textId="77777777" w:rsidTr="00470EA6">
        <w:trPr>
          <w:trHeight w:val="615"/>
          <w:jc w:val="center"/>
        </w:trPr>
        <w:tc>
          <w:tcPr>
            <w:tcW w:w="2553" w:type="dxa"/>
            <w:vMerge w:val="restart"/>
            <w:tcBorders>
              <w:top w:val="single" w:sz="8" w:space="0" w:color="auto"/>
              <w:left w:val="single" w:sz="8" w:space="0" w:color="auto"/>
              <w:bottom w:val="single" w:sz="8" w:space="0" w:color="000000"/>
              <w:right w:val="single" w:sz="8" w:space="0" w:color="auto"/>
            </w:tcBorders>
            <w:noWrap/>
            <w:tcMar>
              <w:top w:w="0" w:type="dxa"/>
              <w:left w:w="108" w:type="dxa"/>
              <w:bottom w:w="0" w:type="dxa"/>
              <w:right w:w="108" w:type="dxa"/>
            </w:tcMar>
            <w:vAlign w:val="center"/>
            <w:hideMark/>
          </w:tcPr>
          <w:p w14:paraId="2C6FC627" w14:textId="77777777" w:rsidR="00470EA6" w:rsidRDefault="00470EA6">
            <w:pPr>
              <w:jc w:val="center"/>
              <w:rPr>
                <w:rFonts w:ascii="Calibri" w:hAnsi="Calibri" w:cs="Times New Roman"/>
                <w:b/>
                <w:bCs w:val="0"/>
                <w:sz w:val="22"/>
                <w:szCs w:val="22"/>
                <w:lang w:eastAsia="en-US"/>
              </w:rPr>
            </w:pPr>
            <w:r>
              <w:rPr>
                <w:b/>
                <w:bCs w:val="0"/>
              </w:rPr>
              <w:t>Seller</w:t>
            </w:r>
          </w:p>
        </w:tc>
        <w:tc>
          <w:tcPr>
            <w:tcW w:w="506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57118DF3" w14:textId="77777777" w:rsidR="00470EA6" w:rsidRDefault="00470EA6">
            <w:pPr>
              <w:jc w:val="center"/>
              <w:rPr>
                <w:b/>
                <w:bCs w:val="0"/>
              </w:rPr>
            </w:pPr>
            <w:r>
              <w:rPr>
                <w:b/>
                <w:bCs w:val="0"/>
              </w:rPr>
              <w:t>Revolving limit/year for 1 customer</w:t>
            </w:r>
            <w:r>
              <w:rPr>
                <w:b/>
                <w:bCs w:val="0"/>
              </w:rPr>
              <w:br/>
            </w:r>
            <w:r>
              <w:rPr>
                <w:b/>
                <w:bCs w:val="0"/>
                <w:i/>
                <w:iCs/>
              </w:rPr>
              <w:t>unit: VND bio</w:t>
            </w:r>
          </w:p>
        </w:tc>
      </w:tr>
      <w:tr w:rsidR="00470EA6" w14:paraId="05459268" w14:textId="77777777" w:rsidTr="00470EA6">
        <w:trPr>
          <w:trHeight w:val="450"/>
          <w:jc w:val="center"/>
        </w:trPr>
        <w:tc>
          <w:tcPr>
            <w:tcW w:w="2553" w:type="dxa"/>
            <w:vMerge/>
            <w:tcBorders>
              <w:top w:val="single" w:sz="8" w:space="0" w:color="auto"/>
              <w:left w:val="single" w:sz="8" w:space="0" w:color="auto"/>
              <w:bottom w:val="single" w:sz="8" w:space="0" w:color="000000"/>
              <w:right w:val="single" w:sz="8" w:space="0" w:color="auto"/>
            </w:tcBorders>
            <w:vAlign w:val="center"/>
            <w:hideMark/>
          </w:tcPr>
          <w:p w14:paraId="5100F8CB" w14:textId="77777777" w:rsidR="00470EA6" w:rsidRPr="00470EA6" w:rsidRDefault="00470EA6">
            <w:pPr>
              <w:rPr>
                <w:rFonts w:ascii="Calibri" w:eastAsia="Calibri" w:hAnsi="Calibri"/>
                <w:b/>
                <w:sz w:val="22"/>
                <w:szCs w:val="22"/>
              </w:rPr>
            </w:pPr>
          </w:p>
        </w:tc>
        <w:tc>
          <w:tcPr>
            <w:tcW w:w="256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556AC6" w14:textId="77777777" w:rsidR="00470EA6" w:rsidRDefault="00470EA6">
            <w:pPr>
              <w:jc w:val="center"/>
              <w:rPr>
                <w:b/>
                <w:bCs w:val="0"/>
              </w:rPr>
            </w:pPr>
            <w:r>
              <w:rPr>
                <w:b/>
                <w:bCs w:val="0"/>
              </w:rPr>
              <w:t>MSME</w:t>
            </w:r>
          </w:p>
        </w:tc>
        <w:tc>
          <w:tcPr>
            <w:tcW w:w="2503"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0EDFE67" w14:textId="77777777" w:rsidR="00470EA6" w:rsidRDefault="00470EA6">
            <w:pPr>
              <w:jc w:val="center"/>
              <w:rPr>
                <w:b/>
                <w:bCs w:val="0"/>
              </w:rPr>
            </w:pPr>
            <w:r>
              <w:rPr>
                <w:b/>
                <w:bCs w:val="0"/>
              </w:rPr>
              <w:t>SME</w:t>
            </w:r>
          </w:p>
        </w:tc>
      </w:tr>
      <w:tr w:rsidR="00743D08" w14:paraId="3A652714" w14:textId="77777777" w:rsidTr="00743D08">
        <w:trPr>
          <w:trHeight w:val="300"/>
          <w:jc w:val="center"/>
        </w:trPr>
        <w:tc>
          <w:tcPr>
            <w:tcW w:w="255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90E6337" w14:textId="77777777" w:rsidR="00743D08" w:rsidRDefault="00743D08" w:rsidP="00743D08">
            <w:pPr>
              <w:jc w:val="center"/>
              <w:rPr>
                <w:bCs w:val="0"/>
              </w:rPr>
            </w:pPr>
            <w:r>
              <w:t>H</w:t>
            </w:r>
          </w:p>
        </w:tc>
        <w:tc>
          <w:tcPr>
            <w:tcW w:w="2561"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1801211B" w14:textId="77777777" w:rsidR="00743D08" w:rsidRPr="00743D08" w:rsidRDefault="00743D08" w:rsidP="00743D08">
            <w:pPr>
              <w:jc w:val="center"/>
              <w:rPr>
                <w:highlight w:val="yellow"/>
              </w:rPr>
            </w:pPr>
            <w:r>
              <w:rPr>
                <w:highlight w:val="yellow"/>
              </w:rPr>
              <w:t>???</w:t>
            </w:r>
          </w:p>
        </w:tc>
        <w:tc>
          <w:tcPr>
            <w:tcW w:w="2503"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7E5FC067" w14:textId="77777777" w:rsidR="00743D08" w:rsidRPr="00743D08" w:rsidRDefault="00743D08" w:rsidP="00743D08">
            <w:pPr>
              <w:jc w:val="center"/>
              <w:rPr>
                <w:highlight w:val="yellow"/>
              </w:rPr>
            </w:pPr>
            <w:r>
              <w:rPr>
                <w:highlight w:val="yellow"/>
              </w:rPr>
              <w:t>???</w:t>
            </w:r>
          </w:p>
        </w:tc>
      </w:tr>
      <w:tr w:rsidR="00743D08" w:rsidDel="006A499B" w14:paraId="3E2590A5" w14:textId="77777777" w:rsidTr="006C502D">
        <w:trPr>
          <w:trHeight w:val="300"/>
          <w:jc w:val="center"/>
          <w:del w:id="99" w:author="zhangyang" w:date="2014-06-25T10:39:00Z"/>
        </w:trPr>
        <w:tc>
          <w:tcPr>
            <w:tcW w:w="255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5990740" w14:textId="77777777" w:rsidR="00743D08" w:rsidDel="006A499B" w:rsidRDefault="00743D08" w:rsidP="00743D08">
            <w:pPr>
              <w:jc w:val="center"/>
              <w:rPr>
                <w:del w:id="100" w:author="zhangyang" w:date="2014-06-25T10:39:00Z"/>
              </w:rPr>
            </w:pPr>
            <w:del w:id="101" w:author="zhangyang" w:date="2014-06-25T10:39:00Z">
              <w:r w:rsidDel="006A499B">
                <w:delText>M</w:delText>
              </w:r>
            </w:del>
          </w:p>
        </w:tc>
        <w:tc>
          <w:tcPr>
            <w:tcW w:w="2561" w:type="dxa"/>
            <w:tcBorders>
              <w:top w:val="nil"/>
              <w:left w:val="nil"/>
              <w:bottom w:val="single" w:sz="8" w:space="0" w:color="auto"/>
              <w:right w:val="single" w:sz="8" w:space="0" w:color="auto"/>
            </w:tcBorders>
            <w:noWrap/>
            <w:tcMar>
              <w:top w:w="0" w:type="dxa"/>
              <w:left w:w="108" w:type="dxa"/>
              <w:bottom w:w="0" w:type="dxa"/>
              <w:right w:w="108" w:type="dxa"/>
            </w:tcMar>
          </w:tcPr>
          <w:p w14:paraId="6AB80C0C" w14:textId="77777777" w:rsidR="00743D08" w:rsidDel="006A499B" w:rsidRDefault="00743D08" w:rsidP="00743D08">
            <w:pPr>
              <w:jc w:val="center"/>
              <w:rPr>
                <w:del w:id="102" w:author="zhangyang" w:date="2014-06-25T10:39:00Z"/>
              </w:rPr>
            </w:pPr>
            <w:del w:id="103" w:author="zhangyang" w:date="2014-06-25T10:39:00Z">
              <w:r w:rsidRPr="00316047" w:rsidDel="006A499B">
                <w:rPr>
                  <w:highlight w:val="yellow"/>
                </w:rPr>
                <w:delText>???</w:delText>
              </w:r>
            </w:del>
          </w:p>
        </w:tc>
        <w:tc>
          <w:tcPr>
            <w:tcW w:w="2503" w:type="dxa"/>
            <w:tcBorders>
              <w:top w:val="nil"/>
              <w:left w:val="nil"/>
              <w:bottom w:val="single" w:sz="8" w:space="0" w:color="auto"/>
              <w:right w:val="single" w:sz="8" w:space="0" w:color="auto"/>
            </w:tcBorders>
            <w:noWrap/>
            <w:tcMar>
              <w:top w:w="0" w:type="dxa"/>
              <w:left w:w="108" w:type="dxa"/>
              <w:bottom w:w="0" w:type="dxa"/>
              <w:right w:w="108" w:type="dxa"/>
            </w:tcMar>
          </w:tcPr>
          <w:p w14:paraId="31B3147B" w14:textId="77777777" w:rsidR="00743D08" w:rsidDel="006A499B" w:rsidRDefault="00743D08" w:rsidP="00743D08">
            <w:pPr>
              <w:jc w:val="center"/>
              <w:rPr>
                <w:del w:id="104" w:author="zhangyang" w:date="2014-06-25T10:39:00Z"/>
              </w:rPr>
            </w:pPr>
            <w:del w:id="105" w:author="zhangyang" w:date="2014-06-25T10:39:00Z">
              <w:r w:rsidRPr="00316047" w:rsidDel="006A499B">
                <w:rPr>
                  <w:highlight w:val="yellow"/>
                </w:rPr>
                <w:delText>???</w:delText>
              </w:r>
            </w:del>
          </w:p>
        </w:tc>
      </w:tr>
      <w:tr w:rsidR="00743D08" w14:paraId="48D43764" w14:textId="77777777" w:rsidTr="006C502D">
        <w:trPr>
          <w:trHeight w:val="300"/>
          <w:jc w:val="center"/>
        </w:trPr>
        <w:tc>
          <w:tcPr>
            <w:tcW w:w="255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22ADB3D" w14:textId="77777777" w:rsidR="00743D08" w:rsidRDefault="00743D08" w:rsidP="00743D08">
            <w:pPr>
              <w:jc w:val="center"/>
            </w:pPr>
            <w:r>
              <w:t>L</w:t>
            </w:r>
            <w:ins w:id="106" w:author="zhangyang" w:date="2014-06-25T10:40:00Z">
              <w:r w:rsidR="006A499B">
                <w:t>(include M and L)</w:t>
              </w:r>
            </w:ins>
          </w:p>
        </w:tc>
        <w:tc>
          <w:tcPr>
            <w:tcW w:w="2561" w:type="dxa"/>
            <w:tcBorders>
              <w:top w:val="nil"/>
              <w:left w:val="nil"/>
              <w:bottom w:val="single" w:sz="8" w:space="0" w:color="auto"/>
              <w:right w:val="single" w:sz="8" w:space="0" w:color="auto"/>
            </w:tcBorders>
            <w:noWrap/>
            <w:tcMar>
              <w:top w:w="0" w:type="dxa"/>
              <w:left w:w="108" w:type="dxa"/>
              <w:bottom w:w="0" w:type="dxa"/>
              <w:right w:w="108" w:type="dxa"/>
            </w:tcMar>
          </w:tcPr>
          <w:p w14:paraId="01299013" w14:textId="77777777" w:rsidR="00743D08" w:rsidRDefault="00743D08" w:rsidP="00743D08">
            <w:pPr>
              <w:jc w:val="center"/>
            </w:pPr>
            <w:r w:rsidRPr="00316047">
              <w:rPr>
                <w:highlight w:val="yellow"/>
              </w:rPr>
              <w:t>???</w:t>
            </w:r>
          </w:p>
        </w:tc>
        <w:tc>
          <w:tcPr>
            <w:tcW w:w="2503" w:type="dxa"/>
            <w:tcBorders>
              <w:top w:val="nil"/>
              <w:left w:val="nil"/>
              <w:bottom w:val="single" w:sz="8" w:space="0" w:color="auto"/>
              <w:right w:val="single" w:sz="8" w:space="0" w:color="auto"/>
            </w:tcBorders>
            <w:noWrap/>
            <w:tcMar>
              <w:top w:w="0" w:type="dxa"/>
              <w:left w:w="108" w:type="dxa"/>
              <w:bottom w:w="0" w:type="dxa"/>
              <w:right w:w="108" w:type="dxa"/>
            </w:tcMar>
          </w:tcPr>
          <w:p w14:paraId="3288E55F" w14:textId="77777777" w:rsidR="00743D08" w:rsidRDefault="00743D08" w:rsidP="00743D08">
            <w:pPr>
              <w:jc w:val="center"/>
            </w:pPr>
            <w:r w:rsidRPr="00316047">
              <w:rPr>
                <w:highlight w:val="yellow"/>
              </w:rPr>
              <w:t>???</w:t>
            </w:r>
          </w:p>
        </w:tc>
      </w:tr>
    </w:tbl>
    <w:p w14:paraId="105DE06B" w14:textId="77777777" w:rsidR="0004121F" w:rsidRPr="0004121F" w:rsidRDefault="0004121F" w:rsidP="00743D08">
      <w:pPr>
        <w:pStyle w:val="afff"/>
        <w:ind w:left="0"/>
      </w:pPr>
    </w:p>
    <w:p w14:paraId="7C772602" w14:textId="77777777" w:rsidR="00743D08" w:rsidRDefault="00743D08" w:rsidP="00927897">
      <w:pPr>
        <w:pStyle w:val="afff"/>
        <w:numPr>
          <w:ilvl w:val="0"/>
          <w:numId w:val="28"/>
        </w:numPr>
      </w:pPr>
      <w:r>
        <w:t>For newly accepted Sellers, until the first invoice is settled, the sellers cannot have more than 1 outstanding invoice</w:t>
      </w:r>
      <w:r w:rsidR="00B814ED">
        <w:t xml:space="preserve"> at the sam</w:t>
      </w:r>
      <w:r w:rsidR="00CD5CCF">
        <w:t xml:space="preserve">e time. </w:t>
      </w:r>
      <w:r w:rsidR="006E4A12">
        <w:t xml:space="preserve">The first invoice amount must be within the invoice amount limit per invoice defined above. </w:t>
      </w:r>
      <w:r w:rsidR="00CD5CCF">
        <w:t xml:space="preserve">After the first invoice is settled, sellers will be able to upload </w:t>
      </w:r>
      <w:r w:rsidR="000204FF">
        <w:t>multiple invoices, as long as the invoice amount per invoice and total invoice amounts are within the above limits.</w:t>
      </w:r>
      <w:r w:rsidR="006E4A12">
        <w:t xml:space="preserve"> However, there should be a way for VPBank staffs </w:t>
      </w:r>
    </w:p>
    <w:p w14:paraId="01FA2353" w14:textId="77777777" w:rsidR="007A6C8C" w:rsidRPr="0004121F" w:rsidRDefault="0004121F" w:rsidP="00927897">
      <w:pPr>
        <w:pStyle w:val="afff"/>
        <w:numPr>
          <w:ilvl w:val="0"/>
          <w:numId w:val="28"/>
        </w:numPr>
      </w:pPr>
      <w:r w:rsidRPr="0004121F">
        <w:t>The underwriting team member should be able to s</w:t>
      </w:r>
      <w:r w:rsidR="00743D08">
        <w:t>ee the details of the SME client</w:t>
      </w:r>
      <w:r w:rsidRPr="0004121F">
        <w:t xml:space="preserve"> ID, profile and limits.</w:t>
      </w:r>
    </w:p>
    <w:p w14:paraId="7429DFB8" w14:textId="77777777" w:rsidR="004B0A95" w:rsidRDefault="004B0A95" w:rsidP="00927897">
      <w:pPr>
        <w:numPr>
          <w:ilvl w:val="0"/>
          <w:numId w:val="26"/>
        </w:numPr>
        <w:rPr>
          <w:rFonts w:ascii="Calibri" w:hAnsi="Calibri" w:cs="Times New Roman"/>
          <w:bCs w:val="0"/>
          <w:sz w:val="22"/>
          <w:szCs w:val="24"/>
          <w:lang w:eastAsia="en-US"/>
        </w:rPr>
      </w:pPr>
      <w:r w:rsidRPr="004B0A95">
        <w:rPr>
          <w:rFonts w:ascii="Calibri" w:hAnsi="Calibri" w:cs="Times New Roman"/>
          <w:bCs w:val="0"/>
          <w:sz w:val="22"/>
          <w:szCs w:val="24"/>
          <w:lang w:eastAsia="en-US"/>
        </w:rPr>
        <w:t xml:space="preserve">Inform CS to contact SME </w:t>
      </w:r>
    </w:p>
    <w:p w14:paraId="05789B5F" w14:textId="77777777" w:rsidR="004B0A95" w:rsidRDefault="004B0A95" w:rsidP="00927897">
      <w:pPr>
        <w:pStyle w:val="afff"/>
        <w:numPr>
          <w:ilvl w:val="0"/>
          <w:numId w:val="95"/>
        </w:numPr>
      </w:pPr>
      <w:r w:rsidRPr="004B0A95">
        <w:t xml:space="preserve">The </w:t>
      </w:r>
      <w:r w:rsidR="00131D7F">
        <w:t>underwriting team</w:t>
      </w:r>
      <w:r w:rsidRPr="004B0A95">
        <w:t xml:space="preserve"> member should inform the CS to contact SME to go to branch to sign the legal documents</w:t>
      </w:r>
      <w:r w:rsidR="0084428E">
        <w:t xml:space="preserve"> by clicking on “Inform CS” button</w:t>
      </w:r>
      <w:r w:rsidRPr="004B0A95">
        <w:t>.</w:t>
      </w:r>
      <w:r>
        <w:t xml:space="preserve"> </w:t>
      </w:r>
    </w:p>
    <w:p w14:paraId="7EED49EC" w14:textId="77777777" w:rsidR="008C1138" w:rsidRDefault="008C1138" w:rsidP="008C1138">
      <w:pPr>
        <w:pStyle w:val="afff"/>
        <w:ind w:left="810"/>
        <w:rPr>
          <w:color w:val="FF0000"/>
        </w:rPr>
      </w:pPr>
      <w:r w:rsidRPr="00E977D9">
        <w:rPr>
          <w:color w:val="FF0000"/>
        </w:rPr>
        <w:t>Paste the notification content here</w:t>
      </w:r>
    </w:p>
    <w:p w14:paraId="7039EEB3" w14:textId="77777777" w:rsidR="00B93F45" w:rsidRPr="0084428E" w:rsidRDefault="00B93F45" w:rsidP="00927897">
      <w:pPr>
        <w:numPr>
          <w:ilvl w:val="0"/>
          <w:numId w:val="26"/>
        </w:numPr>
        <w:rPr>
          <w:rFonts w:ascii="Calibri" w:hAnsi="Calibri" w:cs="Times New Roman"/>
          <w:bCs w:val="0"/>
          <w:sz w:val="22"/>
          <w:szCs w:val="24"/>
          <w:lang w:eastAsia="en-US"/>
        </w:rPr>
      </w:pPr>
      <w:r w:rsidRPr="0084428E">
        <w:rPr>
          <w:rFonts w:ascii="Calibri" w:hAnsi="Calibri" w:cs="Times New Roman"/>
          <w:bCs w:val="0"/>
          <w:sz w:val="22"/>
          <w:szCs w:val="24"/>
          <w:lang w:eastAsia="en-US"/>
        </w:rPr>
        <w:t xml:space="preserve">Inform </w:t>
      </w:r>
      <w:r w:rsidR="00E2258D">
        <w:rPr>
          <w:rFonts w:ascii="Calibri" w:hAnsi="Calibri" w:cs="Times New Roman"/>
          <w:bCs w:val="0"/>
          <w:sz w:val="22"/>
          <w:szCs w:val="24"/>
          <w:lang w:eastAsia="en-US"/>
        </w:rPr>
        <w:t>SME</w:t>
      </w:r>
      <w:r w:rsidRPr="0084428E">
        <w:rPr>
          <w:rFonts w:ascii="Calibri" w:hAnsi="Calibri" w:cs="Times New Roman"/>
          <w:bCs w:val="0"/>
          <w:sz w:val="22"/>
          <w:szCs w:val="24"/>
          <w:lang w:eastAsia="en-US"/>
        </w:rPr>
        <w:t xml:space="preserve"> by email/SMS</w:t>
      </w:r>
    </w:p>
    <w:p w14:paraId="79872E8D" w14:textId="77777777" w:rsidR="00B93F45" w:rsidRDefault="00B93F45" w:rsidP="00927897">
      <w:pPr>
        <w:pStyle w:val="afff"/>
        <w:numPr>
          <w:ilvl w:val="0"/>
          <w:numId w:val="132"/>
        </w:numPr>
      </w:pPr>
      <w:r w:rsidRPr="0084428E">
        <w:t xml:space="preserve">There should </w:t>
      </w:r>
      <w:r w:rsidR="0084428E" w:rsidRPr="0084428E">
        <w:t xml:space="preserve">be a button called “Inform </w:t>
      </w:r>
      <w:r w:rsidR="00E2258D">
        <w:t>SME</w:t>
      </w:r>
      <w:r w:rsidR="0084428E" w:rsidRPr="0084428E">
        <w:t xml:space="preserve">” for the underwriting team member to click on to inform the </w:t>
      </w:r>
      <w:r w:rsidR="00E2258D">
        <w:t xml:space="preserve">SME </w:t>
      </w:r>
      <w:r w:rsidR="0084428E" w:rsidRPr="0084428E">
        <w:t xml:space="preserve">that the application is passed, and CS will contact the </w:t>
      </w:r>
      <w:r w:rsidR="00E2258D">
        <w:t>SME</w:t>
      </w:r>
      <w:r w:rsidR="0084428E" w:rsidRPr="0084428E">
        <w:t xml:space="preserve"> in due course.</w:t>
      </w:r>
    </w:p>
    <w:p w14:paraId="5211DC38" w14:textId="77777777" w:rsidR="0084428E" w:rsidRPr="0084428E" w:rsidRDefault="0084428E" w:rsidP="0084428E">
      <w:pPr>
        <w:pStyle w:val="afff"/>
        <w:ind w:left="810"/>
        <w:rPr>
          <w:color w:val="FF0000"/>
        </w:rPr>
      </w:pPr>
      <w:r w:rsidRPr="00E977D9">
        <w:rPr>
          <w:color w:val="FF0000"/>
        </w:rPr>
        <w:t>Pas</w:t>
      </w:r>
      <w:r>
        <w:rPr>
          <w:color w:val="FF0000"/>
        </w:rPr>
        <w:t>te the email content here</w:t>
      </w:r>
    </w:p>
    <w:p w14:paraId="123A3A12" w14:textId="77777777" w:rsidR="004B0A95" w:rsidRPr="004B0A95" w:rsidRDefault="004B0A95" w:rsidP="00927897">
      <w:pPr>
        <w:numPr>
          <w:ilvl w:val="0"/>
          <w:numId w:val="26"/>
        </w:numPr>
      </w:pPr>
      <w:r w:rsidRPr="004B0A95">
        <w:rPr>
          <w:rFonts w:ascii="Calibri" w:hAnsi="Calibri" w:cs="Times New Roman"/>
          <w:bCs w:val="0"/>
          <w:sz w:val="22"/>
          <w:szCs w:val="24"/>
          <w:lang w:eastAsia="en-US"/>
        </w:rPr>
        <w:t xml:space="preserve">CS contact SME and inform </w:t>
      </w:r>
      <w:r w:rsidR="00E2258D">
        <w:rPr>
          <w:rFonts w:ascii="Calibri" w:hAnsi="Calibri" w:cs="Times New Roman"/>
          <w:bCs w:val="0"/>
          <w:sz w:val="22"/>
          <w:szCs w:val="24"/>
          <w:lang w:eastAsia="en-US"/>
        </w:rPr>
        <w:t>SBO/MBO/i-Factor sales team member</w:t>
      </w:r>
    </w:p>
    <w:p w14:paraId="5ED28354" w14:textId="77777777" w:rsidR="004B0A95" w:rsidRPr="008C1138" w:rsidRDefault="004B0A95" w:rsidP="00927897">
      <w:pPr>
        <w:pStyle w:val="afff"/>
        <w:numPr>
          <w:ilvl w:val="0"/>
          <w:numId w:val="96"/>
        </w:numPr>
      </w:pPr>
      <w:r w:rsidRPr="008C1138">
        <w:t xml:space="preserve">The CS should be able to </w:t>
      </w:r>
      <w:r w:rsidR="008C1138" w:rsidRPr="008C1138">
        <w:t xml:space="preserve">see the notification sent from the </w:t>
      </w:r>
      <w:r w:rsidR="00131D7F">
        <w:t>underwriting team</w:t>
      </w:r>
      <w:r w:rsidR="008C1138" w:rsidRPr="008C1138">
        <w:t xml:space="preserve"> member and contact the SME to go to branch to sign the legal documents.</w:t>
      </w:r>
    </w:p>
    <w:p w14:paraId="4D050F99" w14:textId="77777777" w:rsidR="008C1138" w:rsidRDefault="008C1138" w:rsidP="00927897">
      <w:pPr>
        <w:pStyle w:val="afff"/>
        <w:numPr>
          <w:ilvl w:val="0"/>
          <w:numId w:val="96"/>
        </w:numPr>
      </w:pPr>
      <w:r w:rsidRPr="008C1138">
        <w:t xml:space="preserve">At the same time, the CS should be able to notify the </w:t>
      </w:r>
      <w:r w:rsidR="0004121F">
        <w:t>SBO/MBO (branch) or the i-Factor sales team member (HO)</w:t>
      </w:r>
      <w:r w:rsidRPr="008C1138">
        <w:t xml:space="preserve"> that the SME is coming to the branch.</w:t>
      </w:r>
    </w:p>
    <w:p w14:paraId="56343181" w14:textId="77777777" w:rsidR="008C1138" w:rsidRPr="008C1138" w:rsidRDefault="008C1138" w:rsidP="008C1138">
      <w:pPr>
        <w:pStyle w:val="afff"/>
        <w:ind w:left="810"/>
        <w:rPr>
          <w:color w:val="FF0000"/>
        </w:rPr>
      </w:pPr>
      <w:r w:rsidRPr="00E977D9">
        <w:rPr>
          <w:color w:val="FF0000"/>
        </w:rPr>
        <w:t>Paste the notification content here</w:t>
      </w:r>
    </w:p>
    <w:p w14:paraId="2B5C024C" w14:textId="77777777" w:rsidR="003B2E32" w:rsidRDefault="0004121F" w:rsidP="00927897">
      <w:pPr>
        <w:numPr>
          <w:ilvl w:val="0"/>
          <w:numId w:val="26"/>
        </w:numPr>
        <w:rPr>
          <w:rFonts w:ascii="Calibri" w:hAnsi="Calibri" w:cs="Times New Roman"/>
          <w:bCs w:val="0"/>
          <w:sz w:val="22"/>
          <w:szCs w:val="24"/>
          <w:lang w:eastAsia="en-US"/>
        </w:rPr>
      </w:pPr>
      <w:r>
        <w:rPr>
          <w:rFonts w:ascii="Calibri" w:hAnsi="Calibri"/>
          <w:sz w:val="22"/>
          <w:szCs w:val="22"/>
        </w:rPr>
        <w:t xml:space="preserve">The </w:t>
      </w:r>
      <w:r w:rsidRPr="0004121F">
        <w:rPr>
          <w:rFonts w:ascii="Calibri" w:hAnsi="Calibri"/>
          <w:sz w:val="22"/>
          <w:szCs w:val="22"/>
        </w:rPr>
        <w:t>SBO/MBO (branch) or the i-Factor sales team member (HO)</w:t>
      </w:r>
      <w:r>
        <w:rPr>
          <w:rFonts w:ascii="Calibri" w:hAnsi="Calibri"/>
          <w:sz w:val="22"/>
          <w:szCs w:val="22"/>
        </w:rPr>
        <w:t xml:space="preserve"> </w:t>
      </w:r>
      <w:r w:rsidR="003B2E32" w:rsidRPr="0004121F">
        <w:rPr>
          <w:rFonts w:ascii="Calibri" w:hAnsi="Calibri" w:cs="Times New Roman"/>
          <w:bCs w:val="0"/>
          <w:sz w:val="22"/>
          <w:szCs w:val="22"/>
          <w:lang w:eastAsia="en-US"/>
        </w:rPr>
        <w:t>receive</w:t>
      </w:r>
      <w:r w:rsidR="003B2E32" w:rsidRPr="0004121F">
        <w:rPr>
          <w:rFonts w:ascii="Calibri" w:hAnsi="Calibri" w:cs="Times New Roman"/>
          <w:bCs w:val="0"/>
          <w:sz w:val="24"/>
          <w:szCs w:val="24"/>
          <w:lang w:eastAsia="en-US"/>
        </w:rPr>
        <w:t xml:space="preserve"> </w:t>
      </w:r>
      <w:r>
        <w:rPr>
          <w:rFonts w:ascii="Calibri" w:hAnsi="Calibri" w:cs="Times New Roman"/>
          <w:bCs w:val="0"/>
          <w:sz w:val="22"/>
          <w:szCs w:val="24"/>
          <w:lang w:eastAsia="en-US"/>
        </w:rPr>
        <w:t>the notification from CS and:</w:t>
      </w:r>
    </w:p>
    <w:p w14:paraId="03D0EEB0" w14:textId="77777777" w:rsidR="003B2E32" w:rsidRDefault="00D73F66" w:rsidP="00927897">
      <w:pPr>
        <w:pStyle w:val="afff"/>
        <w:numPr>
          <w:ilvl w:val="0"/>
          <w:numId w:val="97"/>
        </w:numPr>
      </w:pPr>
      <w:r>
        <w:t>S</w:t>
      </w:r>
      <w:r w:rsidR="003B2E32" w:rsidRPr="00E977D9">
        <w:t>elect the list of necessary legal documents for</w:t>
      </w:r>
      <w:r w:rsidR="00343606">
        <w:t xml:space="preserve"> SME</w:t>
      </w:r>
      <w:r w:rsidR="005E44CC">
        <w:t xml:space="preserve"> and print them out and ask the SME to sign.</w:t>
      </w:r>
    </w:p>
    <w:p w14:paraId="01617796" w14:textId="77777777" w:rsidR="00D73F66" w:rsidRDefault="00D73F66" w:rsidP="00927897">
      <w:pPr>
        <w:pStyle w:val="afff"/>
        <w:numPr>
          <w:ilvl w:val="0"/>
          <w:numId w:val="97"/>
        </w:numPr>
      </w:pPr>
      <w:r>
        <w:t xml:space="preserve">Open bank account for the SME in case of new VPBank customer. If existing customer, ask for bank account details. </w:t>
      </w:r>
    </w:p>
    <w:p w14:paraId="133557F6" w14:textId="77777777" w:rsidR="00D73F66" w:rsidRDefault="00D73F66" w:rsidP="00927897">
      <w:pPr>
        <w:pStyle w:val="afff"/>
        <w:numPr>
          <w:ilvl w:val="0"/>
          <w:numId w:val="97"/>
        </w:numPr>
      </w:pPr>
      <w:r>
        <w:t>Require the SME to deposit a minimum registration deposit into the bank account.</w:t>
      </w:r>
      <w:r w:rsidR="0063397F">
        <w:t xml:space="preserve"> The amount will be frozen.</w:t>
      </w:r>
    </w:p>
    <w:p w14:paraId="007C4121" w14:textId="77777777" w:rsidR="00D73F66" w:rsidRDefault="00D73F66" w:rsidP="00927897">
      <w:pPr>
        <w:pStyle w:val="afff"/>
        <w:numPr>
          <w:ilvl w:val="0"/>
          <w:numId w:val="97"/>
        </w:numPr>
      </w:pPr>
      <w:r>
        <w:t>Fill the bank account number into i-Factor system and the contract.</w:t>
      </w:r>
    </w:p>
    <w:p w14:paraId="39DB35EA" w14:textId="77777777" w:rsidR="00D73F66" w:rsidRDefault="00D73F66" w:rsidP="00927897">
      <w:pPr>
        <w:pStyle w:val="afff"/>
        <w:numPr>
          <w:ilvl w:val="0"/>
          <w:numId w:val="97"/>
        </w:numPr>
      </w:pPr>
      <w:r>
        <w:t>Give SME the i-Factor package</w:t>
      </w:r>
    </w:p>
    <w:p w14:paraId="29B02691" w14:textId="77777777" w:rsidR="00D73F66" w:rsidRDefault="00343606" w:rsidP="00927897">
      <w:pPr>
        <w:numPr>
          <w:ilvl w:val="0"/>
          <w:numId w:val="26"/>
        </w:numPr>
        <w:rPr>
          <w:rFonts w:ascii="Calibri" w:hAnsi="Calibri"/>
          <w:sz w:val="22"/>
          <w:szCs w:val="22"/>
        </w:rPr>
      </w:pPr>
      <w:r w:rsidRPr="00D73F66">
        <w:rPr>
          <w:rFonts w:ascii="Calibri" w:hAnsi="Calibri"/>
          <w:sz w:val="22"/>
          <w:szCs w:val="22"/>
        </w:rPr>
        <w:t>The SME then</w:t>
      </w:r>
      <w:r w:rsidR="00D73F66">
        <w:rPr>
          <w:rFonts w:ascii="Calibri" w:hAnsi="Calibri"/>
          <w:sz w:val="22"/>
          <w:szCs w:val="22"/>
        </w:rPr>
        <w:t>:</w:t>
      </w:r>
    </w:p>
    <w:p w14:paraId="65C45A1F" w14:textId="77777777" w:rsidR="00343606" w:rsidRDefault="00A56383" w:rsidP="00927897">
      <w:pPr>
        <w:pStyle w:val="afff"/>
        <w:numPr>
          <w:ilvl w:val="0"/>
          <w:numId w:val="125"/>
        </w:numPr>
      </w:pPr>
      <w:r>
        <w:t>S</w:t>
      </w:r>
      <w:r w:rsidR="00343606" w:rsidRPr="00D73F66">
        <w:t xml:space="preserve">ign the legal documents </w:t>
      </w:r>
    </w:p>
    <w:p w14:paraId="38C2421C" w14:textId="77777777" w:rsidR="00A56383" w:rsidRDefault="00A56383" w:rsidP="00927897">
      <w:pPr>
        <w:pStyle w:val="afff"/>
        <w:numPr>
          <w:ilvl w:val="0"/>
          <w:numId w:val="125"/>
        </w:numPr>
      </w:pPr>
      <w:r>
        <w:t>Deposit the minimum registration amount as required by VPBank</w:t>
      </w:r>
      <w:r w:rsidR="0063397F">
        <w:t>. The amount will be frozen.</w:t>
      </w:r>
    </w:p>
    <w:p w14:paraId="0F6F06C3" w14:textId="77777777" w:rsidR="00A56383" w:rsidRPr="00D73F66" w:rsidRDefault="00A56383" w:rsidP="00927897">
      <w:pPr>
        <w:pStyle w:val="afff"/>
        <w:numPr>
          <w:ilvl w:val="0"/>
          <w:numId w:val="125"/>
        </w:numPr>
      </w:pPr>
      <w:r>
        <w:t>Receive the i-Factor package</w:t>
      </w:r>
    </w:p>
    <w:p w14:paraId="31633178" w14:textId="77777777" w:rsidR="003B2E32" w:rsidRPr="004B1EC4" w:rsidRDefault="0004121F" w:rsidP="00927897">
      <w:pPr>
        <w:numPr>
          <w:ilvl w:val="0"/>
          <w:numId w:val="26"/>
        </w:numPr>
        <w:rPr>
          <w:rFonts w:ascii="Calibri" w:hAnsi="Calibri" w:cs="Times New Roman"/>
          <w:bCs w:val="0"/>
          <w:sz w:val="22"/>
          <w:szCs w:val="24"/>
          <w:lang w:eastAsia="en-US"/>
        </w:rPr>
      </w:pPr>
      <w:r>
        <w:rPr>
          <w:rFonts w:ascii="Calibri" w:hAnsi="Calibri"/>
          <w:sz w:val="22"/>
          <w:szCs w:val="22"/>
        </w:rPr>
        <w:t xml:space="preserve">The </w:t>
      </w:r>
      <w:r w:rsidRPr="0004121F">
        <w:rPr>
          <w:rFonts w:ascii="Calibri" w:hAnsi="Calibri"/>
          <w:sz w:val="22"/>
          <w:szCs w:val="22"/>
        </w:rPr>
        <w:t>SBO/MBO (branch) or the i-Factor sales team member (HO)</w:t>
      </w:r>
      <w:r>
        <w:rPr>
          <w:rFonts w:ascii="Calibri" w:hAnsi="Calibri"/>
          <w:sz w:val="22"/>
          <w:szCs w:val="22"/>
        </w:rPr>
        <w:t xml:space="preserve"> </w:t>
      </w:r>
      <w:r w:rsidR="003B2E32" w:rsidRPr="004B1EC4">
        <w:rPr>
          <w:rFonts w:ascii="Calibri" w:hAnsi="Calibri" w:cs="Times New Roman"/>
          <w:bCs w:val="0"/>
          <w:sz w:val="22"/>
          <w:szCs w:val="24"/>
          <w:lang w:eastAsia="en-US"/>
        </w:rPr>
        <w:t xml:space="preserve">verify the </w:t>
      </w:r>
      <w:r w:rsidR="00343606" w:rsidRPr="004B1EC4">
        <w:rPr>
          <w:rFonts w:ascii="Calibri" w:hAnsi="Calibri" w:cs="Times New Roman"/>
          <w:bCs w:val="0"/>
          <w:sz w:val="22"/>
          <w:szCs w:val="24"/>
          <w:lang w:eastAsia="en-US"/>
        </w:rPr>
        <w:t>SME</w:t>
      </w:r>
      <w:r w:rsidR="003B2E32" w:rsidRPr="004B1EC4">
        <w:rPr>
          <w:rFonts w:ascii="Calibri" w:hAnsi="Calibri" w:cs="Times New Roman"/>
          <w:bCs w:val="0"/>
          <w:sz w:val="22"/>
          <w:szCs w:val="24"/>
          <w:lang w:eastAsia="en-US"/>
        </w:rPr>
        <w:t xml:space="preserve">’s ID, signature and upload the </w:t>
      </w:r>
      <w:r>
        <w:rPr>
          <w:rFonts w:ascii="Calibri" w:hAnsi="Calibri" w:cs="Times New Roman"/>
          <w:bCs w:val="0"/>
          <w:sz w:val="22"/>
          <w:szCs w:val="24"/>
          <w:lang w:eastAsia="en-US"/>
        </w:rPr>
        <w:t>legal documents</w:t>
      </w:r>
      <w:r w:rsidR="003B2E32" w:rsidRPr="004B1EC4">
        <w:rPr>
          <w:rFonts w:ascii="Calibri" w:hAnsi="Calibri" w:cs="Times New Roman"/>
          <w:bCs w:val="0"/>
          <w:sz w:val="22"/>
          <w:szCs w:val="24"/>
          <w:lang w:eastAsia="en-US"/>
        </w:rPr>
        <w:t xml:space="preserve"> into the system</w:t>
      </w:r>
    </w:p>
    <w:p w14:paraId="456D9F23" w14:textId="77777777" w:rsidR="003B2E32" w:rsidRDefault="0004121F" w:rsidP="00927897">
      <w:pPr>
        <w:pStyle w:val="afff"/>
        <w:numPr>
          <w:ilvl w:val="0"/>
          <w:numId w:val="37"/>
        </w:numPr>
      </w:pPr>
      <w:r>
        <w:t xml:space="preserve">The </w:t>
      </w:r>
      <w:r w:rsidRPr="0004121F">
        <w:t>SBO/MBO (branch) or the i-Factor sales team member (HO)</w:t>
      </w:r>
      <w:r>
        <w:t xml:space="preserve"> </w:t>
      </w:r>
      <w:r w:rsidR="00343606" w:rsidRPr="004B1EC4">
        <w:t>is required to verify the SME</w:t>
      </w:r>
      <w:r w:rsidR="003B2E32" w:rsidRPr="004B1EC4">
        <w:t>’s ID and signature.</w:t>
      </w:r>
    </w:p>
    <w:p w14:paraId="197ED3B0" w14:textId="77777777" w:rsidR="00A56383" w:rsidRPr="004B1EC4" w:rsidRDefault="00A56383" w:rsidP="00927897">
      <w:pPr>
        <w:pStyle w:val="afff"/>
        <w:numPr>
          <w:ilvl w:val="0"/>
          <w:numId w:val="37"/>
        </w:numPr>
      </w:pPr>
      <w:r>
        <w:t>The documents will then be passed on to the Head of SME center (branch) or the Head of i-Factor (HO) to check and sign.</w:t>
      </w:r>
    </w:p>
    <w:p w14:paraId="318BD5D7" w14:textId="77777777" w:rsidR="003B2E32" w:rsidRPr="004B1EC4" w:rsidRDefault="003B2E32" w:rsidP="00927897">
      <w:pPr>
        <w:pStyle w:val="afff"/>
        <w:numPr>
          <w:ilvl w:val="0"/>
          <w:numId w:val="37"/>
        </w:numPr>
      </w:pPr>
      <w:r w:rsidRPr="004B1EC4">
        <w:t xml:space="preserve">The documents will then be passed on to the </w:t>
      </w:r>
      <w:r w:rsidR="00131D7F">
        <w:t>underwriting team</w:t>
      </w:r>
      <w:r w:rsidRPr="004B1EC4">
        <w:t xml:space="preserve"> member for double check.</w:t>
      </w:r>
    </w:p>
    <w:p w14:paraId="5C9756D8" w14:textId="77777777" w:rsidR="003B2E32" w:rsidRPr="004B1EC4" w:rsidRDefault="003B2E32" w:rsidP="00927897">
      <w:pPr>
        <w:numPr>
          <w:ilvl w:val="0"/>
          <w:numId w:val="26"/>
        </w:numPr>
        <w:rPr>
          <w:rFonts w:ascii="Calibri" w:hAnsi="Calibri" w:cs="Times New Roman"/>
          <w:bCs w:val="0"/>
          <w:sz w:val="22"/>
          <w:szCs w:val="24"/>
          <w:lang w:eastAsia="en-US"/>
        </w:rPr>
      </w:pPr>
      <w:r w:rsidRPr="004B1EC4">
        <w:rPr>
          <w:rFonts w:ascii="Calibri" w:hAnsi="Calibri" w:cs="Times New Roman"/>
          <w:bCs w:val="0"/>
          <w:sz w:val="22"/>
          <w:szCs w:val="24"/>
          <w:lang w:eastAsia="en-US"/>
        </w:rPr>
        <w:t xml:space="preserve">The </w:t>
      </w:r>
      <w:r w:rsidR="00131D7F">
        <w:rPr>
          <w:rFonts w:ascii="Calibri" w:hAnsi="Calibri" w:cs="Times New Roman"/>
          <w:bCs w:val="0"/>
          <w:sz w:val="22"/>
          <w:szCs w:val="24"/>
          <w:lang w:eastAsia="en-US"/>
        </w:rPr>
        <w:t>underwriting team</w:t>
      </w:r>
      <w:r w:rsidRPr="004B1EC4">
        <w:rPr>
          <w:rFonts w:ascii="Calibri" w:hAnsi="Calibri" w:cs="Times New Roman"/>
          <w:bCs w:val="0"/>
          <w:sz w:val="22"/>
          <w:szCs w:val="24"/>
          <w:lang w:eastAsia="en-US"/>
        </w:rPr>
        <w:t xml:space="preserve"> member double check the signature and uploaded documents</w:t>
      </w:r>
      <w:r w:rsidR="00E2258D">
        <w:rPr>
          <w:rFonts w:ascii="Calibri" w:hAnsi="Calibri" w:cs="Times New Roman"/>
          <w:bCs w:val="0"/>
          <w:sz w:val="22"/>
          <w:szCs w:val="24"/>
          <w:lang w:eastAsia="en-US"/>
        </w:rPr>
        <w:t xml:space="preserve"> and </w:t>
      </w:r>
      <w:r w:rsidR="00E2258D">
        <w:rPr>
          <w:rFonts w:ascii="Calibri" w:hAnsi="Calibri" w:cs="Calibri"/>
          <w:bCs w:val="0"/>
          <w:color w:val="000000"/>
          <w:sz w:val="16"/>
          <w:szCs w:val="16"/>
          <w:lang w:val="zh-HK" w:eastAsia="en-US"/>
        </w:rPr>
        <w:t>V</w:t>
      </w:r>
      <w:r w:rsidR="00E2258D" w:rsidRPr="00E2258D">
        <w:rPr>
          <w:rFonts w:ascii="Calibri" w:hAnsi="Calibri" w:cs="Times New Roman"/>
          <w:bCs w:val="0"/>
          <w:sz w:val="22"/>
          <w:szCs w:val="24"/>
          <w:lang w:eastAsia="en-US"/>
        </w:rPr>
        <w:t>erify bank account with corebanking system</w:t>
      </w:r>
    </w:p>
    <w:p w14:paraId="34EB9016" w14:textId="77777777" w:rsidR="003B2E32" w:rsidRPr="004B1EC4" w:rsidRDefault="003B2E32" w:rsidP="00927897">
      <w:pPr>
        <w:pStyle w:val="afff"/>
        <w:numPr>
          <w:ilvl w:val="0"/>
          <w:numId w:val="38"/>
        </w:numPr>
      </w:pPr>
      <w:r w:rsidRPr="004B1EC4">
        <w:t xml:space="preserve">The </w:t>
      </w:r>
      <w:r w:rsidR="00131D7F">
        <w:t>underwriting team</w:t>
      </w:r>
      <w:r w:rsidRPr="004B1EC4">
        <w:t xml:space="preserve"> member should be able to receive notification from the </w:t>
      </w:r>
      <w:r w:rsidR="00D73F66" w:rsidRPr="0004121F">
        <w:t>SBO/MBO (branch) or the i-Factor sales team member (HO)</w:t>
      </w:r>
      <w:r w:rsidRPr="004B1EC4">
        <w:t xml:space="preserve"> and </w:t>
      </w:r>
      <w:r w:rsidR="00D73F66">
        <w:t>check the SME’s signature, legal do</w:t>
      </w:r>
      <w:r w:rsidR="00CA1897">
        <w:t>cuments and bank account number and verify the bank account number using the interface with the core banking system of the VPBank</w:t>
      </w:r>
    </w:p>
    <w:p w14:paraId="4C0359E2" w14:textId="77777777" w:rsidR="003B2E32" w:rsidRPr="004B1EC4" w:rsidRDefault="003B2E32" w:rsidP="00927897">
      <w:pPr>
        <w:pStyle w:val="afff"/>
        <w:numPr>
          <w:ilvl w:val="0"/>
          <w:numId w:val="38"/>
        </w:numPr>
      </w:pPr>
      <w:r w:rsidRPr="004B1EC4">
        <w:t xml:space="preserve">If the double check gives negative results, the </w:t>
      </w:r>
      <w:r w:rsidR="00131D7F">
        <w:t>underwriting team</w:t>
      </w:r>
      <w:r w:rsidRPr="004B1EC4">
        <w:t xml:space="preserve"> member should “Inform </w:t>
      </w:r>
      <w:r w:rsidR="00D73F66" w:rsidRPr="0004121F">
        <w:t>SBO/MBO (branch) or the i-Factor sales team member (HO)</w:t>
      </w:r>
      <w:r w:rsidRPr="004B1EC4">
        <w:t xml:space="preserve">” to contact the </w:t>
      </w:r>
      <w:r w:rsidR="00455543" w:rsidRPr="004B1EC4">
        <w:t>SME</w:t>
      </w:r>
      <w:r w:rsidRPr="004B1EC4">
        <w:t xml:space="preserve"> to come to branch again to re-sign the paper</w:t>
      </w:r>
      <w:r w:rsidR="00CA1897">
        <w:t>work and/or reconfirm the bank account number</w:t>
      </w:r>
    </w:p>
    <w:p w14:paraId="379C0E4A" w14:textId="77777777" w:rsidR="003B2E32" w:rsidRPr="004B1EC4" w:rsidRDefault="003B2E32" w:rsidP="003B2E32">
      <w:pPr>
        <w:pStyle w:val="afff"/>
        <w:ind w:left="810"/>
        <w:rPr>
          <w:color w:val="FF0000"/>
        </w:rPr>
      </w:pPr>
      <w:r w:rsidRPr="004B1EC4">
        <w:rPr>
          <w:color w:val="FF0000"/>
        </w:rPr>
        <w:t>Paste the notification content here</w:t>
      </w:r>
    </w:p>
    <w:p w14:paraId="78DD08E4" w14:textId="77777777" w:rsidR="003B2E32" w:rsidRPr="004B1EC4" w:rsidRDefault="003B2E32" w:rsidP="00927897">
      <w:pPr>
        <w:pStyle w:val="afff"/>
        <w:numPr>
          <w:ilvl w:val="0"/>
          <w:numId w:val="38"/>
        </w:numPr>
      </w:pPr>
      <w:r w:rsidRPr="004B1EC4">
        <w:t xml:space="preserve">The </w:t>
      </w:r>
      <w:r w:rsidR="00455543" w:rsidRPr="004B1EC4">
        <w:t>SME</w:t>
      </w:r>
      <w:r w:rsidRPr="004B1EC4">
        <w:t xml:space="preserve"> come to branch again to re-sign the p</w:t>
      </w:r>
      <w:r w:rsidR="00455543" w:rsidRPr="004B1EC4">
        <w:t>aper</w:t>
      </w:r>
      <w:r w:rsidRPr="004B1EC4">
        <w:t>work</w:t>
      </w:r>
      <w:r w:rsidR="00B34CF6">
        <w:t>. The flow goes back to step 6</w:t>
      </w:r>
      <w:r w:rsidRPr="004B1EC4">
        <w:t xml:space="preserve"> -&gt;</w:t>
      </w:r>
      <w:r w:rsidR="00B34CF6" w:rsidRPr="00B34CF6">
        <w:t xml:space="preserve"> </w:t>
      </w:r>
      <w:r w:rsidR="00B34CF6" w:rsidRPr="0004121F">
        <w:t>SBO/MBO (branch) or the i-Factor sales team member (HO)</w:t>
      </w:r>
      <w:r w:rsidR="00B34CF6">
        <w:t xml:space="preserve"> </w:t>
      </w:r>
      <w:r w:rsidRPr="004B1EC4">
        <w:t xml:space="preserve">do first round checking -&gt; </w:t>
      </w:r>
      <w:r w:rsidR="00131D7F">
        <w:t>underwriting team</w:t>
      </w:r>
      <w:r w:rsidRPr="004B1EC4">
        <w:t xml:space="preserve"> member do second round checking until the documents are all verified.</w:t>
      </w:r>
    </w:p>
    <w:p w14:paraId="52AB1521" w14:textId="77777777" w:rsidR="003B2E32" w:rsidRPr="004B1EC4" w:rsidRDefault="003B2E32" w:rsidP="00927897">
      <w:pPr>
        <w:pStyle w:val="afff"/>
        <w:numPr>
          <w:ilvl w:val="0"/>
          <w:numId w:val="38"/>
        </w:numPr>
      </w:pPr>
      <w:r w:rsidRPr="004B1EC4">
        <w:t xml:space="preserve">If the </w:t>
      </w:r>
      <w:r w:rsidR="00D73F66">
        <w:t xml:space="preserve">double check result is positive, </w:t>
      </w:r>
      <w:r w:rsidRPr="004B1EC4">
        <w:t xml:space="preserve">the </w:t>
      </w:r>
      <w:r w:rsidR="00131D7F">
        <w:t>underwriting team</w:t>
      </w:r>
      <w:r w:rsidRPr="004B1EC4">
        <w:t xml:space="preserve"> member should be able to click on “Activate auction” to release the </w:t>
      </w:r>
      <w:r w:rsidR="006D7EEE" w:rsidRPr="004B1EC4">
        <w:t>SME</w:t>
      </w:r>
      <w:r w:rsidRPr="004B1EC4">
        <w:t xml:space="preserve"> onto the platform. By clicking this, the system will automatically send SMS/email to inform the </w:t>
      </w:r>
      <w:r w:rsidR="006D7EEE" w:rsidRPr="004B1EC4">
        <w:t>SME</w:t>
      </w:r>
      <w:r w:rsidRPr="004B1EC4">
        <w:t xml:space="preserve"> of the activation</w:t>
      </w:r>
      <w:r w:rsidR="006D7EEE" w:rsidRPr="004B1EC4">
        <w:t>.</w:t>
      </w:r>
    </w:p>
    <w:p w14:paraId="08566809" w14:textId="77777777" w:rsidR="006D7EEE" w:rsidRPr="004B1EC4" w:rsidRDefault="006D7EEE" w:rsidP="006D7EEE">
      <w:pPr>
        <w:pStyle w:val="afff"/>
        <w:ind w:left="810"/>
        <w:rPr>
          <w:color w:val="FF0000"/>
        </w:rPr>
      </w:pPr>
      <w:r w:rsidRPr="004B1EC4">
        <w:rPr>
          <w:color w:val="FF0000"/>
        </w:rPr>
        <w:t>Paste the notification content here</w:t>
      </w:r>
    </w:p>
    <w:p w14:paraId="75E1DAF6" w14:textId="77777777" w:rsidR="003B2E32" w:rsidRPr="004B1EC4" w:rsidRDefault="003B2E32" w:rsidP="00927897">
      <w:pPr>
        <w:pStyle w:val="afff"/>
        <w:numPr>
          <w:ilvl w:val="0"/>
          <w:numId w:val="38"/>
        </w:numPr>
      </w:pPr>
      <w:r w:rsidRPr="004B1EC4">
        <w:t xml:space="preserve">When the </w:t>
      </w:r>
      <w:r w:rsidR="007A5CCA">
        <w:t>SME</w:t>
      </w:r>
      <w:r w:rsidRPr="004B1EC4">
        <w:t xml:space="preserve"> log in to the platform, they should now be able to access the auction function (</w:t>
      </w:r>
      <w:r w:rsidR="006D7EEE" w:rsidRPr="004B1EC4">
        <w:t>upload</w:t>
      </w:r>
      <w:r w:rsidRPr="004B1EC4">
        <w:t xml:space="preserve"> invoices).</w:t>
      </w:r>
    </w:p>
    <w:p w14:paraId="749A0A52" w14:textId="77777777" w:rsidR="003B2E32" w:rsidRPr="004B1EC4" w:rsidRDefault="003B2E32" w:rsidP="00927897">
      <w:pPr>
        <w:keepNext/>
        <w:keepLines/>
        <w:widowControl/>
        <w:numPr>
          <w:ilvl w:val="1"/>
          <w:numId w:val="40"/>
        </w:numPr>
        <w:tabs>
          <w:tab w:val="left" w:pos="540"/>
        </w:tabs>
        <w:spacing w:before="120" w:after="120"/>
        <w:jc w:val="left"/>
        <w:outlineLvl w:val="1"/>
        <w:rPr>
          <w:rFonts w:ascii="Calibri" w:hAnsi="Calibri" w:cs="Times New Roman"/>
          <w:b/>
          <w:bCs w:val="0"/>
          <w:color w:val="1F497D"/>
          <w:sz w:val="22"/>
          <w:szCs w:val="26"/>
          <w:lang w:eastAsia="en-US"/>
        </w:rPr>
      </w:pPr>
      <w:bookmarkStart w:id="107" w:name="_Toc390431992"/>
      <w:r w:rsidRPr="004B1EC4">
        <w:rPr>
          <w:rFonts w:ascii="Calibri" w:hAnsi="Calibri" w:cs="Times New Roman"/>
          <w:b/>
          <w:bCs w:val="0"/>
          <w:color w:val="1F497D"/>
          <w:sz w:val="22"/>
          <w:szCs w:val="26"/>
          <w:lang w:eastAsia="en-US"/>
        </w:rPr>
        <w:t>Business rules</w:t>
      </w:r>
      <w:bookmarkEnd w:id="107"/>
    </w:p>
    <w:p w14:paraId="548AEED6" w14:textId="77777777" w:rsidR="003B2E32" w:rsidRPr="004B1EC4" w:rsidRDefault="003B2E32" w:rsidP="00927897">
      <w:pPr>
        <w:numPr>
          <w:ilvl w:val="0"/>
          <w:numId w:val="27"/>
        </w:numPr>
        <w:rPr>
          <w:rFonts w:ascii="Calibri" w:hAnsi="Calibri" w:cs="Times New Roman"/>
          <w:bCs w:val="0"/>
          <w:sz w:val="22"/>
          <w:szCs w:val="24"/>
          <w:lang w:eastAsia="en-US"/>
        </w:rPr>
      </w:pPr>
      <w:r w:rsidRPr="004B1EC4">
        <w:rPr>
          <w:rFonts w:ascii="Calibri" w:hAnsi="Calibri" w:cs="Times New Roman"/>
          <w:bCs w:val="0"/>
          <w:sz w:val="22"/>
          <w:szCs w:val="24"/>
          <w:lang w:eastAsia="en-US"/>
        </w:rPr>
        <w:t>The auction function should be activated within the next 24 hrs.</w:t>
      </w:r>
    </w:p>
    <w:p w14:paraId="70F97C1A" w14:textId="77777777" w:rsidR="006D7EEE" w:rsidRPr="004B1EC4" w:rsidRDefault="003B2E32" w:rsidP="00927897">
      <w:pPr>
        <w:numPr>
          <w:ilvl w:val="0"/>
          <w:numId w:val="27"/>
        </w:numPr>
        <w:rPr>
          <w:rFonts w:ascii="Calibri" w:hAnsi="Calibri" w:cs="Times New Roman"/>
          <w:bCs w:val="0"/>
          <w:sz w:val="22"/>
          <w:szCs w:val="24"/>
          <w:lang w:eastAsia="en-US"/>
        </w:rPr>
      </w:pPr>
      <w:r w:rsidRPr="004B1EC4">
        <w:rPr>
          <w:rFonts w:ascii="Calibri" w:hAnsi="Calibri" w:cs="Times New Roman"/>
          <w:bCs w:val="0"/>
          <w:sz w:val="22"/>
          <w:szCs w:val="24"/>
          <w:lang w:eastAsia="en-US"/>
        </w:rPr>
        <w:t xml:space="preserve">The bank account of the </w:t>
      </w:r>
      <w:r w:rsidR="006D7EEE" w:rsidRPr="004B1EC4">
        <w:rPr>
          <w:rFonts w:ascii="Calibri" w:hAnsi="Calibri" w:cs="Times New Roman"/>
          <w:bCs w:val="0"/>
          <w:sz w:val="22"/>
          <w:szCs w:val="24"/>
          <w:lang w:eastAsia="en-US"/>
        </w:rPr>
        <w:t xml:space="preserve">SME </w:t>
      </w:r>
      <w:r w:rsidRPr="004B1EC4">
        <w:rPr>
          <w:rFonts w:ascii="Calibri" w:hAnsi="Calibri" w:cs="Times New Roman"/>
          <w:bCs w:val="0"/>
          <w:sz w:val="22"/>
          <w:szCs w:val="24"/>
          <w:lang w:eastAsia="en-US"/>
        </w:rPr>
        <w:t xml:space="preserve">should be linked </w:t>
      </w:r>
      <w:r w:rsidR="006D7EEE" w:rsidRPr="004B1EC4">
        <w:rPr>
          <w:rFonts w:ascii="Calibri" w:hAnsi="Calibri" w:cs="Times New Roman"/>
          <w:bCs w:val="0"/>
          <w:sz w:val="22"/>
          <w:szCs w:val="24"/>
          <w:lang w:eastAsia="en-US"/>
        </w:rPr>
        <w:t>the i-Factor account.</w:t>
      </w:r>
    </w:p>
    <w:p w14:paraId="2E1AF505" w14:textId="77777777" w:rsidR="00E33BD9" w:rsidRDefault="00E33BD9" w:rsidP="00927897">
      <w:pPr>
        <w:numPr>
          <w:ilvl w:val="0"/>
          <w:numId w:val="27"/>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5B369928" w14:textId="77777777" w:rsidR="00E33BD9" w:rsidRDefault="00E33BD9" w:rsidP="00927897">
      <w:pPr>
        <w:numPr>
          <w:ilvl w:val="0"/>
          <w:numId w:val="27"/>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589E734A" w14:textId="77777777" w:rsidR="00E33BD9" w:rsidRPr="00E33BD9" w:rsidRDefault="00E33BD9" w:rsidP="00927897">
      <w:pPr>
        <w:numPr>
          <w:ilvl w:val="0"/>
          <w:numId w:val="27"/>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51B9BCF7" w14:textId="77777777" w:rsidR="006D7EEE" w:rsidRPr="00E33BD9" w:rsidRDefault="00E33BD9" w:rsidP="00927897">
      <w:pPr>
        <w:numPr>
          <w:ilvl w:val="0"/>
          <w:numId w:val="27"/>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5D933CD3" w14:textId="77777777" w:rsidR="003B2E32" w:rsidRPr="00A4451D" w:rsidRDefault="003B2E32" w:rsidP="00927897">
      <w:pPr>
        <w:keepNext/>
        <w:keepLines/>
        <w:widowControl/>
        <w:numPr>
          <w:ilvl w:val="1"/>
          <w:numId w:val="40"/>
        </w:numPr>
        <w:tabs>
          <w:tab w:val="left" w:pos="540"/>
        </w:tabs>
        <w:spacing w:before="120" w:after="120"/>
        <w:jc w:val="left"/>
        <w:outlineLvl w:val="1"/>
        <w:rPr>
          <w:rFonts w:ascii="Calibri" w:hAnsi="Calibri" w:cs="Times New Roman"/>
          <w:b/>
          <w:bCs w:val="0"/>
          <w:color w:val="1F497D"/>
          <w:sz w:val="22"/>
          <w:szCs w:val="26"/>
          <w:lang w:eastAsia="en-US"/>
        </w:rPr>
      </w:pPr>
      <w:bookmarkStart w:id="108" w:name="_Toc390431993"/>
      <w:r w:rsidRPr="00A4451D">
        <w:rPr>
          <w:rFonts w:ascii="Calibri" w:hAnsi="Calibri" w:cs="Times New Roman"/>
          <w:b/>
          <w:bCs w:val="0"/>
          <w:color w:val="1F497D"/>
          <w:sz w:val="22"/>
          <w:szCs w:val="26"/>
          <w:lang w:eastAsia="en-US"/>
        </w:rPr>
        <w:t>Inputs and outputs</w:t>
      </w:r>
      <w:bookmarkEnd w:id="108"/>
    </w:p>
    <w:p w14:paraId="74915679" w14:textId="77777777" w:rsidR="003B2E32" w:rsidRPr="003B2E32" w:rsidRDefault="003B2E32" w:rsidP="003B2E32">
      <w:pPr>
        <w:rPr>
          <w:lang w:eastAsia="zh-HK"/>
        </w:rPr>
      </w:pPr>
    </w:p>
    <w:p w14:paraId="06AF4869" w14:textId="77777777" w:rsidR="00CA52D5" w:rsidRPr="00C57497" w:rsidRDefault="009C4FF3" w:rsidP="00CA52D5">
      <w:pPr>
        <w:pStyle w:val="1"/>
        <w:numPr>
          <w:ilvl w:val="0"/>
          <w:numId w:val="0"/>
        </w:numPr>
        <w:tabs>
          <w:tab w:val="left" w:pos="5250"/>
        </w:tabs>
        <w:spacing w:before="120" w:after="120" w:line="240" w:lineRule="auto"/>
        <w:jc w:val="center"/>
        <w:rPr>
          <w:rFonts w:ascii="Calibri" w:eastAsia="PMingLiU" w:hAnsi="Calibri" w:cs="Courier New"/>
          <w:b/>
          <w:color w:val="0070C0"/>
          <w:szCs w:val="21"/>
          <w:lang w:eastAsia="zh-HK"/>
        </w:rPr>
      </w:pPr>
      <w:bookmarkStart w:id="109" w:name="_Toc388445096"/>
      <w:r>
        <w:rPr>
          <w:rFonts w:ascii="Calibri" w:eastAsia="PMingLiU" w:hAnsi="Calibri" w:cs="Courier New"/>
          <w:b/>
          <w:color w:val="0070C0"/>
          <w:szCs w:val="21"/>
          <w:lang w:eastAsia="zh-HK"/>
        </w:rPr>
        <w:br w:type="page"/>
      </w:r>
      <w:bookmarkStart w:id="110" w:name="_Toc390431994"/>
      <w:r w:rsidR="00CA52D5" w:rsidRPr="00C57497">
        <w:rPr>
          <w:rFonts w:ascii="Calibri" w:eastAsia="PMingLiU" w:hAnsi="Calibri" w:cs="Courier New"/>
          <w:b/>
          <w:color w:val="0070C0"/>
          <w:szCs w:val="21"/>
          <w:lang w:eastAsia="zh-HK"/>
        </w:rPr>
        <w:t xml:space="preserve">Chapter 2 </w:t>
      </w:r>
      <w:r w:rsidR="00081915" w:rsidRPr="00C57497">
        <w:rPr>
          <w:rFonts w:ascii="Calibri" w:eastAsia="PMingLiU" w:hAnsi="Calibri" w:cs="Courier New"/>
          <w:b/>
          <w:color w:val="0070C0"/>
          <w:szCs w:val="21"/>
          <w:lang w:eastAsia="zh-HK"/>
        </w:rPr>
        <w:t>Investor</w:t>
      </w:r>
      <w:r w:rsidR="00CA52D5" w:rsidRPr="00C57497">
        <w:rPr>
          <w:rFonts w:ascii="Calibri" w:eastAsia="PMingLiU" w:hAnsi="Calibri" w:cs="Courier New"/>
          <w:b/>
          <w:color w:val="0070C0"/>
          <w:szCs w:val="21"/>
          <w:lang w:eastAsia="zh-HK"/>
        </w:rPr>
        <w:t xml:space="preserve"> Application Process</w:t>
      </w:r>
      <w:bookmarkEnd w:id="109"/>
      <w:bookmarkEnd w:id="110"/>
    </w:p>
    <w:p w14:paraId="0D799FB7" w14:textId="77777777" w:rsidR="00CA52D5" w:rsidRPr="00C57497" w:rsidRDefault="00CA52D5" w:rsidP="00652F8F">
      <w:pPr>
        <w:keepNext/>
        <w:keepLines/>
        <w:widowControl/>
        <w:numPr>
          <w:ilvl w:val="0"/>
          <w:numId w:val="16"/>
        </w:numPr>
        <w:spacing w:before="120" w:after="120"/>
        <w:ind w:left="540" w:hanging="540"/>
        <w:jc w:val="left"/>
        <w:outlineLvl w:val="0"/>
        <w:rPr>
          <w:rFonts w:ascii="Calibri" w:hAnsi="Calibri" w:cs="Times New Roman"/>
          <w:b/>
          <w:bCs w:val="0"/>
          <w:color w:val="1F497D"/>
          <w:sz w:val="24"/>
          <w:szCs w:val="32"/>
          <w:lang w:eastAsia="en-US"/>
        </w:rPr>
      </w:pPr>
      <w:bookmarkStart w:id="111" w:name="_Toc388445097"/>
      <w:bookmarkStart w:id="112" w:name="_Toc390431995"/>
      <w:r w:rsidRPr="00C57497">
        <w:rPr>
          <w:rFonts w:ascii="Calibri" w:hAnsi="Calibri" w:cs="Times New Roman"/>
          <w:b/>
          <w:bCs w:val="0"/>
          <w:color w:val="1F497D"/>
          <w:sz w:val="24"/>
          <w:szCs w:val="32"/>
          <w:lang w:eastAsia="en-US"/>
        </w:rPr>
        <w:t>User registration and investor application</w:t>
      </w:r>
      <w:bookmarkEnd w:id="111"/>
      <w:bookmarkEnd w:id="112"/>
    </w:p>
    <w:p w14:paraId="0DF0F278" w14:textId="77777777" w:rsidR="00CA52D5" w:rsidRPr="00C57497" w:rsidRDefault="00CA52D5" w:rsidP="00B90882">
      <w:pPr>
        <w:keepNext/>
        <w:keepLines/>
        <w:widowControl/>
        <w:numPr>
          <w:ilvl w:val="0"/>
          <w:numId w:val="15"/>
        </w:numPr>
        <w:spacing w:before="120" w:after="120"/>
        <w:ind w:left="540" w:hanging="540"/>
        <w:jc w:val="left"/>
        <w:outlineLvl w:val="1"/>
        <w:rPr>
          <w:rFonts w:ascii="Calibri" w:hAnsi="Calibri" w:cs="Times New Roman"/>
          <w:b/>
          <w:bCs w:val="0"/>
          <w:color w:val="1F497D"/>
          <w:sz w:val="22"/>
          <w:szCs w:val="26"/>
          <w:lang w:eastAsia="en-US"/>
        </w:rPr>
      </w:pPr>
      <w:bookmarkStart w:id="113" w:name="_Toc388445098"/>
      <w:bookmarkStart w:id="114" w:name="_Toc390431996"/>
      <w:r w:rsidRPr="00C57497">
        <w:rPr>
          <w:rFonts w:ascii="Calibri" w:hAnsi="Calibri" w:cs="Times New Roman"/>
          <w:b/>
          <w:bCs w:val="0"/>
          <w:color w:val="1F497D"/>
          <w:sz w:val="22"/>
          <w:szCs w:val="26"/>
          <w:lang w:eastAsia="en-US"/>
        </w:rPr>
        <w:t>Function description</w:t>
      </w:r>
      <w:bookmarkEnd w:id="113"/>
      <w:bookmarkEnd w:id="114"/>
    </w:p>
    <w:p w14:paraId="6F92A7E7" w14:textId="77777777" w:rsidR="00CA52D5" w:rsidRPr="00C57497" w:rsidRDefault="00CA52D5" w:rsidP="00D9004A">
      <w:pPr>
        <w:widowControl/>
        <w:spacing w:after="160" w:line="259" w:lineRule="auto"/>
        <w:jc w:val="left"/>
        <w:rPr>
          <w:rFonts w:ascii="Calibri" w:eastAsia="Calibri" w:hAnsi="Calibri" w:cs="Times New Roman"/>
          <w:bCs w:val="0"/>
          <w:sz w:val="22"/>
          <w:szCs w:val="22"/>
          <w:lang w:eastAsia="en-US"/>
        </w:rPr>
      </w:pPr>
      <w:r w:rsidRPr="00C57497">
        <w:rPr>
          <w:rFonts w:ascii="Calibri" w:eastAsia="Calibri" w:hAnsi="Calibri" w:cs="Times New Roman"/>
          <w:bCs w:val="0"/>
          <w:sz w:val="22"/>
          <w:szCs w:val="22"/>
          <w:lang w:eastAsia="en-US"/>
        </w:rPr>
        <w:t>If private investors would like to become registered buyers of i-Factor platform, they are required to fill in the registration form and application form. After finish the registration form, the system will automatically send an activation email to the investor’s email address. After activating the account, the investor can log in and start fill in the application form.</w:t>
      </w:r>
    </w:p>
    <w:p w14:paraId="68403F9A" w14:textId="77777777" w:rsidR="00CA52D5" w:rsidRPr="00C57497" w:rsidRDefault="00CA52D5" w:rsidP="00B90882">
      <w:pPr>
        <w:keepNext/>
        <w:keepLines/>
        <w:widowControl/>
        <w:numPr>
          <w:ilvl w:val="0"/>
          <w:numId w:val="15"/>
        </w:numPr>
        <w:spacing w:before="120" w:after="120"/>
        <w:ind w:left="540" w:hanging="540"/>
        <w:jc w:val="left"/>
        <w:outlineLvl w:val="1"/>
        <w:rPr>
          <w:rFonts w:ascii="Calibri" w:hAnsi="Calibri" w:cs="Times New Roman"/>
          <w:b/>
          <w:bCs w:val="0"/>
          <w:color w:val="1F497D"/>
          <w:sz w:val="22"/>
          <w:szCs w:val="26"/>
          <w:lang w:eastAsia="en-US"/>
        </w:rPr>
      </w:pPr>
      <w:bookmarkStart w:id="115" w:name="_Toc388445099"/>
      <w:bookmarkStart w:id="116" w:name="_Toc390431997"/>
      <w:r w:rsidRPr="00C57497">
        <w:rPr>
          <w:rFonts w:ascii="Calibri" w:hAnsi="Calibri" w:cs="Times New Roman"/>
          <w:b/>
          <w:bCs w:val="0"/>
          <w:color w:val="1F497D"/>
          <w:sz w:val="22"/>
          <w:szCs w:val="26"/>
          <w:lang w:eastAsia="en-US"/>
        </w:rPr>
        <w:t>Operation process</w:t>
      </w:r>
      <w:bookmarkEnd w:id="115"/>
      <w:bookmarkEnd w:id="116"/>
    </w:p>
    <w:p w14:paraId="03D4EC5D" w14:textId="77777777" w:rsidR="00C43FA9" w:rsidRDefault="00FA4C37" w:rsidP="008D6823">
      <w:pPr>
        <w:widowControl/>
        <w:spacing w:after="160" w:line="259" w:lineRule="auto"/>
        <w:jc w:val="center"/>
        <w:rPr>
          <w:rFonts w:ascii="Calibri" w:eastAsia="Calibri" w:hAnsi="Calibri" w:cs="Times New Roman"/>
          <w:noProof/>
          <w:sz w:val="22"/>
          <w:szCs w:val="22"/>
        </w:rPr>
      </w:pPr>
      <w:r>
        <w:rPr>
          <w:rFonts w:ascii="Calibri" w:eastAsia="Calibri" w:hAnsi="Calibri" w:cs="Times New Roman"/>
          <w:noProof/>
          <w:sz w:val="22"/>
          <w:szCs w:val="22"/>
        </w:rPr>
        <w:drawing>
          <wp:inline distT="0" distB="0" distL="0" distR="0" wp14:anchorId="292DDFD9" wp14:editId="5FF14246">
            <wp:extent cx="3921760" cy="5069840"/>
            <wp:effectExtent l="25400" t="25400" r="15240" b="35560"/>
            <wp:docPr id="28" name="图片 28"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1760" cy="5069840"/>
                    </a:xfrm>
                    <a:prstGeom prst="rect">
                      <a:avLst/>
                    </a:prstGeom>
                    <a:noFill/>
                    <a:ln w="6350" cmpd="sng">
                      <a:solidFill>
                        <a:srgbClr val="000000"/>
                      </a:solidFill>
                      <a:miter lim="800000"/>
                      <a:headEnd/>
                      <a:tailEnd/>
                    </a:ln>
                    <a:effectLst/>
                  </pic:spPr>
                </pic:pic>
              </a:graphicData>
            </a:graphic>
          </wp:inline>
        </w:drawing>
      </w:r>
    </w:p>
    <w:p w14:paraId="1A7C511A" w14:textId="77777777" w:rsidR="009D236E" w:rsidRDefault="009D236E" w:rsidP="00CA52D5">
      <w:pPr>
        <w:widowControl/>
        <w:spacing w:after="160" w:line="259" w:lineRule="auto"/>
        <w:jc w:val="left"/>
        <w:rPr>
          <w:rFonts w:ascii="Calibri" w:eastAsia="Calibri" w:hAnsi="Calibri" w:cs="Times New Roman"/>
          <w:noProof/>
          <w:sz w:val="22"/>
          <w:szCs w:val="22"/>
        </w:rPr>
      </w:pPr>
    </w:p>
    <w:p w14:paraId="2E401775" w14:textId="77777777" w:rsidR="009D236E" w:rsidRDefault="009D236E" w:rsidP="00CA52D5">
      <w:pPr>
        <w:widowControl/>
        <w:spacing w:after="160" w:line="259" w:lineRule="auto"/>
        <w:jc w:val="left"/>
        <w:rPr>
          <w:rFonts w:ascii="Calibri" w:eastAsia="Calibri" w:hAnsi="Calibri" w:cs="Times New Roman"/>
          <w:noProof/>
          <w:sz w:val="22"/>
          <w:szCs w:val="22"/>
        </w:rPr>
      </w:pPr>
    </w:p>
    <w:p w14:paraId="6BD0A224" w14:textId="77777777" w:rsidR="009D236E" w:rsidRDefault="009D236E" w:rsidP="00CA52D5">
      <w:pPr>
        <w:widowControl/>
        <w:spacing w:after="160" w:line="259" w:lineRule="auto"/>
        <w:jc w:val="left"/>
        <w:rPr>
          <w:rFonts w:ascii="Calibri" w:eastAsia="Calibri" w:hAnsi="Calibri" w:cs="Times New Roman"/>
          <w:noProof/>
          <w:sz w:val="22"/>
          <w:szCs w:val="22"/>
        </w:rPr>
      </w:pPr>
    </w:p>
    <w:p w14:paraId="3DE93996" w14:textId="77777777" w:rsidR="009D236E" w:rsidRDefault="009D236E" w:rsidP="00CA52D5">
      <w:pPr>
        <w:widowControl/>
        <w:spacing w:after="160" w:line="259" w:lineRule="auto"/>
        <w:jc w:val="left"/>
        <w:rPr>
          <w:rFonts w:ascii="Calibri" w:eastAsia="Calibri" w:hAnsi="Calibri" w:cs="Times New Roman"/>
          <w:noProof/>
          <w:sz w:val="22"/>
          <w:szCs w:val="22"/>
        </w:rPr>
      </w:pPr>
    </w:p>
    <w:p w14:paraId="375308BC" w14:textId="77777777" w:rsidR="00CA52D5" w:rsidRPr="00C57497" w:rsidRDefault="00CA52D5" w:rsidP="00B90882">
      <w:pPr>
        <w:keepNext/>
        <w:keepLines/>
        <w:widowControl/>
        <w:numPr>
          <w:ilvl w:val="0"/>
          <w:numId w:val="15"/>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17" w:name="_Toc388445100"/>
      <w:bookmarkStart w:id="118" w:name="_Toc390431998"/>
      <w:r w:rsidRPr="00C57497">
        <w:rPr>
          <w:rFonts w:ascii="Calibri" w:hAnsi="Calibri" w:cs="Times New Roman"/>
          <w:b/>
          <w:bCs w:val="0"/>
          <w:color w:val="1F497D"/>
          <w:sz w:val="22"/>
          <w:szCs w:val="26"/>
          <w:lang w:eastAsia="en-US"/>
        </w:rPr>
        <w:t>Process description</w:t>
      </w:r>
      <w:bookmarkEnd w:id="117"/>
      <w:bookmarkEnd w:id="118"/>
    </w:p>
    <w:p w14:paraId="0782D497" w14:textId="77777777" w:rsidR="009D236E" w:rsidRPr="008D6823" w:rsidRDefault="00CA52D5" w:rsidP="008D6823">
      <w:pPr>
        <w:numPr>
          <w:ilvl w:val="0"/>
          <w:numId w:val="11"/>
        </w:numPr>
        <w:rPr>
          <w:rFonts w:ascii="Calibri" w:hAnsi="Calibri" w:cs="Times New Roman"/>
          <w:bCs w:val="0"/>
          <w:sz w:val="22"/>
          <w:szCs w:val="24"/>
          <w:lang w:eastAsia="en-US"/>
        </w:rPr>
      </w:pPr>
      <w:bookmarkStart w:id="119" w:name="_Toc388445101"/>
      <w:bookmarkStart w:id="120" w:name="_Toc388449010"/>
      <w:bookmarkStart w:id="121" w:name="_Toc388453430"/>
      <w:bookmarkStart w:id="122" w:name="_Toc388453717"/>
      <w:r w:rsidRPr="00D35274">
        <w:rPr>
          <w:rFonts w:ascii="Calibri" w:hAnsi="Calibri" w:cs="Times New Roman"/>
          <w:bCs w:val="0"/>
          <w:sz w:val="22"/>
          <w:szCs w:val="24"/>
          <w:lang w:eastAsia="en-US"/>
        </w:rPr>
        <w:t xml:space="preserve">Investor open </w:t>
      </w:r>
      <w:r w:rsidR="00906464">
        <w:rPr>
          <w:rFonts w:ascii="Calibri" w:hAnsi="Calibri" w:cs="Times New Roman"/>
          <w:bCs w:val="0"/>
          <w:sz w:val="22"/>
          <w:szCs w:val="24"/>
          <w:lang w:eastAsia="en-US"/>
        </w:rPr>
        <w:t>the platform homepage</w:t>
      </w:r>
      <w:r w:rsidRPr="00D35274">
        <w:rPr>
          <w:rFonts w:ascii="Calibri" w:hAnsi="Calibri" w:cs="Times New Roman"/>
          <w:bCs w:val="0"/>
          <w:sz w:val="22"/>
          <w:szCs w:val="24"/>
          <w:lang w:eastAsia="en-US"/>
        </w:rPr>
        <w:t>:</w:t>
      </w:r>
      <w:bookmarkEnd w:id="119"/>
      <w:bookmarkEnd w:id="120"/>
      <w:bookmarkEnd w:id="121"/>
      <w:bookmarkEnd w:id="122"/>
    </w:p>
    <w:p w14:paraId="4122527D" w14:textId="77777777" w:rsidR="00CA52D5" w:rsidRPr="00C57497" w:rsidRDefault="00CA52D5" w:rsidP="00927897">
      <w:pPr>
        <w:widowControl/>
        <w:numPr>
          <w:ilvl w:val="0"/>
          <w:numId w:val="53"/>
        </w:numPr>
        <w:spacing w:after="160" w:line="259" w:lineRule="auto"/>
        <w:contextualSpacing/>
        <w:jc w:val="left"/>
        <w:rPr>
          <w:rFonts w:ascii="Calibri" w:eastAsia="Calibri" w:hAnsi="Calibri" w:cs="Times New Roman"/>
          <w:bCs w:val="0"/>
          <w:sz w:val="22"/>
          <w:szCs w:val="22"/>
          <w:lang w:eastAsia="en-US"/>
        </w:rPr>
      </w:pPr>
      <w:r w:rsidRPr="00C57497">
        <w:rPr>
          <w:rFonts w:ascii="Calibri" w:eastAsia="Times New Roman" w:hAnsi="Calibri" w:cs="Times New Roman"/>
          <w:bCs w:val="0"/>
          <w:color w:val="000000"/>
          <w:sz w:val="22"/>
          <w:szCs w:val="22"/>
          <w:lang w:eastAsia="en-US"/>
        </w:rPr>
        <w:t>Investo</w:t>
      </w:r>
      <w:r w:rsidR="008D6823">
        <w:rPr>
          <w:rFonts w:ascii="Calibri" w:eastAsia="Times New Roman" w:hAnsi="Calibri" w:cs="Times New Roman"/>
          <w:bCs w:val="0"/>
          <w:color w:val="000000"/>
          <w:sz w:val="22"/>
          <w:szCs w:val="22"/>
          <w:lang w:eastAsia="en-US"/>
        </w:rPr>
        <w:t>r click on “Become an investor”.</w:t>
      </w:r>
    </w:p>
    <w:p w14:paraId="5CC350A3" w14:textId="77777777" w:rsidR="009D236E" w:rsidRPr="008D6823" w:rsidRDefault="003E2D9F" w:rsidP="00927897">
      <w:pPr>
        <w:widowControl/>
        <w:numPr>
          <w:ilvl w:val="0"/>
          <w:numId w:val="53"/>
        </w:numPr>
        <w:spacing w:after="160" w:line="259" w:lineRule="auto"/>
        <w:contextualSpacing/>
        <w:jc w:val="left"/>
        <w:rPr>
          <w:rFonts w:ascii="Calibri" w:eastAsia="Calibri" w:hAnsi="Calibri" w:cs="Times New Roman"/>
          <w:bCs w:val="0"/>
          <w:sz w:val="22"/>
          <w:szCs w:val="22"/>
          <w:lang w:eastAsia="en-US"/>
        </w:rPr>
      </w:pPr>
      <w:r>
        <w:rPr>
          <w:rFonts w:ascii="Calibri" w:eastAsia="Times New Roman" w:hAnsi="Calibri" w:cs="Times New Roman"/>
          <w:bCs w:val="0"/>
          <w:color w:val="000000"/>
          <w:sz w:val="22"/>
          <w:szCs w:val="22"/>
          <w:lang w:eastAsia="en-US"/>
        </w:rPr>
        <w:t>Investor a</w:t>
      </w:r>
      <w:r w:rsidR="00CA52D5" w:rsidRPr="00C57497">
        <w:rPr>
          <w:rFonts w:ascii="Calibri" w:eastAsia="Times New Roman" w:hAnsi="Calibri" w:cs="Times New Roman"/>
          <w:bCs w:val="0"/>
          <w:color w:val="000000"/>
          <w:sz w:val="22"/>
          <w:szCs w:val="22"/>
          <w:lang w:eastAsia="en-US"/>
        </w:rPr>
        <w:t>ccept the Legal disclaimer which will automatically appears</w:t>
      </w:r>
      <w:r>
        <w:rPr>
          <w:rFonts w:ascii="Calibri" w:eastAsia="Times New Roman" w:hAnsi="Calibri" w:cs="Times New Roman"/>
          <w:bCs w:val="0"/>
          <w:color w:val="000000"/>
          <w:sz w:val="22"/>
          <w:szCs w:val="22"/>
          <w:lang w:eastAsia="en-US"/>
        </w:rPr>
        <w:t xml:space="preserve"> by clicking on”I Agree”</w:t>
      </w:r>
      <w:r w:rsidR="008D6823">
        <w:rPr>
          <w:rFonts w:ascii="Calibri" w:eastAsia="Calibri" w:hAnsi="Calibri" w:cs="Times New Roman"/>
          <w:bCs w:val="0"/>
          <w:sz w:val="22"/>
          <w:szCs w:val="22"/>
          <w:lang w:eastAsia="en-US"/>
        </w:rPr>
        <w:t>.</w:t>
      </w:r>
    </w:p>
    <w:p w14:paraId="4BF96524" w14:textId="77777777" w:rsidR="00CA52D5" w:rsidRPr="00225D4B" w:rsidRDefault="00CA52D5" w:rsidP="00FD74CD">
      <w:pPr>
        <w:numPr>
          <w:ilvl w:val="0"/>
          <w:numId w:val="11"/>
        </w:numPr>
        <w:rPr>
          <w:rFonts w:ascii="Calibri" w:hAnsi="Calibri" w:cs="Times New Roman"/>
          <w:bCs w:val="0"/>
          <w:sz w:val="22"/>
          <w:szCs w:val="24"/>
          <w:lang w:eastAsia="en-US"/>
        </w:rPr>
      </w:pPr>
      <w:bookmarkStart w:id="123" w:name="_Toc388445102"/>
      <w:bookmarkStart w:id="124" w:name="_Toc388449011"/>
      <w:bookmarkStart w:id="125" w:name="_Toc388453431"/>
      <w:bookmarkStart w:id="126" w:name="_Toc388453718"/>
      <w:r w:rsidRPr="00225D4B">
        <w:rPr>
          <w:rFonts w:ascii="Calibri" w:hAnsi="Calibri" w:cs="Times New Roman"/>
          <w:bCs w:val="0"/>
          <w:sz w:val="22"/>
          <w:szCs w:val="24"/>
          <w:lang w:eastAsia="en-US"/>
        </w:rPr>
        <w:t>Investor fill in registration form on website:</w:t>
      </w:r>
      <w:bookmarkEnd w:id="123"/>
      <w:bookmarkEnd w:id="124"/>
      <w:bookmarkEnd w:id="125"/>
      <w:bookmarkEnd w:id="126"/>
    </w:p>
    <w:p w14:paraId="39A9ED72" w14:textId="77777777" w:rsidR="00FB4563" w:rsidRPr="008D6823" w:rsidRDefault="00CA52D5" w:rsidP="00927897">
      <w:pPr>
        <w:widowControl/>
        <w:numPr>
          <w:ilvl w:val="0"/>
          <w:numId w:val="54"/>
        </w:numPr>
        <w:spacing w:after="160" w:line="259" w:lineRule="auto"/>
        <w:contextualSpacing/>
        <w:jc w:val="left"/>
        <w:rPr>
          <w:rFonts w:ascii="Calibri" w:eastAsia="Calibri" w:hAnsi="Calibri" w:cs="Times New Roman"/>
          <w:bCs w:val="0"/>
          <w:sz w:val="22"/>
          <w:szCs w:val="22"/>
          <w:lang w:eastAsia="en-US"/>
        </w:rPr>
      </w:pPr>
      <w:r w:rsidRPr="00C57497">
        <w:rPr>
          <w:rFonts w:ascii="Calibri" w:eastAsia="Times New Roman" w:hAnsi="Calibri" w:cs="Times New Roman"/>
          <w:bCs w:val="0"/>
          <w:color w:val="000000"/>
          <w:sz w:val="22"/>
          <w:szCs w:val="22"/>
          <w:lang w:eastAsia="en-US"/>
        </w:rPr>
        <w:t>The investor will perform this step. The registration form only includes some basic data fields such as Title, First name, Last name, Password, Email…</w:t>
      </w:r>
    </w:p>
    <w:p w14:paraId="47070050" w14:textId="77777777" w:rsidR="00CA52D5" w:rsidRPr="000C620E" w:rsidRDefault="00CA52D5" w:rsidP="00927897">
      <w:pPr>
        <w:widowControl/>
        <w:numPr>
          <w:ilvl w:val="0"/>
          <w:numId w:val="54"/>
        </w:numPr>
        <w:spacing w:after="160" w:line="259" w:lineRule="auto"/>
        <w:contextualSpacing/>
        <w:jc w:val="left"/>
        <w:rPr>
          <w:rFonts w:ascii="Calibri" w:eastAsia="Calibri" w:hAnsi="Calibri" w:cs="Times New Roman"/>
          <w:bCs w:val="0"/>
          <w:sz w:val="22"/>
          <w:szCs w:val="22"/>
          <w:lang w:eastAsia="en-US"/>
        </w:rPr>
      </w:pPr>
      <w:r w:rsidRPr="00C57497">
        <w:rPr>
          <w:rFonts w:ascii="Calibri" w:eastAsia="Times New Roman" w:hAnsi="Calibri" w:cs="Times New Roman"/>
          <w:bCs w:val="0"/>
          <w:color w:val="000000"/>
          <w:sz w:val="22"/>
          <w:szCs w:val="22"/>
          <w:lang w:eastAsia="en-US"/>
        </w:rPr>
        <w:t>After filling all the required data fields, investor click on “</w:t>
      </w:r>
      <w:r w:rsidR="00A30D4F">
        <w:rPr>
          <w:rFonts w:ascii="Calibri" w:eastAsia="Times New Roman" w:hAnsi="Calibri" w:cs="Times New Roman"/>
          <w:bCs w:val="0"/>
          <w:color w:val="000000"/>
          <w:sz w:val="22"/>
          <w:szCs w:val="22"/>
          <w:lang w:eastAsia="en-US"/>
        </w:rPr>
        <w:t>Submit</w:t>
      </w:r>
      <w:r w:rsidRPr="00C57497">
        <w:rPr>
          <w:rFonts w:ascii="Calibri" w:eastAsia="Times New Roman" w:hAnsi="Calibri" w:cs="Times New Roman"/>
          <w:bCs w:val="0"/>
          <w:color w:val="000000"/>
          <w:sz w:val="22"/>
          <w:szCs w:val="22"/>
          <w:lang w:eastAsia="en-US"/>
        </w:rPr>
        <w:t>”</w:t>
      </w:r>
    </w:p>
    <w:p w14:paraId="72A3C4FE" w14:textId="77777777" w:rsidR="000C620E" w:rsidRDefault="000C620E" w:rsidP="00927897">
      <w:pPr>
        <w:widowControl/>
        <w:numPr>
          <w:ilvl w:val="0"/>
          <w:numId w:val="54"/>
        </w:numPr>
        <w:spacing w:after="160" w:line="259" w:lineRule="auto"/>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If any errors occur (e.g. passwords not matched, email not correct…) then the screen must show in red the error for the investor to modify the incorrect information.</w:t>
      </w:r>
    </w:p>
    <w:p w14:paraId="0FC92C81" w14:textId="77777777" w:rsidR="000C620E" w:rsidRPr="00C57497" w:rsidRDefault="000C620E" w:rsidP="00927897">
      <w:pPr>
        <w:widowControl/>
        <w:numPr>
          <w:ilvl w:val="0"/>
          <w:numId w:val="54"/>
        </w:numPr>
        <w:spacing w:after="160" w:line="259" w:lineRule="auto"/>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If the registration is successful, the system should be able to send an automatic email with the activation link to the investor registered email address.</w:t>
      </w:r>
    </w:p>
    <w:p w14:paraId="33BCF774" w14:textId="77777777" w:rsidR="00CA52D5" w:rsidRPr="00225D4B" w:rsidRDefault="00CA52D5" w:rsidP="00FD74CD">
      <w:pPr>
        <w:numPr>
          <w:ilvl w:val="0"/>
          <w:numId w:val="11"/>
        </w:numPr>
        <w:rPr>
          <w:rFonts w:ascii="Calibri" w:hAnsi="Calibri" w:cs="Times New Roman"/>
          <w:bCs w:val="0"/>
          <w:sz w:val="22"/>
          <w:szCs w:val="24"/>
          <w:lang w:eastAsia="en-US"/>
        </w:rPr>
      </w:pPr>
      <w:bookmarkStart w:id="127" w:name="_Toc388430738"/>
      <w:bookmarkStart w:id="128" w:name="_Toc388445103"/>
      <w:bookmarkStart w:id="129" w:name="_Toc388449012"/>
      <w:bookmarkStart w:id="130" w:name="_Toc388453432"/>
      <w:bookmarkStart w:id="131" w:name="_Toc388453719"/>
      <w:r w:rsidRPr="00225D4B">
        <w:rPr>
          <w:rFonts w:ascii="Calibri" w:hAnsi="Calibri" w:cs="Times New Roman"/>
          <w:bCs w:val="0"/>
          <w:sz w:val="22"/>
          <w:szCs w:val="24"/>
          <w:lang w:eastAsia="en-US"/>
        </w:rPr>
        <w:t>Account activation:</w:t>
      </w:r>
      <w:bookmarkEnd w:id="127"/>
      <w:bookmarkEnd w:id="128"/>
      <w:bookmarkEnd w:id="129"/>
      <w:bookmarkEnd w:id="130"/>
      <w:bookmarkEnd w:id="131"/>
    </w:p>
    <w:p w14:paraId="736DE585" w14:textId="77777777" w:rsidR="00CA52D5" w:rsidRPr="0056326D" w:rsidRDefault="00CA52D5" w:rsidP="00B90882">
      <w:pPr>
        <w:widowControl/>
        <w:numPr>
          <w:ilvl w:val="0"/>
          <w:numId w:val="13"/>
        </w:numPr>
        <w:spacing w:after="160" w:line="259" w:lineRule="auto"/>
        <w:contextualSpacing/>
        <w:jc w:val="left"/>
        <w:rPr>
          <w:rFonts w:ascii="Calibri" w:eastAsia="Calibri" w:hAnsi="Calibri" w:cs="Times New Roman"/>
          <w:bCs w:val="0"/>
          <w:sz w:val="22"/>
          <w:szCs w:val="22"/>
          <w:lang w:eastAsia="en-US"/>
        </w:rPr>
      </w:pPr>
      <w:r w:rsidRPr="00C57497">
        <w:rPr>
          <w:rFonts w:ascii="Calibri" w:eastAsia="Times New Roman" w:hAnsi="Calibri" w:cs="Times New Roman"/>
          <w:bCs w:val="0"/>
          <w:color w:val="000000"/>
          <w:sz w:val="22"/>
          <w:szCs w:val="22"/>
          <w:lang w:eastAsia="en-US"/>
        </w:rPr>
        <w:t>After the investor click on “</w:t>
      </w:r>
      <w:r w:rsidR="00A30D4F">
        <w:rPr>
          <w:rFonts w:ascii="Calibri" w:eastAsia="Times New Roman" w:hAnsi="Calibri" w:cs="Times New Roman"/>
          <w:bCs w:val="0"/>
          <w:color w:val="000000"/>
          <w:sz w:val="22"/>
          <w:szCs w:val="22"/>
          <w:lang w:eastAsia="en-US"/>
        </w:rPr>
        <w:t>Submit</w:t>
      </w:r>
      <w:r w:rsidRPr="00C57497">
        <w:rPr>
          <w:rFonts w:ascii="Calibri" w:eastAsia="Times New Roman" w:hAnsi="Calibri" w:cs="Times New Roman"/>
          <w:bCs w:val="0"/>
          <w:color w:val="000000"/>
          <w:sz w:val="22"/>
          <w:szCs w:val="22"/>
          <w:lang w:eastAsia="en-US"/>
        </w:rPr>
        <w:t>”, the system will automatically send an activation email to the investor’s email address.</w:t>
      </w:r>
    </w:p>
    <w:p w14:paraId="5A0B0AFD" w14:textId="77777777" w:rsidR="0056326D" w:rsidRPr="0056326D" w:rsidRDefault="0056326D" w:rsidP="00C43FA9">
      <w:pPr>
        <w:widowControl/>
        <w:spacing w:after="160" w:line="259" w:lineRule="auto"/>
        <w:ind w:left="390" w:firstLine="420"/>
        <w:contextualSpacing/>
        <w:jc w:val="left"/>
        <w:rPr>
          <w:rFonts w:ascii="Calibri" w:eastAsia="Calibri" w:hAnsi="Calibri" w:cs="Times New Roman"/>
          <w:bCs w:val="0"/>
          <w:color w:val="FF0000"/>
          <w:sz w:val="22"/>
          <w:szCs w:val="22"/>
          <w:lang w:eastAsia="en-US"/>
        </w:rPr>
      </w:pPr>
      <w:r w:rsidRPr="0056326D">
        <w:rPr>
          <w:rFonts w:ascii="Calibri" w:eastAsia="Times New Roman" w:hAnsi="Calibri" w:cs="Times New Roman"/>
          <w:bCs w:val="0"/>
          <w:color w:val="FF0000"/>
          <w:sz w:val="22"/>
          <w:szCs w:val="22"/>
          <w:lang w:eastAsia="en-US"/>
        </w:rPr>
        <w:t>Paste email content here</w:t>
      </w:r>
    </w:p>
    <w:p w14:paraId="74B1667F" w14:textId="77777777" w:rsidR="00A30D4F" w:rsidRDefault="00CA52D5" w:rsidP="00B90882">
      <w:pPr>
        <w:widowControl/>
        <w:numPr>
          <w:ilvl w:val="0"/>
          <w:numId w:val="13"/>
        </w:numPr>
        <w:spacing w:after="160" w:line="259" w:lineRule="auto"/>
        <w:contextualSpacing/>
        <w:jc w:val="left"/>
        <w:rPr>
          <w:rFonts w:ascii="Calibri" w:eastAsia="Times New Roman" w:hAnsi="Calibri" w:cs="Times New Roman"/>
          <w:bCs w:val="0"/>
          <w:color w:val="000000"/>
          <w:sz w:val="22"/>
          <w:szCs w:val="22"/>
          <w:lang w:eastAsia="en-US"/>
        </w:rPr>
      </w:pPr>
      <w:r w:rsidRPr="00C57497">
        <w:rPr>
          <w:rFonts w:ascii="Calibri" w:eastAsia="Times New Roman" w:hAnsi="Calibri" w:cs="Times New Roman"/>
          <w:bCs w:val="0"/>
          <w:color w:val="000000"/>
          <w:sz w:val="22"/>
          <w:szCs w:val="22"/>
          <w:lang w:eastAsia="en-US"/>
        </w:rPr>
        <w:t>The investor click on the activation link in the email to activate the account</w:t>
      </w:r>
    </w:p>
    <w:p w14:paraId="54B60721" w14:textId="77777777" w:rsidR="009D236E" w:rsidRDefault="009D236E" w:rsidP="00B90882">
      <w:pPr>
        <w:widowControl/>
        <w:numPr>
          <w:ilvl w:val="0"/>
          <w:numId w:val="13"/>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After clicking on the link, the investor should be brought to a screen showing: “Your account has been activated”</w:t>
      </w:r>
      <w:bookmarkStart w:id="132" w:name="_Toc388445104"/>
      <w:bookmarkStart w:id="133" w:name="_Toc388449013"/>
      <w:bookmarkStart w:id="134" w:name="_Toc388453433"/>
      <w:bookmarkStart w:id="135" w:name="_Toc388453720"/>
    </w:p>
    <w:p w14:paraId="663C5387" w14:textId="77777777" w:rsidR="00786839" w:rsidRPr="009D236E" w:rsidRDefault="00786839" w:rsidP="00786839">
      <w:pPr>
        <w:numPr>
          <w:ilvl w:val="0"/>
          <w:numId w:val="11"/>
        </w:numPr>
        <w:rPr>
          <w:rFonts w:ascii="Calibri" w:eastAsia="Times New Roman" w:hAnsi="Calibri" w:cs="Times New Roman"/>
          <w:bCs w:val="0"/>
          <w:color w:val="000000"/>
          <w:sz w:val="22"/>
          <w:szCs w:val="22"/>
          <w:lang w:eastAsia="en-US"/>
        </w:rPr>
      </w:pPr>
      <w:r w:rsidRPr="009D236E">
        <w:rPr>
          <w:rFonts w:ascii="Calibri" w:hAnsi="Calibri" w:cs="Times New Roman"/>
          <w:bCs w:val="0"/>
          <w:sz w:val="22"/>
          <w:szCs w:val="24"/>
          <w:lang w:eastAsia="en-US"/>
        </w:rPr>
        <w:t>Investor log in and fill in the application form:</w:t>
      </w:r>
    </w:p>
    <w:p w14:paraId="335D5A61" w14:textId="77777777" w:rsidR="00786839" w:rsidRPr="00786839" w:rsidRDefault="006C012D" w:rsidP="00927897">
      <w:pPr>
        <w:widowControl/>
        <w:numPr>
          <w:ilvl w:val="0"/>
          <w:numId w:val="107"/>
        </w:numPr>
        <w:spacing w:after="160" w:line="259" w:lineRule="auto"/>
        <w:contextualSpacing/>
        <w:jc w:val="left"/>
        <w:rPr>
          <w:rFonts w:ascii="Calibri" w:eastAsia="Calibri" w:hAnsi="Calibri" w:cs="Times New Roman"/>
          <w:bCs w:val="0"/>
          <w:sz w:val="22"/>
          <w:szCs w:val="22"/>
          <w:lang w:eastAsia="en-US"/>
        </w:rPr>
      </w:pPr>
      <w:r>
        <w:rPr>
          <w:rFonts w:ascii="Calibri" w:eastAsia="Times New Roman" w:hAnsi="Calibri" w:cs="Times New Roman"/>
          <w:bCs w:val="0"/>
          <w:color w:val="000000"/>
          <w:sz w:val="22"/>
          <w:szCs w:val="22"/>
          <w:lang w:eastAsia="en-US"/>
        </w:rPr>
        <w:t>First time log-in: a</w:t>
      </w:r>
      <w:r w:rsidR="00786839" w:rsidRPr="00C57497">
        <w:rPr>
          <w:rFonts w:ascii="Calibri" w:eastAsia="Times New Roman" w:hAnsi="Calibri" w:cs="Times New Roman"/>
          <w:bCs w:val="0"/>
          <w:color w:val="000000"/>
          <w:sz w:val="22"/>
          <w:szCs w:val="22"/>
          <w:lang w:eastAsia="en-US"/>
        </w:rPr>
        <w:t>fter clicking on the activation link, the in</w:t>
      </w:r>
      <w:r w:rsidR="00786839">
        <w:rPr>
          <w:rFonts w:ascii="Calibri" w:eastAsia="Times New Roman" w:hAnsi="Calibri" w:cs="Times New Roman"/>
          <w:bCs w:val="0"/>
          <w:color w:val="000000"/>
          <w:sz w:val="22"/>
          <w:szCs w:val="22"/>
          <w:lang w:eastAsia="en-US"/>
        </w:rPr>
        <w:t>vestor should be brought the</w:t>
      </w:r>
      <w:r w:rsidR="00786839" w:rsidRPr="00C57497">
        <w:rPr>
          <w:rFonts w:ascii="Calibri" w:eastAsia="Times New Roman" w:hAnsi="Calibri" w:cs="Times New Roman"/>
          <w:bCs w:val="0"/>
          <w:color w:val="000000"/>
          <w:sz w:val="22"/>
          <w:szCs w:val="22"/>
          <w:lang w:eastAsia="en-US"/>
        </w:rPr>
        <w:t xml:space="preserve"> log in screen</w:t>
      </w:r>
    </w:p>
    <w:p w14:paraId="1F610A24" w14:textId="77777777" w:rsidR="006C012D" w:rsidRPr="006C012D" w:rsidRDefault="006C012D"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E</w:t>
      </w:r>
      <w:r w:rsidRPr="006C012D">
        <w:rPr>
          <w:rFonts w:ascii="Calibri" w:eastAsia="Times New Roman" w:hAnsi="Calibri" w:cs="Times New Roman"/>
          <w:bCs w:val="0"/>
          <w:color w:val="000000"/>
          <w:sz w:val="22"/>
          <w:szCs w:val="22"/>
          <w:lang w:eastAsia="en-US"/>
        </w:rPr>
        <w:t xml:space="preserve">xisting </w:t>
      </w:r>
      <w:r>
        <w:rPr>
          <w:rFonts w:ascii="Calibri" w:eastAsia="Times New Roman" w:hAnsi="Calibri" w:cs="Times New Roman"/>
          <w:bCs w:val="0"/>
          <w:color w:val="000000"/>
          <w:sz w:val="22"/>
          <w:szCs w:val="22"/>
          <w:lang w:eastAsia="en-US"/>
        </w:rPr>
        <w:t xml:space="preserve">Investor </w:t>
      </w:r>
      <w:r w:rsidRPr="006C012D">
        <w:rPr>
          <w:rFonts w:ascii="Calibri" w:eastAsia="Times New Roman" w:hAnsi="Calibri" w:cs="Times New Roman"/>
          <w:bCs w:val="0"/>
          <w:color w:val="000000"/>
          <w:sz w:val="22"/>
          <w:szCs w:val="22"/>
          <w:lang w:eastAsia="en-US"/>
        </w:rPr>
        <w:t>application login</w:t>
      </w:r>
    </w:p>
    <w:p w14:paraId="68CEC4D1" w14:textId="77777777" w:rsidR="00786839" w:rsidRPr="00C57497" w:rsidRDefault="006C012D" w:rsidP="008D6823">
      <w:pPr>
        <w:widowControl/>
        <w:spacing w:after="120"/>
        <w:ind w:left="810" w:firstLine="30"/>
        <w:contextualSpacing/>
        <w:jc w:val="left"/>
        <w:rPr>
          <w:rFonts w:ascii="Calibri" w:eastAsia="Calibri" w:hAnsi="Calibri" w:cs="Times New Roman"/>
          <w:bCs w:val="0"/>
          <w:sz w:val="22"/>
          <w:szCs w:val="22"/>
          <w:lang w:eastAsia="en-US"/>
        </w:rPr>
      </w:pPr>
      <w:r>
        <w:rPr>
          <w:rFonts w:ascii="Calibri" w:eastAsia="Calibri" w:hAnsi="Calibri" w:cs="Times New Roman"/>
          <w:bCs w:val="0"/>
          <w:sz w:val="22"/>
          <w:szCs w:val="22"/>
          <w:lang w:eastAsia="en-US"/>
        </w:rPr>
        <w:t>Investor either click on “</w:t>
      </w:r>
      <w:r w:rsidR="006A6238" w:rsidRPr="006A6238">
        <w:rPr>
          <w:rFonts w:ascii="Calibri" w:eastAsia="Calibri" w:hAnsi="Calibri" w:cs="Times New Roman"/>
          <w:bCs w:val="0"/>
          <w:color w:val="FF0000"/>
          <w:sz w:val="22"/>
          <w:szCs w:val="22"/>
          <w:lang w:eastAsia="en-US"/>
        </w:rPr>
        <w:t>L</w:t>
      </w:r>
      <w:r w:rsidRPr="000574B1">
        <w:rPr>
          <w:rFonts w:ascii="Calibri" w:eastAsia="Calibri" w:hAnsi="Calibri" w:cs="Times New Roman"/>
          <w:bCs w:val="0"/>
          <w:color w:val="FF0000"/>
          <w:sz w:val="22"/>
          <w:szCs w:val="22"/>
          <w:lang w:eastAsia="en-US"/>
        </w:rPr>
        <w:t>ogin</w:t>
      </w:r>
      <w:r>
        <w:rPr>
          <w:rFonts w:ascii="Calibri" w:eastAsia="Calibri" w:hAnsi="Calibri" w:cs="Times New Roman"/>
          <w:bCs w:val="0"/>
          <w:sz w:val="22"/>
          <w:szCs w:val="22"/>
          <w:lang w:eastAsia="en-US"/>
        </w:rPr>
        <w:t>” on website homepage or click on “</w:t>
      </w:r>
      <w:r w:rsidR="006A6238">
        <w:rPr>
          <w:rFonts w:ascii="Calibri" w:eastAsia="Calibri" w:hAnsi="Calibri" w:cs="Times New Roman"/>
          <w:bCs w:val="0"/>
          <w:color w:val="FF0000"/>
          <w:sz w:val="22"/>
          <w:szCs w:val="22"/>
          <w:lang w:eastAsia="en-US"/>
        </w:rPr>
        <w:t>R</w:t>
      </w:r>
      <w:r w:rsidRPr="00BF4B57">
        <w:rPr>
          <w:rFonts w:ascii="Calibri" w:eastAsia="Calibri" w:hAnsi="Calibri" w:cs="Times New Roman"/>
          <w:bCs w:val="0"/>
          <w:color w:val="FF0000"/>
          <w:sz w:val="22"/>
          <w:szCs w:val="22"/>
          <w:lang w:eastAsia="en-US"/>
        </w:rPr>
        <w:t>esume application/existing user</w:t>
      </w:r>
      <w:r w:rsidR="008D6823">
        <w:rPr>
          <w:rFonts w:ascii="Calibri" w:eastAsia="Calibri" w:hAnsi="Calibri" w:cs="Times New Roman"/>
          <w:bCs w:val="0"/>
          <w:sz w:val="22"/>
          <w:szCs w:val="22"/>
          <w:lang w:eastAsia="en-US"/>
        </w:rPr>
        <w:t>” on registration UI</w:t>
      </w:r>
    </w:p>
    <w:p w14:paraId="5F61798A" w14:textId="77777777" w:rsidR="00B16A86" w:rsidRPr="00BE3717" w:rsidRDefault="00786839"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sidRPr="00C57497">
        <w:rPr>
          <w:rFonts w:ascii="Calibri" w:eastAsia="Times New Roman" w:hAnsi="Calibri" w:cs="Times New Roman"/>
          <w:bCs w:val="0"/>
          <w:color w:val="000000"/>
          <w:sz w:val="22"/>
          <w:szCs w:val="22"/>
          <w:lang w:eastAsia="en-US"/>
        </w:rPr>
        <w:t>The investor log in and start filling in the application form</w:t>
      </w:r>
    </w:p>
    <w:p w14:paraId="39808763" w14:textId="77777777" w:rsidR="00786839" w:rsidRPr="00BE3717" w:rsidRDefault="00BE3717"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Investor</w:t>
      </w:r>
      <w:r w:rsidRPr="0011161E">
        <w:rPr>
          <w:rFonts w:ascii="Calibri" w:eastAsia="Times New Roman" w:hAnsi="Calibri" w:cs="Times New Roman"/>
          <w:bCs w:val="0"/>
          <w:color w:val="000000"/>
          <w:sz w:val="22"/>
          <w:szCs w:val="22"/>
          <w:lang w:eastAsia="en-US"/>
        </w:rPr>
        <w:t xml:space="preserve"> upload all required documents one by one. For each requirement of document u</w:t>
      </w:r>
      <w:r>
        <w:rPr>
          <w:rFonts w:ascii="Calibri" w:eastAsia="Times New Roman" w:hAnsi="Calibri" w:cs="Times New Roman"/>
          <w:bCs w:val="0"/>
          <w:color w:val="000000"/>
          <w:sz w:val="22"/>
          <w:szCs w:val="22"/>
          <w:lang w:eastAsia="en-US"/>
        </w:rPr>
        <w:t xml:space="preserve">ploading, </w:t>
      </w:r>
      <w:r w:rsidR="006A6238">
        <w:rPr>
          <w:rFonts w:ascii="Calibri" w:eastAsia="Times New Roman" w:hAnsi="Calibri" w:cs="Times New Roman"/>
          <w:bCs w:val="0"/>
          <w:color w:val="000000"/>
          <w:sz w:val="22"/>
          <w:szCs w:val="22"/>
          <w:lang w:eastAsia="en-US"/>
        </w:rPr>
        <w:t>the investor</w:t>
      </w:r>
      <w:r>
        <w:rPr>
          <w:rFonts w:ascii="Calibri" w:eastAsia="Times New Roman" w:hAnsi="Calibri" w:cs="Times New Roman"/>
          <w:bCs w:val="0"/>
          <w:color w:val="000000"/>
          <w:sz w:val="22"/>
          <w:szCs w:val="22"/>
          <w:lang w:eastAsia="en-US"/>
        </w:rPr>
        <w:t xml:space="preserve"> should click on “Browse</w:t>
      </w:r>
      <w:r w:rsidRPr="0011161E">
        <w:rPr>
          <w:rFonts w:ascii="Calibri" w:eastAsia="Times New Roman" w:hAnsi="Calibri" w:cs="Times New Roman"/>
          <w:bCs w:val="0"/>
          <w:color w:val="000000"/>
          <w:sz w:val="22"/>
          <w:szCs w:val="22"/>
          <w:lang w:eastAsia="en-US"/>
        </w:rPr>
        <w:t>”</w:t>
      </w:r>
      <w:r>
        <w:rPr>
          <w:rFonts w:ascii="Calibri" w:eastAsia="Times New Roman" w:hAnsi="Calibri" w:cs="Times New Roman"/>
          <w:bCs w:val="0"/>
          <w:color w:val="000000"/>
          <w:sz w:val="22"/>
          <w:szCs w:val="22"/>
          <w:lang w:eastAsia="en-US"/>
        </w:rPr>
        <w:t xml:space="preserve"> to select the document and click on “Upload” to upload into the system</w:t>
      </w:r>
      <w:r w:rsidRPr="0011161E">
        <w:rPr>
          <w:rFonts w:ascii="Calibri" w:eastAsia="Times New Roman" w:hAnsi="Calibri" w:cs="Times New Roman"/>
          <w:bCs w:val="0"/>
          <w:color w:val="000000"/>
          <w:sz w:val="22"/>
          <w:szCs w:val="22"/>
          <w:lang w:eastAsia="en-US"/>
        </w:rPr>
        <w:t xml:space="preserve"> </w:t>
      </w:r>
      <w:r>
        <w:rPr>
          <w:rFonts w:ascii="Calibri" w:eastAsia="Times New Roman" w:hAnsi="Calibri" w:cs="Times New Roman"/>
          <w:bCs w:val="0"/>
          <w:color w:val="000000"/>
          <w:sz w:val="22"/>
          <w:szCs w:val="22"/>
          <w:lang w:eastAsia="en-US"/>
        </w:rPr>
        <w:t>.</w:t>
      </w:r>
      <w:r w:rsidR="00786839" w:rsidRPr="00BE3717">
        <w:rPr>
          <w:rFonts w:ascii="Calibri" w:eastAsia="Times New Roman" w:hAnsi="Calibri" w:cs="Times New Roman"/>
          <w:bCs w:val="0"/>
          <w:color w:val="000000"/>
          <w:sz w:val="22"/>
          <w:szCs w:val="22"/>
          <w:lang w:eastAsia="en-US"/>
        </w:rPr>
        <w:tab/>
      </w:r>
      <w:r w:rsidR="00786839" w:rsidRPr="00BE3717">
        <w:rPr>
          <w:rFonts w:ascii="Calibri" w:eastAsia="Times New Roman" w:hAnsi="Calibri" w:cs="Times New Roman"/>
          <w:bCs w:val="0"/>
          <w:color w:val="000000"/>
          <w:sz w:val="22"/>
          <w:szCs w:val="22"/>
          <w:lang w:eastAsia="en-US"/>
        </w:rPr>
        <w:tab/>
      </w:r>
      <w:r w:rsidR="00786839" w:rsidRPr="00BE3717">
        <w:rPr>
          <w:rFonts w:ascii="Calibri" w:eastAsia="Times New Roman" w:hAnsi="Calibri" w:cs="Times New Roman"/>
          <w:bCs w:val="0"/>
          <w:color w:val="000000"/>
          <w:sz w:val="22"/>
          <w:szCs w:val="22"/>
          <w:lang w:eastAsia="en-US"/>
        </w:rPr>
        <w:tab/>
      </w:r>
      <w:r w:rsidR="00786839" w:rsidRPr="00BE3717">
        <w:rPr>
          <w:rFonts w:ascii="Calibri" w:eastAsia="Times New Roman" w:hAnsi="Calibri" w:cs="Times New Roman"/>
          <w:bCs w:val="0"/>
          <w:color w:val="000000"/>
          <w:sz w:val="22"/>
          <w:szCs w:val="22"/>
          <w:lang w:eastAsia="en-US"/>
        </w:rPr>
        <w:tab/>
      </w:r>
      <w:r w:rsidR="00786839" w:rsidRPr="00BE3717">
        <w:rPr>
          <w:rFonts w:ascii="Calibri" w:eastAsia="Times New Roman" w:hAnsi="Calibri" w:cs="Times New Roman"/>
          <w:b/>
          <w:bCs w:val="0"/>
          <w:color w:val="000000"/>
          <w:sz w:val="22"/>
          <w:szCs w:val="22"/>
          <w:lang w:eastAsia="en-US"/>
        </w:rPr>
        <w:tab/>
      </w:r>
    </w:p>
    <w:p w14:paraId="12D6BC28" w14:textId="77777777" w:rsidR="00974D41" w:rsidRPr="00BE3717" w:rsidRDefault="00974D41"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After filling and uploading, there should be a summary screen.</w:t>
      </w:r>
    </w:p>
    <w:p w14:paraId="52FD002E" w14:textId="77777777" w:rsidR="00974D41" w:rsidRPr="0011161E" w:rsidRDefault="00974D41"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 xml:space="preserve">Investor double check, if there is anything wrong, </w:t>
      </w:r>
      <w:r w:rsidRPr="00577AB5">
        <w:rPr>
          <w:rFonts w:ascii="Calibri" w:eastAsia="Times New Roman" w:hAnsi="Calibri" w:cs="Times New Roman"/>
          <w:bCs w:val="0"/>
          <w:color w:val="000000"/>
          <w:sz w:val="22"/>
          <w:szCs w:val="22"/>
          <w:lang w:eastAsia="en-US"/>
        </w:rPr>
        <w:t>click “</w:t>
      </w:r>
      <w:commentRangeStart w:id="136"/>
      <w:r w:rsidRPr="00577AB5">
        <w:rPr>
          <w:rFonts w:ascii="Calibri" w:eastAsia="Times New Roman" w:hAnsi="Calibri" w:cs="Times New Roman"/>
          <w:bCs w:val="0"/>
          <w:color w:val="000000"/>
          <w:sz w:val="22"/>
          <w:szCs w:val="22"/>
          <w:lang w:eastAsia="en-US"/>
        </w:rPr>
        <w:t>edit</w:t>
      </w:r>
      <w:commentRangeEnd w:id="136"/>
      <w:r w:rsidRPr="00577AB5">
        <w:rPr>
          <w:rStyle w:val="aff2"/>
        </w:rPr>
        <w:commentReference w:id="136"/>
      </w:r>
      <w:r w:rsidRPr="00577AB5">
        <w:rPr>
          <w:rFonts w:ascii="Calibri" w:eastAsia="Times New Roman" w:hAnsi="Calibri" w:cs="Times New Roman"/>
          <w:bCs w:val="0"/>
          <w:color w:val="000000"/>
          <w:sz w:val="22"/>
          <w:szCs w:val="22"/>
          <w:lang w:eastAsia="en-US"/>
        </w:rPr>
        <w:t>” to modify.</w:t>
      </w:r>
    </w:p>
    <w:p w14:paraId="4EFCC0A6" w14:textId="77777777" w:rsidR="00786839" w:rsidRPr="00974D41" w:rsidRDefault="00974D41"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Pr>
          <w:rFonts w:ascii="Calibri" w:eastAsia="Times New Roman" w:hAnsi="Calibri" w:cs="Times New Roman"/>
          <w:bCs w:val="0"/>
          <w:color w:val="000000"/>
          <w:sz w:val="22"/>
          <w:szCs w:val="22"/>
          <w:lang w:eastAsia="en-US"/>
        </w:rPr>
        <w:t xml:space="preserve">After checking all the information, investor tick one box of “I have confirmed all the above information is correct” </w:t>
      </w:r>
      <w:r w:rsidR="00786839" w:rsidRPr="00974D41">
        <w:rPr>
          <w:rFonts w:ascii="Calibri" w:eastAsia="Times New Roman" w:hAnsi="Calibri" w:cs="Times New Roman"/>
          <w:bCs w:val="0"/>
          <w:color w:val="000000"/>
          <w:sz w:val="22"/>
          <w:szCs w:val="22"/>
          <w:lang w:eastAsia="en-US"/>
        </w:rPr>
        <w:t xml:space="preserve">and click “Submit”, the application should be saved and submitted to the i-Factor </w:t>
      </w:r>
      <w:r w:rsidR="00131D7F">
        <w:rPr>
          <w:rFonts w:ascii="Calibri" w:eastAsia="Times New Roman" w:hAnsi="Calibri" w:cs="Times New Roman"/>
          <w:bCs w:val="0"/>
          <w:color w:val="000000"/>
          <w:sz w:val="22"/>
          <w:szCs w:val="22"/>
          <w:lang w:eastAsia="en-US"/>
        </w:rPr>
        <w:t>underwriting team</w:t>
      </w:r>
      <w:r w:rsidR="00786839" w:rsidRPr="00974D41">
        <w:rPr>
          <w:rFonts w:ascii="Calibri" w:eastAsia="Times New Roman" w:hAnsi="Calibri" w:cs="Times New Roman"/>
          <w:bCs w:val="0"/>
          <w:color w:val="000000"/>
          <w:sz w:val="22"/>
          <w:szCs w:val="22"/>
          <w:lang w:eastAsia="en-US"/>
        </w:rPr>
        <w:t xml:space="preserve"> member to check and verify</w:t>
      </w:r>
    </w:p>
    <w:p w14:paraId="51777546" w14:textId="77777777" w:rsidR="00FE67B0" w:rsidRDefault="00786839"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6C012D">
        <w:rPr>
          <w:rFonts w:ascii="Calibri" w:eastAsia="Times New Roman" w:hAnsi="Calibri" w:cs="Times New Roman"/>
          <w:bCs w:val="0"/>
          <w:color w:val="000000"/>
          <w:sz w:val="22"/>
          <w:szCs w:val="22"/>
          <w:lang w:eastAsia="en-US"/>
        </w:rPr>
        <w:t>The investor can “Save” unfinished application and log in later to finish it. There should be a button called “Continue with your application” for investor to click on to continue filling in the necessary information and uploading necessary documents.</w:t>
      </w:r>
    </w:p>
    <w:p w14:paraId="6EDAD784" w14:textId="77777777" w:rsidR="00786839" w:rsidRPr="00FE67B0" w:rsidRDefault="00786839" w:rsidP="00927897">
      <w:pPr>
        <w:widowControl/>
        <w:numPr>
          <w:ilvl w:val="0"/>
          <w:numId w:val="79"/>
        </w:numPr>
        <w:spacing w:after="160" w:line="259" w:lineRule="auto"/>
        <w:contextualSpacing/>
        <w:jc w:val="left"/>
        <w:rPr>
          <w:rFonts w:ascii="Calibri" w:eastAsia="Times New Roman" w:hAnsi="Calibri" w:cs="Times New Roman"/>
          <w:bCs w:val="0"/>
          <w:color w:val="000000"/>
          <w:sz w:val="22"/>
          <w:szCs w:val="22"/>
          <w:lang w:eastAsia="en-US"/>
        </w:rPr>
      </w:pPr>
      <w:r w:rsidRPr="006C012D">
        <w:rPr>
          <w:rFonts w:ascii="Calibri" w:eastAsia="Times New Roman" w:hAnsi="Calibri" w:cs="Times New Roman"/>
          <w:bCs w:val="0"/>
          <w:color w:val="000000"/>
          <w:sz w:val="22"/>
          <w:szCs w:val="22"/>
          <w:lang w:eastAsia="en-US"/>
        </w:rPr>
        <w:t>If the investor do not finish the application in one sitting, the application status should be “To be submitted</w:t>
      </w:r>
      <w:r w:rsidR="00FE67B0">
        <w:rPr>
          <w:rFonts w:ascii="Calibri" w:eastAsia="Times New Roman" w:hAnsi="Calibri" w:cs="Times New Roman"/>
          <w:bCs w:val="0"/>
          <w:color w:val="000000"/>
          <w:sz w:val="22"/>
          <w:szCs w:val="22"/>
          <w:lang w:eastAsia="en-US"/>
        </w:rPr>
        <w:t>”. The investor</w:t>
      </w:r>
      <w:r w:rsidR="00FE67B0" w:rsidRPr="0011161E">
        <w:rPr>
          <w:rFonts w:ascii="Calibri" w:eastAsia="Times New Roman" w:hAnsi="Calibri" w:cs="Times New Roman"/>
          <w:bCs w:val="0"/>
          <w:color w:val="000000"/>
          <w:sz w:val="22"/>
          <w:szCs w:val="22"/>
          <w:lang w:eastAsia="en-US"/>
        </w:rPr>
        <w:t xml:space="preserve"> click on “</w:t>
      </w:r>
      <w:r w:rsidR="00FE67B0">
        <w:rPr>
          <w:rFonts w:ascii="Calibri" w:eastAsia="Times New Roman" w:hAnsi="Calibri" w:cs="Times New Roman"/>
          <w:bCs w:val="0"/>
          <w:color w:val="000000"/>
          <w:sz w:val="22"/>
          <w:szCs w:val="22"/>
          <w:lang w:eastAsia="en-US"/>
        </w:rPr>
        <w:t>Save as draft</w:t>
      </w:r>
      <w:r w:rsidR="00FE67B0" w:rsidRPr="0011161E">
        <w:rPr>
          <w:rFonts w:ascii="Calibri" w:eastAsia="Times New Roman" w:hAnsi="Calibri" w:cs="Times New Roman"/>
          <w:bCs w:val="0"/>
          <w:color w:val="000000"/>
          <w:sz w:val="22"/>
          <w:szCs w:val="22"/>
          <w:lang w:eastAsia="en-US"/>
        </w:rPr>
        <w:t xml:space="preserve">” </w:t>
      </w:r>
      <w:r w:rsidR="00FE67B0">
        <w:rPr>
          <w:rFonts w:ascii="Calibri" w:eastAsia="Times New Roman" w:hAnsi="Calibri" w:cs="Times New Roman"/>
          <w:bCs w:val="0"/>
          <w:color w:val="000000"/>
          <w:sz w:val="22"/>
          <w:szCs w:val="22"/>
          <w:lang w:eastAsia="en-US"/>
        </w:rPr>
        <w:t xml:space="preserve">to save the application and click on “Log out” </w:t>
      </w:r>
      <w:r w:rsidR="00FE67B0" w:rsidRPr="0011161E">
        <w:rPr>
          <w:rFonts w:ascii="Calibri" w:eastAsia="Times New Roman" w:hAnsi="Calibri" w:cs="Times New Roman"/>
          <w:bCs w:val="0"/>
          <w:color w:val="000000"/>
          <w:sz w:val="22"/>
          <w:szCs w:val="22"/>
          <w:lang w:eastAsia="en-US"/>
        </w:rPr>
        <w:t>to close application filling and should be brought back to login webpage.</w:t>
      </w:r>
      <w:r w:rsidR="00FE67B0">
        <w:rPr>
          <w:rFonts w:ascii="Calibri" w:eastAsia="Times New Roman" w:hAnsi="Calibri" w:cs="Times New Roman"/>
          <w:bCs w:val="0"/>
          <w:color w:val="000000"/>
          <w:sz w:val="22"/>
          <w:szCs w:val="22"/>
          <w:lang w:eastAsia="en-US"/>
        </w:rPr>
        <w:t xml:space="preserve"> If the investor do not finish the application within 60 days, the system should automatically drop it.</w:t>
      </w:r>
    </w:p>
    <w:p w14:paraId="5C8AE208" w14:textId="77777777" w:rsidR="00786839" w:rsidRPr="006C012D" w:rsidRDefault="00786839" w:rsidP="00927897">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r w:rsidRPr="006C012D">
        <w:rPr>
          <w:rFonts w:ascii="Calibri" w:eastAsia="Times New Roman" w:hAnsi="Calibri" w:cs="Times New Roman"/>
          <w:bCs w:val="0"/>
          <w:color w:val="000000"/>
          <w:sz w:val="22"/>
          <w:szCs w:val="22"/>
          <w:lang w:eastAsia="en-US"/>
        </w:rPr>
        <w:t>If any errors occur (mandatory fields not filled, documents not uploaded…) the screen should show the error in red in order for the investor to modify the incorrect information.</w:t>
      </w:r>
    </w:p>
    <w:p w14:paraId="570E2924" w14:textId="77777777" w:rsidR="00786839" w:rsidRDefault="00786839" w:rsidP="00927897">
      <w:pPr>
        <w:widowControl/>
        <w:numPr>
          <w:ilvl w:val="0"/>
          <w:numId w:val="107"/>
        </w:numPr>
        <w:spacing w:after="160" w:line="259" w:lineRule="auto"/>
        <w:contextualSpacing/>
        <w:jc w:val="left"/>
        <w:rPr>
          <w:ins w:id="137" w:author="zhangyang" w:date="2014-06-25T10:53:00Z"/>
          <w:rFonts w:ascii="Calibri" w:eastAsia="Times New Roman" w:hAnsi="Calibri" w:cs="Times New Roman"/>
          <w:bCs w:val="0"/>
          <w:color w:val="000000"/>
          <w:sz w:val="22"/>
          <w:szCs w:val="22"/>
          <w:lang w:eastAsia="en-US"/>
        </w:rPr>
      </w:pPr>
      <w:r w:rsidRPr="006C012D">
        <w:rPr>
          <w:rFonts w:ascii="Calibri" w:eastAsia="Times New Roman" w:hAnsi="Calibri" w:cs="Times New Roman"/>
          <w:bCs w:val="0"/>
          <w:color w:val="000000"/>
          <w:sz w:val="22"/>
          <w:szCs w:val="22"/>
          <w:lang w:eastAsia="en-US"/>
        </w:rPr>
        <w:t xml:space="preserve">If the application is successful, the application should be automatically sent to the </w:t>
      </w:r>
      <w:r w:rsidR="00131D7F">
        <w:rPr>
          <w:rFonts w:ascii="Calibri" w:eastAsia="Times New Roman" w:hAnsi="Calibri" w:cs="Times New Roman"/>
          <w:bCs w:val="0"/>
          <w:color w:val="000000"/>
          <w:sz w:val="22"/>
          <w:szCs w:val="22"/>
          <w:lang w:eastAsia="en-US"/>
        </w:rPr>
        <w:t>underwriting team</w:t>
      </w:r>
      <w:r w:rsidRPr="006C012D">
        <w:rPr>
          <w:rFonts w:ascii="Calibri" w:eastAsia="Times New Roman" w:hAnsi="Calibri" w:cs="Times New Roman"/>
          <w:bCs w:val="0"/>
          <w:color w:val="000000"/>
          <w:sz w:val="22"/>
          <w:szCs w:val="22"/>
          <w:lang w:eastAsia="en-US"/>
        </w:rPr>
        <w:t xml:space="preserve"> for reviewing.</w:t>
      </w:r>
    </w:p>
    <w:p w14:paraId="554D3AEB" w14:textId="77777777" w:rsidR="00DB6042" w:rsidRPr="00DB6042" w:rsidRDefault="00DB6042" w:rsidP="00DB6042">
      <w:pPr>
        <w:widowControl/>
        <w:numPr>
          <w:ilvl w:val="0"/>
          <w:numId w:val="107"/>
        </w:numPr>
        <w:spacing w:after="160" w:line="259" w:lineRule="auto"/>
        <w:contextualSpacing/>
        <w:jc w:val="left"/>
        <w:rPr>
          <w:rFonts w:ascii="Calibri" w:eastAsia="Times New Roman" w:hAnsi="Calibri" w:cs="Times New Roman"/>
          <w:bCs w:val="0"/>
          <w:color w:val="000000"/>
          <w:sz w:val="22"/>
          <w:szCs w:val="22"/>
          <w:lang w:eastAsia="en-US"/>
        </w:rPr>
      </w:pPr>
      <w:ins w:id="138" w:author="zhangyang" w:date="2014-06-25T10:53:00Z">
        <w:r>
          <w:rPr>
            <w:rFonts w:ascii="Calibri" w:eastAsia="Times New Roman" w:hAnsi="Calibri" w:cs="Times New Roman"/>
            <w:bCs w:val="0"/>
            <w:color w:val="000000"/>
            <w:sz w:val="22"/>
            <w:szCs w:val="22"/>
            <w:lang w:eastAsia="en-US"/>
          </w:rPr>
          <w:t xml:space="preserve">Buyer should receive the email/SMS after </w:t>
        </w:r>
        <w:r>
          <w:rPr>
            <w:rFonts w:ascii="Lucida Grande" w:hAnsi="Lucida Grande" w:cs="Lucida Grande"/>
            <w:color w:val="000000"/>
          </w:rPr>
          <w:t>The Buyer</w:t>
        </w:r>
        <w:r w:rsidRPr="001F7861">
          <w:rPr>
            <w:rFonts w:ascii="Lucida Grande" w:hAnsi="Lucida Grande" w:cs="Lucida Grande"/>
            <w:color w:val="000000"/>
          </w:rPr>
          <w:t xml:space="preserve"> has completed their application</w:t>
        </w:r>
        <w:r>
          <w:rPr>
            <w:rFonts w:ascii="Lucida Grande" w:hAnsi="Lucida Grande" w:cs="Lucida Grande"/>
            <w:color w:val="000000"/>
          </w:rPr>
          <w:t xml:space="preserve"> and the application was approved.</w:t>
        </w:r>
      </w:ins>
    </w:p>
    <w:p w14:paraId="0EDA3858" w14:textId="77777777" w:rsidR="00CA52D5" w:rsidRPr="00C57497" w:rsidRDefault="00CA52D5" w:rsidP="00B90882">
      <w:pPr>
        <w:keepNext/>
        <w:keepLines/>
        <w:widowControl/>
        <w:numPr>
          <w:ilvl w:val="0"/>
          <w:numId w:val="15"/>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39" w:name="_Toc388445105"/>
      <w:bookmarkStart w:id="140" w:name="_Toc390431999"/>
      <w:bookmarkEnd w:id="132"/>
      <w:bookmarkEnd w:id="133"/>
      <w:bookmarkEnd w:id="134"/>
      <w:bookmarkEnd w:id="135"/>
      <w:r w:rsidRPr="00C57497">
        <w:rPr>
          <w:rFonts w:ascii="Calibri" w:hAnsi="Calibri" w:cs="Times New Roman"/>
          <w:b/>
          <w:bCs w:val="0"/>
          <w:color w:val="1F497D"/>
          <w:sz w:val="22"/>
          <w:szCs w:val="26"/>
          <w:lang w:eastAsia="en-US"/>
        </w:rPr>
        <w:t>Business rules</w:t>
      </w:r>
      <w:bookmarkEnd w:id="139"/>
      <w:bookmarkEnd w:id="140"/>
    </w:p>
    <w:p w14:paraId="64B03BD1" w14:textId="77777777" w:rsidR="00CA52D5" w:rsidRPr="0056326D" w:rsidRDefault="00CA52D5" w:rsidP="00927897">
      <w:pPr>
        <w:numPr>
          <w:ilvl w:val="0"/>
          <w:numId w:val="18"/>
        </w:numPr>
        <w:rPr>
          <w:rFonts w:ascii="Calibri" w:hAnsi="Calibri" w:cs="Times New Roman"/>
          <w:bCs w:val="0"/>
          <w:sz w:val="22"/>
          <w:szCs w:val="24"/>
          <w:lang w:eastAsia="en-US"/>
        </w:rPr>
      </w:pPr>
      <w:r w:rsidRPr="0056326D">
        <w:rPr>
          <w:rFonts w:ascii="Calibri" w:hAnsi="Calibri" w:cs="Times New Roman"/>
          <w:bCs w:val="0"/>
          <w:sz w:val="22"/>
          <w:szCs w:val="24"/>
          <w:lang w:eastAsia="en-US"/>
        </w:rPr>
        <w:t>The investor must activate the account using the link in the email sent by the system before logging in.</w:t>
      </w:r>
    </w:p>
    <w:p w14:paraId="57F3B570" w14:textId="77777777" w:rsidR="00CA52D5" w:rsidRPr="0056326D" w:rsidRDefault="00CA52D5" w:rsidP="00927897">
      <w:pPr>
        <w:numPr>
          <w:ilvl w:val="0"/>
          <w:numId w:val="18"/>
        </w:numPr>
        <w:rPr>
          <w:rFonts w:ascii="Calibri" w:hAnsi="Calibri" w:cs="Times New Roman"/>
          <w:bCs w:val="0"/>
          <w:sz w:val="22"/>
          <w:szCs w:val="24"/>
          <w:lang w:eastAsia="en-US"/>
        </w:rPr>
      </w:pPr>
      <w:r w:rsidRPr="0056326D">
        <w:rPr>
          <w:rFonts w:ascii="Calibri" w:hAnsi="Calibri" w:cs="Times New Roman"/>
          <w:bCs w:val="0"/>
          <w:sz w:val="22"/>
          <w:szCs w:val="24"/>
          <w:lang w:eastAsia="en-US"/>
        </w:rPr>
        <w:t>The information inputted in the registration form will be captured in the application stage and cannot be modified until the application is successful.</w:t>
      </w:r>
    </w:p>
    <w:p w14:paraId="3B8474D6" w14:textId="77777777" w:rsidR="0064135E" w:rsidRDefault="00CA52D5" w:rsidP="00927897">
      <w:pPr>
        <w:numPr>
          <w:ilvl w:val="0"/>
          <w:numId w:val="18"/>
        </w:numPr>
        <w:rPr>
          <w:rFonts w:ascii="Calibri" w:hAnsi="Calibri" w:cs="Times New Roman"/>
          <w:bCs w:val="0"/>
          <w:sz w:val="22"/>
          <w:szCs w:val="24"/>
          <w:lang w:eastAsia="en-US"/>
        </w:rPr>
      </w:pPr>
      <w:r w:rsidRPr="0056326D">
        <w:rPr>
          <w:rFonts w:ascii="Calibri" w:hAnsi="Calibri" w:cs="Times New Roman"/>
          <w:bCs w:val="0"/>
          <w:sz w:val="22"/>
          <w:szCs w:val="24"/>
          <w:lang w:eastAsia="en-US"/>
        </w:rPr>
        <w:t>The username should be unique thus we suggest that email address of the investor should be used as the username</w:t>
      </w:r>
      <w:r w:rsidR="00FE67B0">
        <w:rPr>
          <w:rFonts w:ascii="Calibri" w:hAnsi="Calibri" w:cs="Times New Roman"/>
          <w:bCs w:val="0"/>
          <w:sz w:val="22"/>
          <w:szCs w:val="24"/>
          <w:lang w:eastAsia="en-US"/>
        </w:rPr>
        <w:t>.</w:t>
      </w:r>
    </w:p>
    <w:p w14:paraId="638305D7" w14:textId="77777777" w:rsidR="00FE67B0" w:rsidRDefault="00FE67B0" w:rsidP="00927897">
      <w:pPr>
        <w:numPr>
          <w:ilvl w:val="0"/>
          <w:numId w:val="18"/>
        </w:numPr>
        <w:rPr>
          <w:rFonts w:ascii="Calibri" w:hAnsi="Calibri" w:cs="Times New Roman"/>
          <w:bCs w:val="0"/>
          <w:sz w:val="22"/>
          <w:szCs w:val="24"/>
          <w:lang w:eastAsia="en-US"/>
        </w:rPr>
      </w:pPr>
      <w:r>
        <w:rPr>
          <w:rFonts w:ascii="Calibri" w:hAnsi="Calibri" w:cs="Times New Roman"/>
          <w:bCs w:val="0"/>
          <w:sz w:val="22"/>
          <w:szCs w:val="24"/>
          <w:lang w:eastAsia="en-US"/>
        </w:rPr>
        <w:t>If the investor do not finish filling in the application after 60 days, the application should be dropped automatically by the system.</w:t>
      </w:r>
    </w:p>
    <w:p w14:paraId="3483E99D" w14:textId="77777777" w:rsidR="00E33BD9" w:rsidRPr="00E33BD9" w:rsidRDefault="00B91351" w:rsidP="00927897">
      <w:pPr>
        <w:numPr>
          <w:ilvl w:val="0"/>
          <w:numId w:val="18"/>
        </w:numPr>
        <w:rPr>
          <w:rFonts w:ascii="Calibri" w:hAnsi="Calibri" w:cs="Times New Roman"/>
          <w:bCs w:val="0"/>
          <w:sz w:val="22"/>
          <w:szCs w:val="24"/>
          <w:lang w:eastAsia="en-US"/>
        </w:rPr>
      </w:pPr>
      <w:r w:rsidRPr="00B91351">
        <w:rPr>
          <w:rFonts w:ascii="Calibri" w:hAnsi="Calibri" w:cs="Times New Roman" w:hint="eastAsia"/>
          <w:bCs w:val="0"/>
          <w:sz w:val="22"/>
          <w:szCs w:val="24"/>
          <w:lang w:eastAsia="en-US"/>
        </w:rPr>
        <w:t xml:space="preserve">Whether </w:t>
      </w:r>
      <w:r w:rsidRPr="00B91351">
        <w:rPr>
          <w:rFonts w:ascii="Calibri" w:hAnsi="Calibri" w:cs="Times New Roman"/>
          <w:bCs w:val="0"/>
          <w:sz w:val="22"/>
          <w:szCs w:val="24"/>
          <w:lang w:eastAsia="en-US"/>
        </w:rPr>
        <w:t>the registration</w:t>
      </w:r>
      <w:r>
        <w:rPr>
          <w:rFonts w:ascii="Calibri" w:hAnsi="Calibri" w:cs="Times New Roman"/>
          <w:bCs w:val="0"/>
          <w:sz w:val="22"/>
          <w:szCs w:val="24"/>
          <w:lang w:eastAsia="en-US"/>
        </w:rPr>
        <w:t>/application</w:t>
      </w:r>
      <w:r w:rsidRPr="00B91351">
        <w:rPr>
          <w:rFonts w:ascii="Calibri" w:hAnsi="Calibri" w:cs="Times New Roman"/>
          <w:bCs w:val="0"/>
          <w:sz w:val="22"/>
          <w:szCs w:val="24"/>
          <w:lang w:eastAsia="en-US"/>
        </w:rPr>
        <w:t xml:space="preserve"> is successful or not, they will be logged. The log will be found in the server internal management system.</w:t>
      </w:r>
    </w:p>
    <w:p w14:paraId="43A60413" w14:textId="77777777" w:rsidR="00B16A86" w:rsidRDefault="00CA52D5" w:rsidP="00B90882">
      <w:pPr>
        <w:keepNext/>
        <w:keepLines/>
        <w:widowControl/>
        <w:numPr>
          <w:ilvl w:val="0"/>
          <w:numId w:val="15"/>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41" w:name="_Toc388445106"/>
      <w:bookmarkStart w:id="142" w:name="_Toc390432000"/>
      <w:r w:rsidRPr="00C57497">
        <w:rPr>
          <w:rFonts w:ascii="Calibri" w:hAnsi="Calibri" w:cs="Times New Roman"/>
          <w:b/>
          <w:bCs w:val="0"/>
          <w:color w:val="1F497D"/>
          <w:sz w:val="22"/>
          <w:szCs w:val="26"/>
          <w:lang w:eastAsia="en-US"/>
        </w:rPr>
        <w:t>Inputs and outputs</w:t>
      </w:r>
      <w:bookmarkEnd w:id="141"/>
      <w:bookmarkEnd w:id="142"/>
    </w:p>
    <w:p w14:paraId="52F73726" w14:textId="77777777" w:rsidR="00081915" w:rsidRDefault="008D6823"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t>Platform homepage</w:t>
      </w:r>
    </w:p>
    <w:p w14:paraId="710B9C5F" w14:textId="77777777" w:rsidR="008D6823" w:rsidRDefault="00FA4C37" w:rsidP="008D6823">
      <w:pPr>
        <w:ind w:left="420"/>
        <w:rPr>
          <w:rFonts w:ascii="Calibri" w:hAnsi="Calibri" w:cs="Times New Roman"/>
          <w:bCs w:val="0"/>
          <w:sz w:val="22"/>
          <w:szCs w:val="24"/>
          <w:lang w:eastAsia="en-US"/>
        </w:rPr>
      </w:pPr>
      <w:r>
        <w:rPr>
          <w:noProof/>
        </w:rPr>
        <w:drawing>
          <wp:inline distT="0" distB="0" distL="0" distR="0" wp14:anchorId="45886B58" wp14:editId="1D8AE8BC">
            <wp:extent cx="5283200" cy="3291840"/>
            <wp:effectExtent l="0" t="0" r="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3291840"/>
                    </a:xfrm>
                    <a:prstGeom prst="rect">
                      <a:avLst/>
                    </a:prstGeom>
                    <a:noFill/>
                    <a:ln>
                      <a:noFill/>
                    </a:ln>
                  </pic:spPr>
                </pic:pic>
              </a:graphicData>
            </a:graphic>
          </wp:inline>
        </w:drawing>
      </w:r>
    </w:p>
    <w:p w14:paraId="657AD41B" w14:textId="77777777" w:rsidR="008D6823" w:rsidRDefault="00612298"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br w:type="page"/>
      </w:r>
      <w:r w:rsidR="008D6823">
        <w:rPr>
          <w:rFonts w:ascii="Calibri" w:hAnsi="Calibri" w:cs="Times New Roman"/>
          <w:bCs w:val="0"/>
          <w:sz w:val="22"/>
          <w:szCs w:val="24"/>
          <w:lang w:eastAsia="en-US"/>
        </w:rPr>
        <w:t>Legal disclaimer</w:t>
      </w:r>
    </w:p>
    <w:p w14:paraId="342809B8" w14:textId="77777777" w:rsidR="008D6823" w:rsidRDefault="00FA4C37" w:rsidP="008D6823">
      <w:pPr>
        <w:ind w:left="420"/>
        <w:rPr>
          <w:rFonts w:ascii="Calibri" w:hAnsi="Calibri" w:cs="Times New Roman"/>
          <w:bCs w:val="0"/>
          <w:sz w:val="22"/>
          <w:szCs w:val="24"/>
          <w:lang w:eastAsia="en-US"/>
        </w:rPr>
      </w:pPr>
      <w:r>
        <w:rPr>
          <w:noProof/>
        </w:rPr>
        <w:drawing>
          <wp:inline distT="0" distB="0" distL="0" distR="0" wp14:anchorId="750F3EFF" wp14:editId="64F0C082">
            <wp:extent cx="5384800" cy="343408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4800" cy="3434080"/>
                    </a:xfrm>
                    <a:prstGeom prst="rect">
                      <a:avLst/>
                    </a:prstGeom>
                    <a:noFill/>
                    <a:ln>
                      <a:noFill/>
                    </a:ln>
                  </pic:spPr>
                </pic:pic>
              </a:graphicData>
            </a:graphic>
          </wp:inline>
        </w:drawing>
      </w:r>
    </w:p>
    <w:p w14:paraId="7F099F9F" w14:textId="77777777" w:rsidR="008D6823" w:rsidRDefault="008D6823"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t>Log in UI</w:t>
      </w:r>
    </w:p>
    <w:tbl>
      <w:tblPr>
        <w:tblW w:w="9893" w:type="dxa"/>
        <w:tblInd w:w="113" w:type="dxa"/>
        <w:tblLook w:val="04A0" w:firstRow="1" w:lastRow="0" w:firstColumn="1" w:lastColumn="0" w:noHBand="0" w:noVBand="1"/>
      </w:tblPr>
      <w:tblGrid>
        <w:gridCol w:w="968"/>
        <w:gridCol w:w="266"/>
        <w:gridCol w:w="1823"/>
        <w:gridCol w:w="968"/>
        <w:gridCol w:w="968"/>
        <w:gridCol w:w="968"/>
        <w:gridCol w:w="968"/>
        <w:gridCol w:w="968"/>
        <w:gridCol w:w="1028"/>
        <w:gridCol w:w="968"/>
      </w:tblGrid>
      <w:tr w:rsidR="008D6823" w:rsidRPr="00A30D4F" w14:paraId="3D9AA6D7" w14:textId="77777777" w:rsidTr="00652F8F">
        <w:trPr>
          <w:trHeight w:val="315"/>
        </w:trPr>
        <w:tc>
          <w:tcPr>
            <w:tcW w:w="968" w:type="dxa"/>
            <w:tcBorders>
              <w:top w:val="single" w:sz="4" w:space="0" w:color="auto"/>
              <w:left w:val="single" w:sz="4" w:space="0" w:color="auto"/>
              <w:bottom w:val="nil"/>
              <w:right w:val="nil"/>
            </w:tcBorders>
            <w:shd w:val="clear" w:color="000000" w:fill="BDD7EE"/>
            <w:noWrap/>
            <w:vAlign w:val="center"/>
            <w:hideMark/>
          </w:tcPr>
          <w:p w14:paraId="2F3D976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089" w:type="dxa"/>
            <w:gridSpan w:val="2"/>
            <w:tcBorders>
              <w:top w:val="single" w:sz="4" w:space="0" w:color="auto"/>
              <w:left w:val="nil"/>
              <w:bottom w:val="nil"/>
              <w:right w:val="nil"/>
            </w:tcBorders>
            <w:shd w:val="clear" w:color="000000" w:fill="BDD7EE"/>
            <w:noWrap/>
            <w:vAlign w:val="center"/>
            <w:hideMark/>
          </w:tcPr>
          <w:p w14:paraId="68E692B3" w14:textId="77777777" w:rsidR="008D6823" w:rsidRPr="00A30D4F" w:rsidRDefault="008D6823" w:rsidP="00652F8F">
            <w:pPr>
              <w:widowControl/>
              <w:jc w:val="left"/>
              <w:rPr>
                <w:rFonts w:ascii="Calibri" w:eastAsia="Times New Roman" w:hAnsi="Calibri" w:cs="Times New Roman"/>
                <w:b/>
                <w:color w:val="000000"/>
                <w:sz w:val="24"/>
                <w:szCs w:val="24"/>
                <w:lang w:eastAsia="en-US"/>
              </w:rPr>
            </w:pPr>
            <w:r w:rsidRPr="00A30D4F">
              <w:rPr>
                <w:rFonts w:ascii="Calibri" w:eastAsia="Times New Roman" w:hAnsi="Calibri" w:cs="Times New Roman"/>
                <w:b/>
                <w:color w:val="000000"/>
                <w:sz w:val="24"/>
                <w:szCs w:val="24"/>
                <w:lang w:eastAsia="en-US"/>
              </w:rPr>
              <w:t>Company logo</w:t>
            </w:r>
          </w:p>
        </w:tc>
        <w:tc>
          <w:tcPr>
            <w:tcW w:w="968" w:type="dxa"/>
            <w:tcBorders>
              <w:top w:val="single" w:sz="4" w:space="0" w:color="auto"/>
              <w:left w:val="nil"/>
              <w:bottom w:val="nil"/>
              <w:right w:val="nil"/>
            </w:tcBorders>
            <w:shd w:val="clear" w:color="000000" w:fill="BDD7EE"/>
            <w:noWrap/>
            <w:vAlign w:val="center"/>
            <w:hideMark/>
          </w:tcPr>
          <w:p w14:paraId="7096CB05" w14:textId="77777777" w:rsidR="008D6823" w:rsidRPr="00A30D4F" w:rsidRDefault="008D6823" w:rsidP="00652F8F">
            <w:pPr>
              <w:widowControl/>
              <w:jc w:val="left"/>
              <w:rPr>
                <w:rFonts w:ascii="Calibri" w:eastAsia="Times New Roman" w:hAnsi="Calibri" w:cs="Times New Roman"/>
                <w:b/>
                <w:color w:val="000000"/>
                <w:sz w:val="24"/>
                <w:szCs w:val="24"/>
                <w:lang w:eastAsia="en-US"/>
              </w:rPr>
            </w:pPr>
            <w:r w:rsidRPr="00A30D4F">
              <w:rPr>
                <w:rFonts w:ascii="Calibri" w:eastAsia="Times New Roman" w:hAnsi="Calibri" w:cs="Times New Roman"/>
                <w:b/>
                <w:color w:val="000000"/>
                <w:sz w:val="24"/>
                <w:szCs w:val="24"/>
                <w:lang w:eastAsia="en-US"/>
              </w:rPr>
              <w:t> </w:t>
            </w:r>
          </w:p>
        </w:tc>
        <w:tc>
          <w:tcPr>
            <w:tcW w:w="968" w:type="dxa"/>
            <w:tcBorders>
              <w:top w:val="single" w:sz="4" w:space="0" w:color="auto"/>
              <w:left w:val="nil"/>
              <w:bottom w:val="nil"/>
              <w:right w:val="nil"/>
            </w:tcBorders>
            <w:shd w:val="clear" w:color="000000" w:fill="BDD7EE"/>
            <w:noWrap/>
            <w:vAlign w:val="center"/>
            <w:hideMark/>
          </w:tcPr>
          <w:p w14:paraId="63F77188" w14:textId="77777777" w:rsidR="008D6823" w:rsidRPr="00A30D4F" w:rsidRDefault="008D6823" w:rsidP="00652F8F">
            <w:pPr>
              <w:widowControl/>
              <w:jc w:val="left"/>
              <w:rPr>
                <w:rFonts w:ascii="Calibri" w:eastAsia="Times New Roman" w:hAnsi="Calibri" w:cs="Times New Roman"/>
                <w:b/>
                <w:color w:val="000000"/>
                <w:sz w:val="22"/>
                <w:szCs w:val="22"/>
                <w:lang w:eastAsia="en-US"/>
              </w:rPr>
            </w:pPr>
            <w:r w:rsidRPr="00A30D4F">
              <w:rPr>
                <w:rFonts w:ascii="Calibri" w:eastAsia="Times New Roman" w:hAnsi="Calibri" w:cs="Times New Roman"/>
                <w:b/>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26CB4BD8" w14:textId="77777777" w:rsidR="008D6823" w:rsidRPr="00A30D4F" w:rsidRDefault="008D6823" w:rsidP="00652F8F">
            <w:pPr>
              <w:widowControl/>
              <w:jc w:val="left"/>
              <w:rPr>
                <w:rFonts w:ascii="Calibri" w:eastAsia="Times New Roman" w:hAnsi="Calibri" w:cs="Times New Roman"/>
                <w:b/>
                <w:color w:val="000000"/>
                <w:sz w:val="24"/>
                <w:szCs w:val="24"/>
                <w:lang w:eastAsia="en-US"/>
              </w:rPr>
            </w:pPr>
            <w:r w:rsidRPr="00A30D4F">
              <w:rPr>
                <w:rFonts w:ascii="Calibri" w:eastAsia="Times New Roman" w:hAnsi="Calibri" w:cs="Times New Roman"/>
                <w:b/>
                <w:color w:val="000000"/>
                <w:sz w:val="24"/>
                <w:szCs w:val="24"/>
                <w:lang w:eastAsia="en-US"/>
              </w:rPr>
              <w:t> </w:t>
            </w:r>
          </w:p>
        </w:tc>
        <w:tc>
          <w:tcPr>
            <w:tcW w:w="968" w:type="dxa"/>
            <w:tcBorders>
              <w:top w:val="single" w:sz="4" w:space="0" w:color="auto"/>
              <w:left w:val="nil"/>
              <w:bottom w:val="nil"/>
              <w:right w:val="nil"/>
            </w:tcBorders>
            <w:shd w:val="clear" w:color="000000" w:fill="BDD7EE"/>
            <w:noWrap/>
            <w:vAlign w:val="center"/>
            <w:hideMark/>
          </w:tcPr>
          <w:p w14:paraId="60296459" w14:textId="77777777" w:rsidR="008D6823" w:rsidRPr="00A30D4F" w:rsidRDefault="008D6823" w:rsidP="00652F8F">
            <w:pPr>
              <w:widowControl/>
              <w:jc w:val="left"/>
              <w:rPr>
                <w:rFonts w:ascii="Calibri" w:eastAsia="Times New Roman" w:hAnsi="Calibri" w:cs="Times New Roman"/>
                <w:b/>
                <w:color w:val="000000"/>
                <w:sz w:val="24"/>
                <w:szCs w:val="24"/>
                <w:lang w:eastAsia="en-US"/>
              </w:rPr>
            </w:pPr>
            <w:r w:rsidRPr="00A30D4F">
              <w:rPr>
                <w:rFonts w:ascii="Calibri" w:eastAsia="Times New Roman" w:hAnsi="Calibri" w:cs="Times New Roman"/>
                <w:b/>
                <w:color w:val="000000"/>
                <w:sz w:val="24"/>
                <w:szCs w:val="24"/>
                <w:lang w:eastAsia="en-US"/>
              </w:rPr>
              <w:t> </w:t>
            </w:r>
          </w:p>
        </w:tc>
        <w:tc>
          <w:tcPr>
            <w:tcW w:w="968" w:type="dxa"/>
            <w:tcBorders>
              <w:top w:val="single" w:sz="4" w:space="0" w:color="auto"/>
              <w:left w:val="nil"/>
              <w:bottom w:val="nil"/>
              <w:right w:val="nil"/>
            </w:tcBorders>
            <w:shd w:val="clear" w:color="000000" w:fill="BDD7EE"/>
            <w:noWrap/>
            <w:vAlign w:val="center"/>
            <w:hideMark/>
          </w:tcPr>
          <w:p w14:paraId="2EFBA418" w14:textId="77777777" w:rsidR="008D6823" w:rsidRPr="00A30D4F" w:rsidRDefault="008D6823" w:rsidP="00652F8F">
            <w:pPr>
              <w:widowControl/>
              <w:jc w:val="left"/>
              <w:rPr>
                <w:rFonts w:ascii="Calibri" w:eastAsia="Times New Roman" w:hAnsi="Calibri" w:cs="Times New Roman"/>
                <w:b/>
                <w:color w:val="000000"/>
                <w:sz w:val="24"/>
                <w:szCs w:val="24"/>
                <w:lang w:eastAsia="en-US"/>
              </w:rPr>
            </w:pPr>
            <w:r w:rsidRPr="00A30D4F">
              <w:rPr>
                <w:rFonts w:ascii="Calibri" w:eastAsia="Times New Roman" w:hAnsi="Calibri" w:cs="Times New Roman"/>
                <w:b/>
                <w:color w:val="000000"/>
                <w:sz w:val="24"/>
                <w:szCs w:val="24"/>
                <w:lang w:eastAsia="en-US"/>
              </w:rPr>
              <w:t> </w:t>
            </w:r>
          </w:p>
        </w:tc>
        <w:tc>
          <w:tcPr>
            <w:tcW w:w="1028" w:type="dxa"/>
            <w:tcBorders>
              <w:top w:val="single" w:sz="4" w:space="0" w:color="auto"/>
              <w:left w:val="nil"/>
              <w:bottom w:val="nil"/>
              <w:right w:val="single" w:sz="4" w:space="0" w:color="auto"/>
            </w:tcBorders>
            <w:shd w:val="clear" w:color="000000" w:fill="BDD7EE"/>
            <w:noWrap/>
            <w:vAlign w:val="center"/>
            <w:hideMark/>
          </w:tcPr>
          <w:p w14:paraId="06D2E69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single" w:sz="4" w:space="0" w:color="auto"/>
            </w:tcBorders>
            <w:shd w:val="clear" w:color="000000" w:fill="BDD7EE"/>
            <w:noWrap/>
            <w:vAlign w:val="center"/>
            <w:hideMark/>
          </w:tcPr>
          <w:p w14:paraId="63E404D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18EB108C" w14:textId="77777777" w:rsidTr="00652F8F">
        <w:trPr>
          <w:trHeight w:val="300"/>
        </w:trPr>
        <w:tc>
          <w:tcPr>
            <w:tcW w:w="968" w:type="dxa"/>
            <w:tcBorders>
              <w:top w:val="nil"/>
              <w:left w:val="single" w:sz="4" w:space="0" w:color="auto"/>
              <w:bottom w:val="nil"/>
              <w:right w:val="nil"/>
            </w:tcBorders>
            <w:shd w:val="clear" w:color="000000" w:fill="BDD7EE"/>
            <w:noWrap/>
            <w:vAlign w:val="center"/>
            <w:hideMark/>
          </w:tcPr>
          <w:p w14:paraId="70FF4DCF"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089" w:type="dxa"/>
            <w:gridSpan w:val="2"/>
            <w:tcBorders>
              <w:top w:val="nil"/>
              <w:left w:val="nil"/>
              <w:bottom w:val="nil"/>
              <w:right w:val="nil"/>
            </w:tcBorders>
            <w:shd w:val="clear" w:color="000000" w:fill="BDD7EE"/>
            <w:noWrap/>
            <w:vAlign w:val="center"/>
            <w:hideMark/>
          </w:tcPr>
          <w:p w14:paraId="0D58F7E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Product name</w:t>
            </w:r>
          </w:p>
        </w:tc>
        <w:tc>
          <w:tcPr>
            <w:tcW w:w="968" w:type="dxa"/>
            <w:tcBorders>
              <w:top w:val="nil"/>
              <w:left w:val="nil"/>
              <w:bottom w:val="nil"/>
              <w:right w:val="nil"/>
            </w:tcBorders>
            <w:shd w:val="clear" w:color="000000" w:fill="BDD7EE"/>
            <w:noWrap/>
            <w:vAlign w:val="center"/>
            <w:hideMark/>
          </w:tcPr>
          <w:p w14:paraId="292A725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nil"/>
            </w:tcBorders>
            <w:shd w:val="clear" w:color="000000" w:fill="BDD7EE"/>
            <w:noWrap/>
            <w:vAlign w:val="center"/>
            <w:hideMark/>
          </w:tcPr>
          <w:p w14:paraId="5C715A41" w14:textId="77777777" w:rsidR="008D6823" w:rsidRPr="00A30D4F" w:rsidRDefault="008D6823" w:rsidP="00652F8F">
            <w:pPr>
              <w:widowControl/>
              <w:jc w:val="left"/>
              <w:rPr>
                <w:rFonts w:ascii="Calibri" w:eastAsia="Times New Roman" w:hAnsi="Calibri" w:cs="Times New Roman"/>
                <w:b/>
                <w:color w:val="000000"/>
                <w:sz w:val="22"/>
                <w:szCs w:val="22"/>
                <w:lang w:eastAsia="en-US"/>
              </w:rPr>
            </w:pPr>
            <w:r w:rsidRPr="00A30D4F">
              <w:rPr>
                <w:rFonts w:ascii="Calibri" w:eastAsia="Times New Roman" w:hAnsi="Calibri" w:cs="Times New Roman"/>
                <w:b/>
                <w:color w:val="000000"/>
                <w:sz w:val="22"/>
                <w:szCs w:val="22"/>
                <w:lang w:eastAsia="en-US"/>
              </w:rPr>
              <w:t> </w:t>
            </w:r>
          </w:p>
        </w:tc>
        <w:tc>
          <w:tcPr>
            <w:tcW w:w="968" w:type="dxa"/>
            <w:tcBorders>
              <w:top w:val="nil"/>
              <w:left w:val="nil"/>
              <w:bottom w:val="nil"/>
              <w:right w:val="nil"/>
            </w:tcBorders>
            <w:shd w:val="clear" w:color="000000" w:fill="BDD7EE"/>
            <w:noWrap/>
            <w:vAlign w:val="center"/>
            <w:hideMark/>
          </w:tcPr>
          <w:p w14:paraId="03A069F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nil"/>
            </w:tcBorders>
            <w:shd w:val="clear" w:color="000000" w:fill="BDD7EE"/>
            <w:noWrap/>
            <w:vAlign w:val="center"/>
            <w:hideMark/>
          </w:tcPr>
          <w:p w14:paraId="3C0E40B0"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996" w:type="dxa"/>
            <w:gridSpan w:val="2"/>
            <w:tcBorders>
              <w:top w:val="single" w:sz="4" w:space="0" w:color="auto"/>
              <w:left w:val="single" w:sz="4" w:space="0" w:color="auto"/>
              <w:bottom w:val="single" w:sz="4" w:space="0" w:color="auto"/>
              <w:right w:val="single" w:sz="4" w:space="0" w:color="000000"/>
            </w:tcBorders>
            <w:shd w:val="clear" w:color="000000" w:fill="BDD7EE"/>
            <w:noWrap/>
            <w:vAlign w:val="center"/>
            <w:hideMark/>
          </w:tcPr>
          <w:p w14:paraId="09D46181"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Language</w:t>
            </w:r>
          </w:p>
        </w:tc>
        <w:tc>
          <w:tcPr>
            <w:tcW w:w="968" w:type="dxa"/>
            <w:tcBorders>
              <w:top w:val="nil"/>
              <w:left w:val="nil"/>
              <w:bottom w:val="nil"/>
              <w:right w:val="single" w:sz="4" w:space="0" w:color="auto"/>
            </w:tcBorders>
            <w:shd w:val="clear" w:color="000000" w:fill="BDD7EE"/>
            <w:noWrap/>
            <w:vAlign w:val="center"/>
            <w:hideMark/>
          </w:tcPr>
          <w:p w14:paraId="33AD42DE"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45D7D05C" w14:textId="77777777" w:rsidTr="00652F8F">
        <w:trPr>
          <w:trHeight w:val="300"/>
        </w:trPr>
        <w:tc>
          <w:tcPr>
            <w:tcW w:w="968" w:type="dxa"/>
            <w:tcBorders>
              <w:top w:val="nil"/>
              <w:left w:val="single" w:sz="4" w:space="0" w:color="auto"/>
              <w:bottom w:val="single" w:sz="4" w:space="0" w:color="auto"/>
              <w:right w:val="nil"/>
            </w:tcBorders>
            <w:shd w:val="clear" w:color="000000" w:fill="BDD7EE"/>
            <w:noWrap/>
            <w:vAlign w:val="center"/>
            <w:hideMark/>
          </w:tcPr>
          <w:p w14:paraId="0CE692CB"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single" w:sz="4" w:space="0" w:color="auto"/>
              <w:right w:val="nil"/>
            </w:tcBorders>
            <w:shd w:val="clear" w:color="000000" w:fill="BDD7EE"/>
            <w:noWrap/>
            <w:vAlign w:val="center"/>
            <w:hideMark/>
          </w:tcPr>
          <w:p w14:paraId="049A379D"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823" w:type="dxa"/>
            <w:tcBorders>
              <w:top w:val="nil"/>
              <w:left w:val="nil"/>
              <w:bottom w:val="single" w:sz="4" w:space="0" w:color="auto"/>
              <w:right w:val="nil"/>
            </w:tcBorders>
            <w:shd w:val="clear" w:color="000000" w:fill="BDD7EE"/>
            <w:noWrap/>
            <w:vAlign w:val="center"/>
            <w:hideMark/>
          </w:tcPr>
          <w:p w14:paraId="2B54288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56A46AA2"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7C9BB8A4" w14:textId="77777777" w:rsidR="008D6823" w:rsidRPr="00A30D4F" w:rsidRDefault="008D6823" w:rsidP="00652F8F">
            <w:pPr>
              <w:widowControl/>
              <w:jc w:val="left"/>
              <w:rPr>
                <w:rFonts w:ascii="Calibri" w:eastAsia="Times New Roman" w:hAnsi="Calibri" w:cs="Times New Roman"/>
                <w:b/>
                <w:color w:val="000000"/>
                <w:sz w:val="22"/>
                <w:szCs w:val="22"/>
                <w:lang w:eastAsia="en-US"/>
              </w:rPr>
            </w:pPr>
            <w:r w:rsidRPr="00A30D4F">
              <w:rPr>
                <w:rFonts w:ascii="Calibri" w:eastAsia="Times New Roman" w:hAnsi="Calibri" w:cs="Times New Roman"/>
                <w:b/>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7D076C1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20CA28E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single" w:sz="4" w:space="0" w:color="auto"/>
              <w:bottom w:val="single" w:sz="4" w:space="0" w:color="auto"/>
              <w:right w:val="single" w:sz="4" w:space="0" w:color="auto"/>
            </w:tcBorders>
            <w:shd w:val="clear" w:color="000000" w:fill="BDD7EE"/>
            <w:noWrap/>
            <w:vAlign w:val="center"/>
            <w:hideMark/>
          </w:tcPr>
          <w:p w14:paraId="068F5C6B" w14:textId="77777777" w:rsidR="008D6823" w:rsidRPr="00A30D4F" w:rsidRDefault="008D6823" w:rsidP="00652F8F">
            <w:pPr>
              <w:widowControl/>
              <w:jc w:val="left"/>
              <w:rPr>
                <w:rFonts w:ascii="Calibri" w:eastAsia="Times New Roman" w:hAnsi="Calibri" w:cs="Times New Roman"/>
                <w:bCs w:val="0"/>
                <w:color w:val="000000"/>
                <w:sz w:val="20"/>
                <w:szCs w:val="20"/>
                <w:lang w:eastAsia="en-US"/>
              </w:rPr>
            </w:pPr>
            <w:r w:rsidRPr="00A30D4F">
              <w:rPr>
                <w:rFonts w:ascii="Calibri" w:eastAsia="Times New Roman" w:hAnsi="Calibri" w:cs="Times New Roman"/>
                <w:bCs w:val="0"/>
                <w:color w:val="000000"/>
                <w:sz w:val="20"/>
                <w:szCs w:val="20"/>
                <w:lang w:eastAsia="en-US"/>
              </w:rPr>
              <w:t>Help</w:t>
            </w:r>
          </w:p>
        </w:tc>
        <w:tc>
          <w:tcPr>
            <w:tcW w:w="1028" w:type="dxa"/>
            <w:tcBorders>
              <w:top w:val="nil"/>
              <w:left w:val="nil"/>
              <w:bottom w:val="single" w:sz="4" w:space="0" w:color="auto"/>
              <w:right w:val="single" w:sz="4" w:space="0" w:color="auto"/>
            </w:tcBorders>
            <w:shd w:val="clear" w:color="000000" w:fill="BDD7EE"/>
            <w:noWrap/>
            <w:vAlign w:val="center"/>
            <w:hideMark/>
          </w:tcPr>
          <w:p w14:paraId="44D92114" w14:textId="77777777" w:rsidR="008D6823" w:rsidRPr="00A30D4F" w:rsidRDefault="008D6823" w:rsidP="00652F8F">
            <w:pPr>
              <w:widowControl/>
              <w:jc w:val="left"/>
              <w:rPr>
                <w:rFonts w:ascii="Calibri" w:eastAsia="Times New Roman" w:hAnsi="Calibri" w:cs="Times New Roman"/>
                <w:bCs w:val="0"/>
                <w:color w:val="000000"/>
                <w:sz w:val="20"/>
                <w:szCs w:val="20"/>
                <w:lang w:eastAsia="en-US"/>
              </w:rPr>
            </w:pPr>
            <w:r w:rsidRPr="00A30D4F">
              <w:rPr>
                <w:rFonts w:ascii="Calibri" w:eastAsia="Times New Roman" w:hAnsi="Calibri" w:cs="Times New Roman"/>
                <w:bCs w:val="0"/>
                <w:color w:val="000000"/>
                <w:sz w:val="20"/>
                <w:szCs w:val="20"/>
                <w:lang w:eastAsia="en-US"/>
              </w:rPr>
              <w:t>Contact Us</w:t>
            </w:r>
          </w:p>
        </w:tc>
        <w:tc>
          <w:tcPr>
            <w:tcW w:w="968" w:type="dxa"/>
            <w:tcBorders>
              <w:top w:val="nil"/>
              <w:left w:val="nil"/>
              <w:bottom w:val="single" w:sz="4" w:space="0" w:color="auto"/>
              <w:right w:val="single" w:sz="4" w:space="0" w:color="auto"/>
            </w:tcBorders>
            <w:shd w:val="clear" w:color="000000" w:fill="BDD7EE"/>
            <w:noWrap/>
            <w:vAlign w:val="center"/>
            <w:hideMark/>
          </w:tcPr>
          <w:p w14:paraId="58D6DC8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2816CBEC"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036129A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4188739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2AC6517A"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153079F5"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FC36E29"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07662A0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566662A"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46A587C"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2ED1775F"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34DD47C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0D3E5F4F"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0D99EC89"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6514086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4C933FF1"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4808E94D"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18EB0644"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0B5C29A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9B5F7E7"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04F440C6"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296595F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3936FAC0"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41BA41EB" w14:textId="77777777" w:rsidTr="00652F8F">
        <w:trPr>
          <w:trHeight w:val="315"/>
        </w:trPr>
        <w:tc>
          <w:tcPr>
            <w:tcW w:w="968" w:type="dxa"/>
            <w:tcBorders>
              <w:top w:val="nil"/>
              <w:left w:val="single" w:sz="8" w:space="0" w:color="auto"/>
              <w:bottom w:val="nil"/>
              <w:right w:val="nil"/>
            </w:tcBorders>
            <w:shd w:val="clear" w:color="000000" w:fill="D9D9D9"/>
            <w:noWrap/>
            <w:vAlign w:val="center"/>
            <w:hideMark/>
          </w:tcPr>
          <w:p w14:paraId="2CDB1F1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6D444A1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BFA12"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Email/ID</w:t>
            </w:r>
          </w:p>
        </w:tc>
        <w:tc>
          <w:tcPr>
            <w:tcW w:w="968" w:type="dxa"/>
            <w:tcBorders>
              <w:top w:val="nil"/>
              <w:left w:val="nil"/>
              <w:bottom w:val="nil"/>
              <w:right w:val="nil"/>
            </w:tcBorders>
            <w:shd w:val="clear" w:color="auto" w:fill="auto"/>
            <w:noWrap/>
            <w:vAlign w:val="center"/>
            <w:hideMark/>
          </w:tcPr>
          <w:p w14:paraId="651585F0"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968" w:type="dxa"/>
            <w:tcBorders>
              <w:top w:val="nil"/>
              <w:left w:val="nil"/>
              <w:bottom w:val="single" w:sz="8" w:space="0" w:color="auto"/>
              <w:right w:val="nil"/>
            </w:tcBorders>
            <w:shd w:val="clear" w:color="auto" w:fill="auto"/>
            <w:noWrap/>
            <w:vAlign w:val="center"/>
            <w:hideMark/>
          </w:tcPr>
          <w:p w14:paraId="05C03CB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8" w:space="0" w:color="auto"/>
              <w:right w:val="nil"/>
            </w:tcBorders>
            <w:shd w:val="clear" w:color="auto" w:fill="auto"/>
            <w:noWrap/>
            <w:vAlign w:val="center"/>
            <w:hideMark/>
          </w:tcPr>
          <w:p w14:paraId="3AE58A2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nil"/>
            </w:tcBorders>
            <w:shd w:val="clear" w:color="auto" w:fill="auto"/>
            <w:noWrap/>
            <w:vAlign w:val="center"/>
            <w:hideMark/>
          </w:tcPr>
          <w:p w14:paraId="12F2B07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968" w:type="dxa"/>
            <w:tcBorders>
              <w:top w:val="nil"/>
              <w:left w:val="nil"/>
              <w:bottom w:val="nil"/>
              <w:right w:val="nil"/>
            </w:tcBorders>
            <w:shd w:val="clear" w:color="auto" w:fill="auto"/>
            <w:noWrap/>
            <w:vAlign w:val="center"/>
            <w:hideMark/>
          </w:tcPr>
          <w:p w14:paraId="0367E5ED"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43EC66C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5F2FA42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26EDDE8C" w14:textId="77777777" w:rsidTr="00652F8F">
        <w:trPr>
          <w:trHeight w:val="315"/>
        </w:trPr>
        <w:tc>
          <w:tcPr>
            <w:tcW w:w="968" w:type="dxa"/>
            <w:tcBorders>
              <w:top w:val="nil"/>
              <w:left w:val="single" w:sz="8" w:space="0" w:color="auto"/>
              <w:bottom w:val="nil"/>
              <w:right w:val="nil"/>
            </w:tcBorders>
            <w:shd w:val="clear" w:color="000000" w:fill="D9D9D9"/>
            <w:noWrap/>
            <w:vAlign w:val="center"/>
            <w:hideMark/>
          </w:tcPr>
          <w:p w14:paraId="217F999B"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3734A2DB"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single" w:sz="4" w:space="0" w:color="auto"/>
              <w:bottom w:val="single" w:sz="4" w:space="0" w:color="auto"/>
              <w:right w:val="single" w:sz="4" w:space="0" w:color="auto"/>
            </w:tcBorders>
            <w:shd w:val="clear" w:color="auto" w:fill="auto"/>
            <w:noWrap/>
            <w:vAlign w:val="center"/>
            <w:hideMark/>
          </w:tcPr>
          <w:p w14:paraId="7958735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Password</w:t>
            </w:r>
          </w:p>
        </w:tc>
        <w:tc>
          <w:tcPr>
            <w:tcW w:w="968" w:type="dxa"/>
            <w:tcBorders>
              <w:top w:val="nil"/>
              <w:left w:val="nil"/>
              <w:bottom w:val="nil"/>
              <w:right w:val="nil"/>
            </w:tcBorders>
            <w:shd w:val="clear" w:color="auto" w:fill="auto"/>
            <w:noWrap/>
            <w:vAlign w:val="center"/>
            <w:hideMark/>
          </w:tcPr>
          <w:p w14:paraId="514DAAE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968" w:type="dxa"/>
            <w:tcBorders>
              <w:top w:val="nil"/>
              <w:left w:val="nil"/>
              <w:bottom w:val="single" w:sz="8" w:space="0" w:color="auto"/>
              <w:right w:val="nil"/>
            </w:tcBorders>
            <w:shd w:val="clear" w:color="auto" w:fill="auto"/>
            <w:noWrap/>
            <w:vAlign w:val="center"/>
            <w:hideMark/>
          </w:tcPr>
          <w:p w14:paraId="2BA1E86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8" w:space="0" w:color="auto"/>
              <w:right w:val="nil"/>
            </w:tcBorders>
            <w:shd w:val="clear" w:color="auto" w:fill="auto"/>
            <w:noWrap/>
            <w:vAlign w:val="center"/>
            <w:hideMark/>
          </w:tcPr>
          <w:p w14:paraId="7D5CE59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nil"/>
            </w:tcBorders>
            <w:shd w:val="clear" w:color="auto" w:fill="auto"/>
            <w:noWrap/>
            <w:vAlign w:val="center"/>
            <w:hideMark/>
          </w:tcPr>
          <w:p w14:paraId="6FE0EAEE"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968" w:type="dxa"/>
            <w:tcBorders>
              <w:top w:val="nil"/>
              <w:left w:val="nil"/>
              <w:bottom w:val="nil"/>
              <w:right w:val="nil"/>
            </w:tcBorders>
            <w:shd w:val="clear" w:color="auto" w:fill="auto"/>
            <w:noWrap/>
            <w:vAlign w:val="center"/>
            <w:hideMark/>
          </w:tcPr>
          <w:p w14:paraId="22A1B04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2FF3C14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354B5AF9"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441DAE5C"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0E7F5D6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472F094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4727"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834F2A"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SIGN IN</w:t>
            </w:r>
          </w:p>
        </w:tc>
        <w:tc>
          <w:tcPr>
            <w:tcW w:w="968" w:type="dxa"/>
            <w:tcBorders>
              <w:top w:val="nil"/>
              <w:left w:val="nil"/>
              <w:bottom w:val="nil"/>
              <w:right w:val="nil"/>
            </w:tcBorders>
            <w:shd w:val="clear" w:color="auto" w:fill="auto"/>
            <w:noWrap/>
            <w:vAlign w:val="center"/>
            <w:hideMark/>
          </w:tcPr>
          <w:p w14:paraId="3280F9D1"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p>
        </w:tc>
        <w:tc>
          <w:tcPr>
            <w:tcW w:w="968" w:type="dxa"/>
            <w:tcBorders>
              <w:top w:val="nil"/>
              <w:left w:val="nil"/>
              <w:bottom w:val="nil"/>
              <w:right w:val="nil"/>
            </w:tcBorders>
            <w:shd w:val="clear" w:color="auto" w:fill="auto"/>
            <w:noWrap/>
            <w:vAlign w:val="center"/>
            <w:hideMark/>
          </w:tcPr>
          <w:p w14:paraId="18FC8EA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2BF8B02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7E8B613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4F9D8AB5"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41B6D39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1DDF3AD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279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7E129CB"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Stay signed in</w:t>
            </w:r>
          </w:p>
        </w:tc>
        <w:tc>
          <w:tcPr>
            <w:tcW w:w="19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40D0280" w14:textId="77777777" w:rsidR="008D6823" w:rsidRPr="00A30D4F" w:rsidRDefault="008D6823" w:rsidP="00652F8F">
            <w:pPr>
              <w:widowControl/>
              <w:jc w:val="righ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Forget Password?</w:t>
            </w:r>
          </w:p>
        </w:tc>
        <w:tc>
          <w:tcPr>
            <w:tcW w:w="968" w:type="dxa"/>
            <w:tcBorders>
              <w:top w:val="nil"/>
              <w:left w:val="nil"/>
              <w:bottom w:val="nil"/>
              <w:right w:val="nil"/>
            </w:tcBorders>
            <w:shd w:val="clear" w:color="auto" w:fill="auto"/>
            <w:noWrap/>
            <w:vAlign w:val="center"/>
            <w:hideMark/>
          </w:tcPr>
          <w:p w14:paraId="7225B35A" w14:textId="77777777" w:rsidR="008D6823" w:rsidRPr="00A30D4F" w:rsidRDefault="008D6823" w:rsidP="00652F8F">
            <w:pPr>
              <w:widowControl/>
              <w:jc w:val="right"/>
              <w:rPr>
                <w:rFonts w:ascii="Calibri" w:eastAsia="Times New Roman" w:hAnsi="Calibri" w:cs="Times New Roman"/>
                <w:bCs w:val="0"/>
                <w:color w:val="000000"/>
                <w:sz w:val="22"/>
                <w:szCs w:val="22"/>
                <w:lang w:eastAsia="en-US"/>
              </w:rPr>
            </w:pPr>
          </w:p>
        </w:tc>
        <w:tc>
          <w:tcPr>
            <w:tcW w:w="968" w:type="dxa"/>
            <w:tcBorders>
              <w:top w:val="nil"/>
              <w:left w:val="nil"/>
              <w:bottom w:val="nil"/>
              <w:right w:val="nil"/>
            </w:tcBorders>
            <w:shd w:val="clear" w:color="auto" w:fill="auto"/>
            <w:noWrap/>
            <w:vAlign w:val="center"/>
            <w:hideMark/>
          </w:tcPr>
          <w:p w14:paraId="2B5E6F25"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60DAA43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3EDA167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50168F52"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69DF1EA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2FA8429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650F64BC"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1A985DE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2567BEB"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2ADCD7E4"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553006B"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0C440ABA"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295C2CCE"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502FAD42"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4A1BA4D1"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0C852E89"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6C56E6E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5CE52167"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5D3F656D"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936" w:type="dxa"/>
            <w:gridSpan w:val="2"/>
            <w:tcBorders>
              <w:top w:val="nil"/>
              <w:left w:val="nil"/>
              <w:bottom w:val="nil"/>
              <w:right w:val="nil"/>
            </w:tcBorders>
            <w:shd w:val="clear" w:color="auto" w:fill="auto"/>
            <w:noWrap/>
            <w:vAlign w:val="center"/>
            <w:hideMark/>
          </w:tcPr>
          <w:p w14:paraId="6422EDD9"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Open a new account</w:t>
            </w:r>
          </w:p>
        </w:tc>
        <w:tc>
          <w:tcPr>
            <w:tcW w:w="968" w:type="dxa"/>
            <w:tcBorders>
              <w:top w:val="nil"/>
              <w:left w:val="nil"/>
              <w:bottom w:val="nil"/>
              <w:right w:val="nil"/>
            </w:tcBorders>
            <w:shd w:val="clear" w:color="auto" w:fill="auto"/>
            <w:noWrap/>
            <w:vAlign w:val="center"/>
            <w:hideMark/>
          </w:tcPr>
          <w:p w14:paraId="2B0B8336" w14:textId="77777777" w:rsidR="008D6823" w:rsidRPr="00A30D4F" w:rsidRDefault="008D6823" w:rsidP="00652F8F">
            <w:pPr>
              <w:widowControl/>
              <w:jc w:val="center"/>
              <w:rPr>
                <w:rFonts w:ascii="Calibri" w:eastAsia="Times New Roman" w:hAnsi="Calibri" w:cs="Times New Roman"/>
                <w:bCs w:val="0"/>
                <w:color w:val="000000"/>
                <w:sz w:val="22"/>
                <w:szCs w:val="22"/>
                <w:lang w:eastAsia="en-US"/>
              </w:rPr>
            </w:pPr>
          </w:p>
        </w:tc>
        <w:tc>
          <w:tcPr>
            <w:tcW w:w="968" w:type="dxa"/>
            <w:tcBorders>
              <w:top w:val="nil"/>
              <w:left w:val="nil"/>
              <w:bottom w:val="nil"/>
              <w:right w:val="nil"/>
            </w:tcBorders>
            <w:shd w:val="clear" w:color="auto" w:fill="auto"/>
            <w:noWrap/>
            <w:vAlign w:val="center"/>
            <w:hideMark/>
          </w:tcPr>
          <w:p w14:paraId="73B57F3D"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14DF321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51913142"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79E0BCB9"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218EB8B9"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7B51600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7BDDF00A"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0C4EA772"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407A84F9"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374C2604"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F5B2DF5"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7FF0D48"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3EAD77F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1FE045C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714ED3B9"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3DB50D9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65D6B0B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78466765"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3FF984C1"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266ABB7"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17D66FE3"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188F1A3B"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44EDF6D7"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782372C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02F7A3A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69627436" w14:textId="77777777" w:rsidTr="00652F8F">
        <w:trPr>
          <w:trHeight w:val="300"/>
        </w:trPr>
        <w:tc>
          <w:tcPr>
            <w:tcW w:w="968" w:type="dxa"/>
            <w:tcBorders>
              <w:top w:val="nil"/>
              <w:left w:val="single" w:sz="8" w:space="0" w:color="auto"/>
              <w:bottom w:val="nil"/>
              <w:right w:val="nil"/>
            </w:tcBorders>
            <w:shd w:val="clear" w:color="000000" w:fill="D9D9D9"/>
            <w:noWrap/>
            <w:vAlign w:val="center"/>
            <w:hideMark/>
          </w:tcPr>
          <w:p w14:paraId="781D630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auto" w:fill="auto"/>
            <w:noWrap/>
            <w:vAlign w:val="center"/>
            <w:hideMark/>
          </w:tcPr>
          <w:p w14:paraId="1A6D205F"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p>
        </w:tc>
        <w:tc>
          <w:tcPr>
            <w:tcW w:w="1823" w:type="dxa"/>
            <w:tcBorders>
              <w:top w:val="nil"/>
              <w:left w:val="nil"/>
              <w:bottom w:val="nil"/>
              <w:right w:val="nil"/>
            </w:tcBorders>
            <w:shd w:val="clear" w:color="auto" w:fill="auto"/>
            <w:noWrap/>
            <w:vAlign w:val="center"/>
            <w:hideMark/>
          </w:tcPr>
          <w:p w14:paraId="677F96BB"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24C662F2"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9CE9DAD"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3683E5CB"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7D135E74"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968" w:type="dxa"/>
            <w:tcBorders>
              <w:top w:val="nil"/>
              <w:left w:val="nil"/>
              <w:bottom w:val="nil"/>
              <w:right w:val="nil"/>
            </w:tcBorders>
            <w:shd w:val="clear" w:color="auto" w:fill="auto"/>
            <w:noWrap/>
            <w:vAlign w:val="center"/>
            <w:hideMark/>
          </w:tcPr>
          <w:p w14:paraId="6B1B93CE" w14:textId="77777777" w:rsidR="008D6823" w:rsidRPr="00A30D4F" w:rsidRDefault="008D6823" w:rsidP="00652F8F">
            <w:pPr>
              <w:widowControl/>
              <w:jc w:val="left"/>
              <w:rPr>
                <w:rFonts w:ascii="Times New Roman" w:eastAsia="Times New Roman" w:hAnsi="Times New Roman" w:cs="Times New Roman"/>
                <w:bCs w:val="0"/>
                <w:sz w:val="20"/>
                <w:szCs w:val="20"/>
                <w:lang w:eastAsia="en-US"/>
              </w:rPr>
            </w:pPr>
          </w:p>
        </w:tc>
        <w:tc>
          <w:tcPr>
            <w:tcW w:w="1028" w:type="dxa"/>
            <w:tcBorders>
              <w:top w:val="nil"/>
              <w:left w:val="nil"/>
              <w:bottom w:val="nil"/>
              <w:right w:val="single" w:sz="4" w:space="0" w:color="auto"/>
            </w:tcBorders>
            <w:shd w:val="clear" w:color="auto" w:fill="auto"/>
            <w:noWrap/>
            <w:vAlign w:val="center"/>
            <w:hideMark/>
          </w:tcPr>
          <w:p w14:paraId="1C0235DB"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D9D9D9"/>
            <w:noWrap/>
            <w:vAlign w:val="center"/>
            <w:hideMark/>
          </w:tcPr>
          <w:p w14:paraId="1BD8DB5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135F0649" w14:textId="77777777" w:rsidTr="00652F8F">
        <w:trPr>
          <w:trHeight w:val="300"/>
        </w:trPr>
        <w:tc>
          <w:tcPr>
            <w:tcW w:w="968" w:type="dxa"/>
            <w:tcBorders>
              <w:top w:val="single" w:sz="4" w:space="0" w:color="auto"/>
              <w:left w:val="single" w:sz="4" w:space="0" w:color="auto"/>
              <w:bottom w:val="nil"/>
              <w:right w:val="nil"/>
            </w:tcBorders>
            <w:shd w:val="clear" w:color="000000" w:fill="BDD7EE"/>
            <w:noWrap/>
            <w:vAlign w:val="center"/>
            <w:hideMark/>
          </w:tcPr>
          <w:p w14:paraId="011127E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single" w:sz="4" w:space="0" w:color="auto"/>
              <w:left w:val="nil"/>
              <w:bottom w:val="nil"/>
              <w:right w:val="nil"/>
            </w:tcBorders>
            <w:shd w:val="clear" w:color="000000" w:fill="BDD7EE"/>
            <w:noWrap/>
            <w:vAlign w:val="center"/>
            <w:hideMark/>
          </w:tcPr>
          <w:p w14:paraId="0A341B5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823" w:type="dxa"/>
            <w:tcBorders>
              <w:top w:val="single" w:sz="4" w:space="0" w:color="auto"/>
              <w:left w:val="nil"/>
              <w:bottom w:val="nil"/>
              <w:right w:val="nil"/>
            </w:tcBorders>
            <w:shd w:val="clear" w:color="000000" w:fill="BDD7EE"/>
            <w:noWrap/>
            <w:vAlign w:val="center"/>
            <w:hideMark/>
          </w:tcPr>
          <w:p w14:paraId="0C0A87D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0B0A2C4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2051172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61F1878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09E8EDC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nil"/>
            </w:tcBorders>
            <w:shd w:val="clear" w:color="000000" w:fill="BDD7EE"/>
            <w:noWrap/>
            <w:vAlign w:val="center"/>
            <w:hideMark/>
          </w:tcPr>
          <w:p w14:paraId="47F7594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028" w:type="dxa"/>
            <w:tcBorders>
              <w:top w:val="single" w:sz="4" w:space="0" w:color="auto"/>
              <w:left w:val="nil"/>
              <w:bottom w:val="nil"/>
              <w:right w:val="single" w:sz="4" w:space="0" w:color="auto"/>
            </w:tcBorders>
            <w:shd w:val="clear" w:color="000000" w:fill="BDD7EE"/>
            <w:noWrap/>
            <w:vAlign w:val="center"/>
            <w:hideMark/>
          </w:tcPr>
          <w:p w14:paraId="77285B5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single" w:sz="4" w:space="0" w:color="auto"/>
              <w:left w:val="nil"/>
              <w:bottom w:val="nil"/>
              <w:right w:val="single" w:sz="4" w:space="0" w:color="auto"/>
            </w:tcBorders>
            <w:shd w:val="clear" w:color="000000" w:fill="BDD7EE"/>
            <w:noWrap/>
            <w:vAlign w:val="center"/>
            <w:hideMark/>
          </w:tcPr>
          <w:p w14:paraId="62453069"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2453F2E9" w14:textId="77777777" w:rsidTr="00652F8F">
        <w:trPr>
          <w:trHeight w:val="300"/>
        </w:trPr>
        <w:tc>
          <w:tcPr>
            <w:tcW w:w="968" w:type="dxa"/>
            <w:tcBorders>
              <w:top w:val="nil"/>
              <w:left w:val="single" w:sz="4" w:space="0" w:color="auto"/>
              <w:bottom w:val="nil"/>
              <w:right w:val="nil"/>
            </w:tcBorders>
            <w:shd w:val="clear" w:color="000000" w:fill="BDD7EE"/>
            <w:noWrap/>
            <w:vAlign w:val="center"/>
            <w:hideMark/>
          </w:tcPr>
          <w:p w14:paraId="3F80E5B4"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7957" w:type="dxa"/>
            <w:gridSpan w:val="8"/>
            <w:tcBorders>
              <w:top w:val="nil"/>
              <w:left w:val="nil"/>
              <w:bottom w:val="nil"/>
              <w:right w:val="single" w:sz="4" w:space="0" w:color="000000"/>
            </w:tcBorders>
            <w:shd w:val="clear" w:color="000000" w:fill="BDD7EE"/>
            <w:noWrap/>
            <w:vAlign w:val="center"/>
            <w:hideMark/>
          </w:tcPr>
          <w:p w14:paraId="4EF8F34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About | How it works | Learning centre | Contact us | Cookie policy | Terms of use</w:t>
            </w:r>
          </w:p>
        </w:tc>
        <w:tc>
          <w:tcPr>
            <w:tcW w:w="968" w:type="dxa"/>
            <w:tcBorders>
              <w:top w:val="nil"/>
              <w:left w:val="nil"/>
              <w:bottom w:val="nil"/>
              <w:right w:val="single" w:sz="4" w:space="0" w:color="auto"/>
            </w:tcBorders>
            <w:shd w:val="clear" w:color="000000" w:fill="BDD7EE"/>
            <w:noWrap/>
            <w:vAlign w:val="center"/>
            <w:hideMark/>
          </w:tcPr>
          <w:p w14:paraId="3F9A7A5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3A374111" w14:textId="77777777" w:rsidTr="00652F8F">
        <w:trPr>
          <w:trHeight w:val="300"/>
        </w:trPr>
        <w:tc>
          <w:tcPr>
            <w:tcW w:w="968" w:type="dxa"/>
            <w:tcBorders>
              <w:top w:val="nil"/>
              <w:left w:val="single" w:sz="4" w:space="0" w:color="auto"/>
              <w:bottom w:val="nil"/>
              <w:right w:val="nil"/>
            </w:tcBorders>
            <w:shd w:val="clear" w:color="000000" w:fill="BDD7EE"/>
            <w:noWrap/>
            <w:vAlign w:val="center"/>
            <w:hideMark/>
          </w:tcPr>
          <w:p w14:paraId="439A9AE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nil"/>
              <w:right w:val="nil"/>
            </w:tcBorders>
            <w:shd w:val="clear" w:color="000000" w:fill="BDD7EE"/>
            <w:noWrap/>
            <w:vAlign w:val="center"/>
            <w:hideMark/>
          </w:tcPr>
          <w:p w14:paraId="1D365E7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823" w:type="dxa"/>
            <w:tcBorders>
              <w:top w:val="nil"/>
              <w:left w:val="nil"/>
              <w:bottom w:val="nil"/>
              <w:right w:val="nil"/>
            </w:tcBorders>
            <w:shd w:val="clear" w:color="000000" w:fill="BDD7EE"/>
            <w:noWrap/>
            <w:vAlign w:val="center"/>
            <w:hideMark/>
          </w:tcPr>
          <w:p w14:paraId="49D322C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904" w:type="dxa"/>
            <w:gridSpan w:val="3"/>
            <w:tcBorders>
              <w:top w:val="nil"/>
              <w:left w:val="nil"/>
              <w:bottom w:val="nil"/>
              <w:right w:val="nil"/>
            </w:tcBorders>
            <w:shd w:val="clear" w:color="000000" w:fill="BDD7EE"/>
            <w:noWrap/>
            <w:vAlign w:val="center"/>
            <w:hideMark/>
          </w:tcPr>
          <w:p w14:paraId="43E9BF1A"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Copyright &amp; VPBank address</w:t>
            </w:r>
          </w:p>
        </w:tc>
        <w:tc>
          <w:tcPr>
            <w:tcW w:w="968" w:type="dxa"/>
            <w:tcBorders>
              <w:top w:val="nil"/>
              <w:left w:val="nil"/>
              <w:bottom w:val="nil"/>
              <w:right w:val="nil"/>
            </w:tcBorders>
            <w:shd w:val="clear" w:color="000000" w:fill="BDD7EE"/>
            <w:noWrap/>
            <w:vAlign w:val="center"/>
            <w:hideMark/>
          </w:tcPr>
          <w:p w14:paraId="7955129F"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nil"/>
            </w:tcBorders>
            <w:shd w:val="clear" w:color="000000" w:fill="BDD7EE"/>
            <w:noWrap/>
            <w:vAlign w:val="center"/>
            <w:hideMark/>
          </w:tcPr>
          <w:p w14:paraId="4FB85738"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028" w:type="dxa"/>
            <w:tcBorders>
              <w:top w:val="nil"/>
              <w:left w:val="nil"/>
              <w:bottom w:val="nil"/>
              <w:right w:val="single" w:sz="4" w:space="0" w:color="auto"/>
            </w:tcBorders>
            <w:shd w:val="clear" w:color="000000" w:fill="BDD7EE"/>
            <w:noWrap/>
            <w:vAlign w:val="center"/>
            <w:hideMark/>
          </w:tcPr>
          <w:p w14:paraId="6DF6EA1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nil"/>
              <w:right w:val="single" w:sz="4" w:space="0" w:color="auto"/>
            </w:tcBorders>
            <w:shd w:val="clear" w:color="000000" w:fill="BDD7EE"/>
            <w:noWrap/>
            <w:vAlign w:val="center"/>
            <w:hideMark/>
          </w:tcPr>
          <w:p w14:paraId="34805485"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r w:rsidR="008D6823" w:rsidRPr="00A30D4F" w14:paraId="23D872F5" w14:textId="77777777" w:rsidTr="00652F8F">
        <w:trPr>
          <w:trHeight w:val="300"/>
        </w:trPr>
        <w:tc>
          <w:tcPr>
            <w:tcW w:w="968" w:type="dxa"/>
            <w:tcBorders>
              <w:top w:val="nil"/>
              <w:left w:val="single" w:sz="4" w:space="0" w:color="auto"/>
              <w:bottom w:val="single" w:sz="4" w:space="0" w:color="auto"/>
              <w:right w:val="nil"/>
            </w:tcBorders>
            <w:shd w:val="clear" w:color="000000" w:fill="BDD7EE"/>
            <w:noWrap/>
            <w:vAlign w:val="center"/>
            <w:hideMark/>
          </w:tcPr>
          <w:p w14:paraId="74C7FF57"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266" w:type="dxa"/>
            <w:tcBorders>
              <w:top w:val="nil"/>
              <w:left w:val="nil"/>
              <w:bottom w:val="single" w:sz="4" w:space="0" w:color="auto"/>
              <w:right w:val="nil"/>
            </w:tcBorders>
            <w:shd w:val="clear" w:color="000000" w:fill="BDD7EE"/>
            <w:noWrap/>
            <w:vAlign w:val="center"/>
            <w:hideMark/>
          </w:tcPr>
          <w:p w14:paraId="379BA87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823" w:type="dxa"/>
            <w:tcBorders>
              <w:top w:val="nil"/>
              <w:left w:val="nil"/>
              <w:bottom w:val="single" w:sz="4" w:space="0" w:color="auto"/>
              <w:right w:val="nil"/>
            </w:tcBorders>
            <w:shd w:val="clear" w:color="000000" w:fill="BDD7EE"/>
            <w:noWrap/>
            <w:vAlign w:val="center"/>
            <w:hideMark/>
          </w:tcPr>
          <w:p w14:paraId="699A9A72"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6B23F09C"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5CD291C6"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152F319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4E8D834F"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nil"/>
            </w:tcBorders>
            <w:shd w:val="clear" w:color="000000" w:fill="BDD7EE"/>
            <w:noWrap/>
            <w:vAlign w:val="center"/>
            <w:hideMark/>
          </w:tcPr>
          <w:p w14:paraId="25F33C4D"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1028" w:type="dxa"/>
            <w:tcBorders>
              <w:top w:val="nil"/>
              <w:left w:val="nil"/>
              <w:bottom w:val="single" w:sz="4" w:space="0" w:color="auto"/>
              <w:right w:val="single" w:sz="4" w:space="0" w:color="auto"/>
            </w:tcBorders>
            <w:shd w:val="clear" w:color="000000" w:fill="BDD7EE"/>
            <w:noWrap/>
            <w:vAlign w:val="center"/>
            <w:hideMark/>
          </w:tcPr>
          <w:p w14:paraId="7F5D1E33"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c>
          <w:tcPr>
            <w:tcW w:w="968" w:type="dxa"/>
            <w:tcBorders>
              <w:top w:val="nil"/>
              <w:left w:val="nil"/>
              <w:bottom w:val="single" w:sz="4" w:space="0" w:color="auto"/>
              <w:right w:val="single" w:sz="4" w:space="0" w:color="auto"/>
            </w:tcBorders>
            <w:shd w:val="clear" w:color="000000" w:fill="BDD7EE"/>
            <w:noWrap/>
            <w:vAlign w:val="center"/>
            <w:hideMark/>
          </w:tcPr>
          <w:p w14:paraId="325C8EA1" w14:textId="77777777" w:rsidR="008D6823" w:rsidRPr="00A30D4F" w:rsidRDefault="008D6823" w:rsidP="00652F8F">
            <w:pPr>
              <w:widowControl/>
              <w:jc w:val="left"/>
              <w:rPr>
                <w:rFonts w:ascii="Calibri" w:eastAsia="Times New Roman" w:hAnsi="Calibri" w:cs="Times New Roman"/>
                <w:bCs w:val="0"/>
                <w:color w:val="000000"/>
                <w:sz w:val="22"/>
                <w:szCs w:val="22"/>
                <w:lang w:eastAsia="en-US"/>
              </w:rPr>
            </w:pPr>
            <w:r w:rsidRPr="00A30D4F">
              <w:rPr>
                <w:rFonts w:ascii="Calibri" w:eastAsia="Times New Roman" w:hAnsi="Calibri" w:cs="Times New Roman"/>
                <w:bCs w:val="0"/>
                <w:color w:val="000000"/>
                <w:sz w:val="22"/>
                <w:szCs w:val="22"/>
                <w:lang w:eastAsia="en-US"/>
              </w:rPr>
              <w:t> </w:t>
            </w:r>
          </w:p>
        </w:tc>
      </w:tr>
    </w:tbl>
    <w:p w14:paraId="41BEEAE2" w14:textId="77777777" w:rsidR="00612298" w:rsidRDefault="00612298" w:rsidP="00927897">
      <w:pPr>
        <w:numPr>
          <w:ilvl w:val="0"/>
          <w:numId w:val="106"/>
        </w:numPr>
        <w:rPr>
          <w:rFonts w:ascii="Calibri" w:hAnsi="Calibri" w:cs="Times New Roman"/>
          <w:bCs w:val="0"/>
          <w:sz w:val="22"/>
          <w:szCs w:val="24"/>
          <w:lang w:eastAsia="en-US"/>
        </w:rPr>
      </w:pPr>
    </w:p>
    <w:p w14:paraId="5445BDB0" w14:textId="77777777" w:rsidR="008D6823" w:rsidRDefault="00612298"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br w:type="page"/>
      </w:r>
      <w:r w:rsidR="008D6823">
        <w:rPr>
          <w:rFonts w:ascii="Calibri" w:hAnsi="Calibri" w:cs="Times New Roman"/>
          <w:bCs w:val="0"/>
          <w:sz w:val="22"/>
          <w:szCs w:val="24"/>
          <w:lang w:eastAsia="en-US"/>
        </w:rPr>
        <w:t>Registration UI</w:t>
      </w:r>
    </w:p>
    <w:p w14:paraId="128ADDC2" w14:textId="77777777" w:rsidR="008D6823" w:rsidRPr="00BF4B57" w:rsidRDefault="00FA4C37" w:rsidP="008D6823">
      <w:r>
        <w:rPr>
          <w:noProof/>
        </w:rPr>
        <w:drawing>
          <wp:inline distT="0" distB="0" distL="0" distR="0" wp14:anchorId="03162F72" wp14:editId="0526D154">
            <wp:extent cx="6370320" cy="35153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0320" cy="3515360"/>
                    </a:xfrm>
                    <a:prstGeom prst="rect">
                      <a:avLst/>
                    </a:prstGeom>
                    <a:noFill/>
                    <a:ln>
                      <a:noFill/>
                    </a:ln>
                  </pic:spPr>
                </pic:pic>
              </a:graphicData>
            </a:graphic>
          </wp:inline>
        </w:drawing>
      </w:r>
    </w:p>
    <w:p w14:paraId="746A26A0" w14:textId="77777777" w:rsidR="008D6823" w:rsidRDefault="008D6823"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t>Registration form</w:t>
      </w:r>
    </w:p>
    <w:tbl>
      <w:tblPr>
        <w:tblW w:w="9020" w:type="dxa"/>
        <w:tblInd w:w="113" w:type="dxa"/>
        <w:tblLook w:val="04A0" w:firstRow="1" w:lastRow="0" w:firstColumn="1" w:lastColumn="0" w:noHBand="0" w:noVBand="1"/>
      </w:tblPr>
      <w:tblGrid>
        <w:gridCol w:w="2217"/>
        <w:gridCol w:w="1146"/>
        <w:gridCol w:w="1900"/>
        <w:gridCol w:w="617"/>
        <w:gridCol w:w="2000"/>
        <w:gridCol w:w="1140"/>
      </w:tblGrid>
      <w:tr w:rsidR="008D6823" w:rsidRPr="00FB4563" w14:paraId="6766ACEF" w14:textId="77777777" w:rsidTr="00652F8F">
        <w:trPr>
          <w:trHeight w:val="255"/>
        </w:trPr>
        <w:tc>
          <w:tcPr>
            <w:tcW w:w="2500" w:type="dxa"/>
            <w:tcBorders>
              <w:top w:val="single" w:sz="4" w:space="0" w:color="808080"/>
              <w:left w:val="single" w:sz="4" w:space="0" w:color="808080"/>
              <w:bottom w:val="single" w:sz="4" w:space="0" w:color="808080"/>
              <w:right w:val="single" w:sz="4" w:space="0" w:color="808080"/>
            </w:tcBorders>
            <w:shd w:val="clear" w:color="000000" w:fill="DAEEF3"/>
            <w:vAlign w:val="center"/>
            <w:hideMark/>
          </w:tcPr>
          <w:p w14:paraId="2758CF73"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Category 1</w:t>
            </w:r>
          </w:p>
        </w:tc>
        <w:tc>
          <w:tcPr>
            <w:tcW w:w="1060" w:type="dxa"/>
            <w:tcBorders>
              <w:top w:val="single" w:sz="4" w:space="0" w:color="808080"/>
              <w:left w:val="nil"/>
              <w:bottom w:val="single" w:sz="4" w:space="0" w:color="808080"/>
              <w:right w:val="single" w:sz="4" w:space="0" w:color="808080"/>
            </w:tcBorders>
            <w:shd w:val="clear" w:color="000000" w:fill="DAEEF3"/>
            <w:noWrap/>
            <w:vAlign w:val="center"/>
            <w:hideMark/>
          </w:tcPr>
          <w:p w14:paraId="151B240E"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Mandatory</w:t>
            </w:r>
          </w:p>
        </w:tc>
        <w:tc>
          <w:tcPr>
            <w:tcW w:w="1720" w:type="dxa"/>
            <w:tcBorders>
              <w:top w:val="single" w:sz="4" w:space="0" w:color="808080"/>
              <w:left w:val="nil"/>
              <w:bottom w:val="single" w:sz="4" w:space="0" w:color="808080"/>
              <w:right w:val="single" w:sz="4" w:space="0" w:color="808080"/>
            </w:tcBorders>
            <w:shd w:val="clear" w:color="000000" w:fill="DAEEF3"/>
            <w:noWrap/>
            <w:vAlign w:val="center"/>
            <w:hideMark/>
          </w:tcPr>
          <w:p w14:paraId="4D42E62E"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filling type</w:t>
            </w:r>
          </w:p>
        </w:tc>
        <w:tc>
          <w:tcPr>
            <w:tcW w:w="600" w:type="dxa"/>
            <w:tcBorders>
              <w:top w:val="single" w:sz="4" w:space="0" w:color="808080"/>
              <w:left w:val="nil"/>
              <w:bottom w:val="single" w:sz="4" w:space="0" w:color="808080"/>
              <w:right w:val="single" w:sz="4" w:space="0" w:color="808080"/>
            </w:tcBorders>
            <w:shd w:val="clear" w:color="000000" w:fill="DAEEF3"/>
            <w:noWrap/>
            <w:vAlign w:val="center"/>
            <w:hideMark/>
          </w:tcPr>
          <w:p w14:paraId="1A855C4A"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UI Page</w:t>
            </w:r>
          </w:p>
        </w:tc>
        <w:tc>
          <w:tcPr>
            <w:tcW w:w="2000" w:type="dxa"/>
            <w:tcBorders>
              <w:top w:val="single" w:sz="4" w:space="0" w:color="808080"/>
              <w:left w:val="nil"/>
              <w:bottom w:val="single" w:sz="4" w:space="0" w:color="808080"/>
              <w:right w:val="single" w:sz="4" w:space="0" w:color="808080"/>
            </w:tcBorders>
            <w:shd w:val="clear" w:color="000000" w:fill="DAEEF3"/>
            <w:noWrap/>
            <w:vAlign w:val="center"/>
            <w:hideMark/>
          </w:tcPr>
          <w:p w14:paraId="093233BD"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Remark</w:t>
            </w:r>
          </w:p>
        </w:tc>
        <w:tc>
          <w:tcPr>
            <w:tcW w:w="1140" w:type="dxa"/>
            <w:tcBorders>
              <w:top w:val="single" w:sz="4" w:space="0" w:color="808080"/>
              <w:left w:val="nil"/>
              <w:bottom w:val="single" w:sz="4" w:space="0" w:color="808080"/>
              <w:right w:val="single" w:sz="4" w:space="0" w:color="808080"/>
            </w:tcBorders>
            <w:shd w:val="clear" w:color="000000" w:fill="DAEEF3"/>
            <w:noWrap/>
            <w:vAlign w:val="center"/>
            <w:hideMark/>
          </w:tcPr>
          <w:p w14:paraId="65F79D9E" w14:textId="77777777" w:rsidR="008D6823" w:rsidRPr="00FB4563" w:rsidRDefault="008D6823" w:rsidP="00652F8F">
            <w:pPr>
              <w:widowControl/>
              <w:jc w:val="center"/>
              <w:rPr>
                <w:rFonts w:ascii="Calibri" w:eastAsia="Times New Roman" w:hAnsi="Calibri" w:cs="Times New Roman"/>
                <w:b/>
                <w:color w:val="000000"/>
                <w:sz w:val="20"/>
                <w:szCs w:val="20"/>
                <w:lang w:eastAsia="en-US"/>
              </w:rPr>
            </w:pPr>
            <w:r w:rsidRPr="00FB4563">
              <w:rPr>
                <w:rFonts w:ascii="Calibri" w:eastAsia="Times New Roman" w:hAnsi="Calibri" w:cs="Times New Roman"/>
                <w:b/>
                <w:color w:val="000000"/>
                <w:sz w:val="20"/>
                <w:szCs w:val="20"/>
                <w:lang w:eastAsia="en-US"/>
              </w:rPr>
              <w:t>UI setup</w:t>
            </w:r>
          </w:p>
        </w:tc>
      </w:tr>
      <w:tr w:rsidR="008D6823" w:rsidRPr="00FB4563" w14:paraId="2BD08AF6" w14:textId="77777777" w:rsidTr="00652F8F">
        <w:trPr>
          <w:trHeight w:val="76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6905344C"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Title</w:t>
            </w:r>
          </w:p>
        </w:tc>
        <w:tc>
          <w:tcPr>
            <w:tcW w:w="1060" w:type="dxa"/>
            <w:tcBorders>
              <w:top w:val="nil"/>
              <w:left w:val="nil"/>
              <w:bottom w:val="single" w:sz="4" w:space="0" w:color="808080"/>
              <w:right w:val="single" w:sz="4" w:space="0" w:color="808080"/>
            </w:tcBorders>
            <w:shd w:val="clear" w:color="auto" w:fill="auto"/>
            <w:noWrap/>
            <w:vAlign w:val="center"/>
            <w:hideMark/>
          </w:tcPr>
          <w:p w14:paraId="07B441E5"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vAlign w:val="center"/>
            <w:hideMark/>
          </w:tcPr>
          <w:p w14:paraId="2950B27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drop down list:</w:t>
            </w:r>
            <w:r w:rsidRPr="00FB4563">
              <w:rPr>
                <w:rFonts w:ascii="Calibri" w:eastAsia="Times New Roman" w:hAnsi="Calibri" w:cs="Times New Roman"/>
                <w:bCs w:val="0"/>
                <w:color w:val="000000"/>
                <w:sz w:val="20"/>
                <w:szCs w:val="20"/>
                <w:lang w:eastAsia="en-US"/>
              </w:rPr>
              <w:br/>
              <w:t>Mr, Mrs, Ms, Miss, Undefined (TBD)</w:t>
            </w:r>
          </w:p>
        </w:tc>
        <w:tc>
          <w:tcPr>
            <w:tcW w:w="600" w:type="dxa"/>
            <w:tcBorders>
              <w:top w:val="nil"/>
              <w:left w:val="nil"/>
              <w:bottom w:val="single" w:sz="4" w:space="0" w:color="808080"/>
              <w:right w:val="single" w:sz="4" w:space="0" w:color="808080"/>
            </w:tcBorders>
            <w:shd w:val="clear" w:color="auto" w:fill="auto"/>
            <w:noWrap/>
            <w:vAlign w:val="center"/>
            <w:hideMark/>
          </w:tcPr>
          <w:p w14:paraId="17DAD1D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40B062A5"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49C5295C"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3D6D3081"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7A6FBF5A"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First Name</w:t>
            </w:r>
          </w:p>
        </w:tc>
        <w:tc>
          <w:tcPr>
            <w:tcW w:w="1060" w:type="dxa"/>
            <w:tcBorders>
              <w:top w:val="nil"/>
              <w:left w:val="nil"/>
              <w:bottom w:val="single" w:sz="4" w:space="0" w:color="808080"/>
              <w:right w:val="single" w:sz="4" w:space="0" w:color="808080"/>
            </w:tcBorders>
            <w:shd w:val="clear" w:color="auto" w:fill="auto"/>
            <w:noWrap/>
            <w:vAlign w:val="center"/>
            <w:hideMark/>
          </w:tcPr>
          <w:p w14:paraId="2C0CE48B"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05A8844A"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2CE7AB8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4EAD218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62ED1C8D"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1CA96E08"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20EA9231"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Last Name</w:t>
            </w:r>
          </w:p>
        </w:tc>
        <w:tc>
          <w:tcPr>
            <w:tcW w:w="1060" w:type="dxa"/>
            <w:tcBorders>
              <w:top w:val="nil"/>
              <w:left w:val="nil"/>
              <w:bottom w:val="single" w:sz="4" w:space="0" w:color="808080"/>
              <w:right w:val="single" w:sz="4" w:space="0" w:color="808080"/>
            </w:tcBorders>
            <w:shd w:val="clear" w:color="auto" w:fill="auto"/>
            <w:noWrap/>
            <w:vAlign w:val="center"/>
            <w:hideMark/>
          </w:tcPr>
          <w:p w14:paraId="61F726A8"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6192F876"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5E52A341"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234DCD08"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7ABF6C4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74893676"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2AEEF02A"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Phone</w:t>
            </w:r>
          </w:p>
        </w:tc>
        <w:tc>
          <w:tcPr>
            <w:tcW w:w="1060" w:type="dxa"/>
            <w:tcBorders>
              <w:top w:val="nil"/>
              <w:left w:val="nil"/>
              <w:bottom w:val="single" w:sz="4" w:space="0" w:color="808080"/>
              <w:right w:val="single" w:sz="4" w:space="0" w:color="808080"/>
            </w:tcBorders>
            <w:shd w:val="clear" w:color="auto" w:fill="auto"/>
            <w:noWrap/>
            <w:vAlign w:val="center"/>
            <w:hideMark/>
          </w:tcPr>
          <w:p w14:paraId="2B804B22"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720" w:type="dxa"/>
            <w:tcBorders>
              <w:top w:val="nil"/>
              <w:left w:val="nil"/>
              <w:bottom w:val="single" w:sz="4" w:space="0" w:color="808080"/>
              <w:right w:val="single" w:sz="4" w:space="0" w:color="808080"/>
            </w:tcBorders>
            <w:shd w:val="clear" w:color="auto" w:fill="auto"/>
            <w:noWrap/>
            <w:vAlign w:val="center"/>
            <w:hideMark/>
          </w:tcPr>
          <w:p w14:paraId="73CF22F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6C7CCF0B"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0B1FC22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5C66F31B"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5863D0DB"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4EFB3D09"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Mobile phone</w:t>
            </w:r>
          </w:p>
        </w:tc>
        <w:tc>
          <w:tcPr>
            <w:tcW w:w="1060" w:type="dxa"/>
            <w:tcBorders>
              <w:top w:val="nil"/>
              <w:left w:val="nil"/>
              <w:bottom w:val="single" w:sz="4" w:space="0" w:color="808080"/>
              <w:right w:val="single" w:sz="4" w:space="0" w:color="808080"/>
            </w:tcBorders>
            <w:shd w:val="clear" w:color="auto" w:fill="auto"/>
            <w:noWrap/>
            <w:vAlign w:val="center"/>
            <w:hideMark/>
          </w:tcPr>
          <w:p w14:paraId="176158F7"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0C9EB547"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3F9D2B73"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0B98BFA2"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7DFC700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016CBFB7"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0850407F"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Email</w:t>
            </w:r>
          </w:p>
        </w:tc>
        <w:tc>
          <w:tcPr>
            <w:tcW w:w="1060" w:type="dxa"/>
            <w:tcBorders>
              <w:top w:val="nil"/>
              <w:left w:val="nil"/>
              <w:bottom w:val="single" w:sz="4" w:space="0" w:color="808080"/>
              <w:right w:val="single" w:sz="4" w:space="0" w:color="808080"/>
            </w:tcBorders>
            <w:shd w:val="clear" w:color="auto" w:fill="auto"/>
            <w:noWrap/>
            <w:vAlign w:val="center"/>
            <w:hideMark/>
          </w:tcPr>
          <w:p w14:paraId="09C700F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327B9E87"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4B7D6261"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24340C11"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7BBFA012"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518DFE22"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4403759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Confirm Email</w:t>
            </w:r>
          </w:p>
        </w:tc>
        <w:tc>
          <w:tcPr>
            <w:tcW w:w="1060" w:type="dxa"/>
            <w:tcBorders>
              <w:top w:val="nil"/>
              <w:left w:val="nil"/>
              <w:bottom w:val="single" w:sz="4" w:space="0" w:color="808080"/>
              <w:right w:val="single" w:sz="4" w:space="0" w:color="808080"/>
            </w:tcBorders>
            <w:shd w:val="clear" w:color="auto" w:fill="auto"/>
            <w:noWrap/>
            <w:vAlign w:val="center"/>
            <w:hideMark/>
          </w:tcPr>
          <w:p w14:paraId="53C419B2"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251AAB2A"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0B253A82"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vAlign w:val="center"/>
            <w:hideMark/>
          </w:tcPr>
          <w:p w14:paraId="2E42554F"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error msg: email does not match</w:t>
            </w:r>
          </w:p>
        </w:tc>
        <w:tc>
          <w:tcPr>
            <w:tcW w:w="1140" w:type="dxa"/>
            <w:tcBorders>
              <w:top w:val="nil"/>
              <w:left w:val="nil"/>
              <w:bottom w:val="single" w:sz="4" w:space="0" w:color="808080"/>
              <w:right w:val="single" w:sz="4" w:space="0" w:color="808080"/>
            </w:tcBorders>
            <w:shd w:val="clear" w:color="auto" w:fill="auto"/>
            <w:noWrap/>
            <w:vAlign w:val="center"/>
            <w:hideMark/>
          </w:tcPr>
          <w:p w14:paraId="41CF878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on the page</w:t>
            </w:r>
          </w:p>
        </w:tc>
      </w:tr>
      <w:tr w:rsidR="008D6823" w:rsidRPr="00FB4563" w14:paraId="0607C383"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4F5B46E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Password</w:t>
            </w:r>
          </w:p>
        </w:tc>
        <w:tc>
          <w:tcPr>
            <w:tcW w:w="1060" w:type="dxa"/>
            <w:tcBorders>
              <w:top w:val="nil"/>
              <w:left w:val="nil"/>
              <w:bottom w:val="single" w:sz="4" w:space="0" w:color="808080"/>
              <w:right w:val="single" w:sz="4" w:space="0" w:color="808080"/>
            </w:tcBorders>
            <w:shd w:val="clear" w:color="auto" w:fill="auto"/>
            <w:noWrap/>
            <w:vAlign w:val="center"/>
            <w:hideMark/>
          </w:tcPr>
          <w:p w14:paraId="7BBAE81F"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4C67EAEB"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49AC046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vAlign w:val="center"/>
            <w:hideMark/>
          </w:tcPr>
          <w:p w14:paraId="6730A9E5"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error msg: Password does not match</w:t>
            </w:r>
          </w:p>
        </w:tc>
        <w:tc>
          <w:tcPr>
            <w:tcW w:w="1140" w:type="dxa"/>
            <w:tcBorders>
              <w:top w:val="nil"/>
              <w:left w:val="nil"/>
              <w:bottom w:val="single" w:sz="4" w:space="0" w:color="808080"/>
              <w:right w:val="single" w:sz="4" w:space="0" w:color="808080"/>
            </w:tcBorders>
            <w:shd w:val="clear" w:color="auto" w:fill="auto"/>
            <w:noWrap/>
            <w:vAlign w:val="center"/>
            <w:hideMark/>
          </w:tcPr>
          <w:p w14:paraId="50F299EC"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on the page</w:t>
            </w:r>
          </w:p>
        </w:tc>
      </w:tr>
      <w:tr w:rsidR="008D6823" w:rsidRPr="00FB4563" w14:paraId="77596A8C" w14:textId="77777777" w:rsidTr="00652F8F">
        <w:trPr>
          <w:trHeight w:val="1530"/>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72E424B8"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Confirm Password</w:t>
            </w:r>
          </w:p>
        </w:tc>
        <w:tc>
          <w:tcPr>
            <w:tcW w:w="1060" w:type="dxa"/>
            <w:tcBorders>
              <w:top w:val="nil"/>
              <w:left w:val="nil"/>
              <w:bottom w:val="single" w:sz="4" w:space="0" w:color="808080"/>
              <w:right w:val="single" w:sz="4" w:space="0" w:color="808080"/>
            </w:tcBorders>
            <w:shd w:val="clear" w:color="auto" w:fill="auto"/>
            <w:noWrap/>
            <w:vAlign w:val="center"/>
            <w:hideMark/>
          </w:tcPr>
          <w:p w14:paraId="3561A686"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noWrap/>
            <w:vAlign w:val="center"/>
            <w:hideMark/>
          </w:tcPr>
          <w:p w14:paraId="7E3E29EF"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31DBAC1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vAlign w:val="center"/>
            <w:hideMark/>
          </w:tcPr>
          <w:p w14:paraId="5364AD90" w14:textId="77777777" w:rsidR="008D6823" w:rsidRPr="00FB4563" w:rsidRDefault="008D6823" w:rsidP="00652F8F">
            <w:pPr>
              <w:widowControl/>
              <w:jc w:val="left"/>
              <w:rPr>
                <w:rFonts w:ascii="Calibri" w:eastAsia="Times New Roman" w:hAnsi="Calibri" w:cs="Times New Roman"/>
                <w:bCs w:val="0"/>
                <w:sz w:val="20"/>
                <w:szCs w:val="20"/>
                <w:lang w:eastAsia="en-US"/>
              </w:rPr>
            </w:pPr>
            <w:r w:rsidRPr="00FB4563">
              <w:rPr>
                <w:rFonts w:ascii="Calibri" w:eastAsia="Times New Roman" w:hAnsi="Calibri" w:cs="Times New Roman"/>
                <w:bCs w:val="0"/>
                <w:sz w:val="20"/>
                <w:szCs w:val="20"/>
                <w:lang w:eastAsia="en-US"/>
              </w:rPr>
              <w:t>Your password must be at least 8 characters long and include 1 or more non-alphabetic characters (symbols or numbers).</w:t>
            </w:r>
          </w:p>
        </w:tc>
        <w:tc>
          <w:tcPr>
            <w:tcW w:w="1140" w:type="dxa"/>
            <w:tcBorders>
              <w:top w:val="nil"/>
              <w:left w:val="nil"/>
              <w:bottom w:val="single" w:sz="4" w:space="0" w:color="808080"/>
              <w:right w:val="single" w:sz="4" w:space="0" w:color="808080"/>
            </w:tcBorders>
            <w:shd w:val="clear" w:color="auto" w:fill="auto"/>
            <w:vAlign w:val="center"/>
            <w:hideMark/>
          </w:tcPr>
          <w:p w14:paraId="58635FA7" w14:textId="77777777" w:rsidR="008D6823" w:rsidRPr="00FB4563" w:rsidRDefault="008D6823" w:rsidP="00652F8F">
            <w:pPr>
              <w:widowControl/>
              <w:jc w:val="left"/>
              <w:rPr>
                <w:rFonts w:ascii="Calibri" w:eastAsia="Times New Roman" w:hAnsi="Calibri" w:cs="Times New Roman"/>
                <w:bCs w:val="0"/>
                <w:sz w:val="20"/>
                <w:szCs w:val="20"/>
                <w:lang w:eastAsia="en-US"/>
              </w:rPr>
            </w:pPr>
            <w:r w:rsidRPr="00FB4563">
              <w:rPr>
                <w:rFonts w:ascii="Calibri" w:eastAsia="Times New Roman" w:hAnsi="Calibri" w:cs="Times New Roman"/>
                <w:bCs w:val="0"/>
                <w:sz w:val="20"/>
                <w:szCs w:val="20"/>
                <w:lang w:eastAsia="en-US"/>
              </w:rPr>
              <w:t>on the page</w:t>
            </w:r>
          </w:p>
        </w:tc>
      </w:tr>
      <w:tr w:rsidR="008D6823" w:rsidRPr="00FB4563" w14:paraId="5CBBF3D7" w14:textId="77777777" w:rsidTr="00652F8F">
        <w:trPr>
          <w:trHeight w:val="133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3C5977B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Invest as</w:t>
            </w:r>
          </w:p>
        </w:tc>
        <w:tc>
          <w:tcPr>
            <w:tcW w:w="1060" w:type="dxa"/>
            <w:tcBorders>
              <w:top w:val="nil"/>
              <w:left w:val="nil"/>
              <w:bottom w:val="single" w:sz="4" w:space="0" w:color="808080"/>
              <w:right w:val="single" w:sz="4" w:space="0" w:color="808080"/>
            </w:tcBorders>
            <w:shd w:val="clear" w:color="auto" w:fill="auto"/>
            <w:noWrap/>
            <w:vAlign w:val="center"/>
            <w:hideMark/>
          </w:tcPr>
          <w:p w14:paraId="4F5389AA"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vAlign w:val="center"/>
            <w:hideMark/>
          </w:tcPr>
          <w:p w14:paraId="52D53033" w14:textId="77777777" w:rsidR="008D6823" w:rsidRPr="00FB4563" w:rsidRDefault="008D6823" w:rsidP="00652F8F">
            <w:pPr>
              <w:widowControl/>
              <w:jc w:val="left"/>
              <w:rPr>
                <w:rFonts w:ascii="Calibri" w:eastAsia="Times New Roman" w:hAnsi="Calibri" w:cs="Times New Roman"/>
                <w:bCs w:val="0"/>
                <w:sz w:val="20"/>
                <w:szCs w:val="20"/>
                <w:lang w:eastAsia="en-US"/>
              </w:rPr>
            </w:pPr>
            <w:r w:rsidRPr="00FB4563">
              <w:rPr>
                <w:rFonts w:ascii="Calibri" w:eastAsia="Times New Roman" w:hAnsi="Calibri" w:cs="Times New Roman"/>
                <w:bCs w:val="0"/>
                <w:sz w:val="20"/>
                <w:szCs w:val="20"/>
                <w:lang w:eastAsia="en-US"/>
              </w:rPr>
              <w:t>Drop down list:</w:t>
            </w:r>
            <w:r w:rsidRPr="00FB4563">
              <w:rPr>
                <w:rFonts w:ascii="Calibri" w:eastAsia="Times New Roman" w:hAnsi="Calibri" w:cs="Times New Roman"/>
                <w:bCs w:val="0"/>
                <w:sz w:val="20"/>
                <w:szCs w:val="20"/>
                <w:lang w:eastAsia="en-US"/>
              </w:rPr>
              <w:br/>
              <w:t>Private investor, Company/institution</w:t>
            </w:r>
          </w:p>
        </w:tc>
        <w:tc>
          <w:tcPr>
            <w:tcW w:w="600" w:type="dxa"/>
            <w:tcBorders>
              <w:top w:val="nil"/>
              <w:left w:val="nil"/>
              <w:bottom w:val="single" w:sz="4" w:space="0" w:color="808080"/>
              <w:right w:val="single" w:sz="4" w:space="0" w:color="808080"/>
            </w:tcBorders>
            <w:shd w:val="clear" w:color="auto" w:fill="auto"/>
            <w:noWrap/>
            <w:vAlign w:val="center"/>
            <w:hideMark/>
          </w:tcPr>
          <w:p w14:paraId="57A6EE8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vAlign w:val="center"/>
            <w:hideMark/>
          </w:tcPr>
          <w:p w14:paraId="3A191D9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this choose will affect application form, private investor and company have its own data field respectively</w:t>
            </w:r>
          </w:p>
        </w:tc>
        <w:tc>
          <w:tcPr>
            <w:tcW w:w="1140" w:type="dxa"/>
            <w:tcBorders>
              <w:top w:val="nil"/>
              <w:left w:val="nil"/>
              <w:bottom w:val="single" w:sz="4" w:space="0" w:color="808080"/>
              <w:right w:val="single" w:sz="4" w:space="0" w:color="808080"/>
            </w:tcBorders>
            <w:shd w:val="clear" w:color="auto" w:fill="auto"/>
            <w:vAlign w:val="center"/>
            <w:hideMark/>
          </w:tcPr>
          <w:p w14:paraId="708FEE75" w14:textId="77777777" w:rsidR="008D6823" w:rsidRPr="00FB4563" w:rsidRDefault="008D6823" w:rsidP="00652F8F">
            <w:pPr>
              <w:widowControl/>
              <w:jc w:val="left"/>
              <w:rPr>
                <w:rFonts w:ascii="Calibri" w:eastAsia="Times New Roman" w:hAnsi="Calibri" w:cs="Times New Roman"/>
                <w:bCs w:val="0"/>
                <w:sz w:val="20"/>
                <w:szCs w:val="20"/>
                <w:lang w:eastAsia="en-US"/>
              </w:rPr>
            </w:pPr>
            <w:r w:rsidRPr="00FB4563">
              <w:rPr>
                <w:rFonts w:ascii="Calibri" w:eastAsia="Times New Roman" w:hAnsi="Calibri" w:cs="Times New Roman"/>
                <w:bCs w:val="0"/>
                <w:sz w:val="20"/>
                <w:szCs w:val="20"/>
                <w:lang w:eastAsia="en-US"/>
              </w:rPr>
              <w:t> </w:t>
            </w:r>
          </w:p>
        </w:tc>
      </w:tr>
      <w:tr w:rsidR="008D6823" w:rsidRPr="00FB4563" w14:paraId="42BE7BB6" w14:textId="77777777" w:rsidTr="00652F8F">
        <w:trPr>
          <w:trHeight w:val="510"/>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31866A5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How did you hear about us?</w:t>
            </w:r>
          </w:p>
        </w:tc>
        <w:tc>
          <w:tcPr>
            <w:tcW w:w="1060" w:type="dxa"/>
            <w:tcBorders>
              <w:top w:val="nil"/>
              <w:left w:val="nil"/>
              <w:bottom w:val="single" w:sz="4" w:space="0" w:color="808080"/>
              <w:right w:val="single" w:sz="4" w:space="0" w:color="808080"/>
            </w:tcBorders>
            <w:shd w:val="clear" w:color="auto" w:fill="auto"/>
            <w:noWrap/>
            <w:vAlign w:val="center"/>
            <w:hideMark/>
          </w:tcPr>
          <w:p w14:paraId="0CA9EF96"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vAlign w:val="center"/>
            <w:hideMark/>
          </w:tcPr>
          <w:p w14:paraId="6E590383"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Drop down list:</w:t>
            </w:r>
            <w:r w:rsidRPr="00FB4563">
              <w:rPr>
                <w:rFonts w:ascii="Calibri" w:eastAsia="Times New Roman" w:hAnsi="Calibri" w:cs="Times New Roman"/>
                <w:bCs w:val="0"/>
                <w:color w:val="000000"/>
                <w:sz w:val="20"/>
                <w:szCs w:val="20"/>
                <w:lang w:eastAsia="en-US"/>
              </w:rPr>
              <w:br/>
              <w:t>TBD</w:t>
            </w:r>
          </w:p>
        </w:tc>
        <w:tc>
          <w:tcPr>
            <w:tcW w:w="600" w:type="dxa"/>
            <w:tcBorders>
              <w:top w:val="nil"/>
              <w:left w:val="nil"/>
              <w:bottom w:val="single" w:sz="4" w:space="0" w:color="808080"/>
              <w:right w:val="single" w:sz="4" w:space="0" w:color="808080"/>
            </w:tcBorders>
            <w:shd w:val="clear" w:color="auto" w:fill="auto"/>
            <w:noWrap/>
            <w:vAlign w:val="center"/>
            <w:hideMark/>
          </w:tcPr>
          <w:p w14:paraId="67E8B75E"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65CF77E0"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6336A756"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r w:rsidR="008D6823" w:rsidRPr="00FB4563" w14:paraId="4F382BFB" w14:textId="77777777" w:rsidTr="00652F8F">
        <w:trPr>
          <w:trHeight w:val="255"/>
        </w:trPr>
        <w:tc>
          <w:tcPr>
            <w:tcW w:w="2500" w:type="dxa"/>
            <w:tcBorders>
              <w:top w:val="nil"/>
              <w:left w:val="single" w:sz="4" w:space="0" w:color="808080"/>
              <w:bottom w:val="single" w:sz="4" w:space="0" w:color="808080"/>
              <w:right w:val="single" w:sz="4" w:space="0" w:color="808080"/>
            </w:tcBorders>
            <w:shd w:val="clear" w:color="auto" w:fill="auto"/>
            <w:vAlign w:val="center"/>
            <w:hideMark/>
          </w:tcPr>
          <w:p w14:paraId="209CDD6B"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If other please specify</w:t>
            </w:r>
          </w:p>
        </w:tc>
        <w:tc>
          <w:tcPr>
            <w:tcW w:w="1060" w:type="dxa"/>
            <w:tcBorders>
              <w:top w:val="nil"/>
              <w:left w:val="nil"/>
              <w:bottom w:val="single" w:sz="4" w:space="0" w:color="808080"/>
              <w:right w:val="single" w:sz="4" w:space="0" w:color="808080"/>
            </w:tcBorders>
            <w:shd w:val="clear" w:color="auto" w:fill="auto"/>
            <w:noWrap/>
            <w:vAlign w:val="center"/>
            <w:hideMark/>
          </w:tcPr>
          <w:p w14:paraId="3CE725B7"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w:t>
            </w:r>
          </w:p>
        </w:tc>
        <w:tc>
          <w:tcPr>
            <w:tcW w:w="1720" w:type="dxa"/>
            <w:tcBorders>
              <w:top w:val="nil"/>
              <w:left w:val="nil"/>
              <w:bottom w:val="single" w:sz="4" w:space="0" w:color="808080"/>
              <w:right w:val="single" w:sz="4" w:space="0" w:color="808080"/>
            </w:tcBorders>
            <w:shd w:val="clear" w:color="auto" w:fill="auto"/>
            <w:vAlign w:val="center"/>
            <w:hideMark/>
          </w:tcPr>
          <w:p w14:paraId="0A9EC12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600" w:type="dxa"/>
            <w:tcBorders>
              <w:top w:val="nil"/>
              <w:left w:val="nil"/>
              <w:bottom w:val="single" w:sz="4" w:space="0" w:color="808080"/>
              <w:right w:val="single" w:sz="4" w:space="0" w:color="808080"/>
            </w:tcBorders>
            <w:shd w:val="clear" w:color="auto" w:fill="auto"/>
            <w:noWrap/>
            <w:vAlign w:val="center"/>
            <w:hideMark/>
          </w:tcPr>
          <w:p w14:paraId="07642586"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2000" w:type="dxa"/>
            <w:tcBorders>
              <w:top w:val="nil"/>
              <w:left w:val="nil"/>
              <w:bottom w:val="single" w:sz="4" w:space="0" w:color="808080"/>
              <w:right w:val="single" w:sz="4" w:space="0" w:color="808080"/>
            </w:tcBorders>
            <w:shd w:val="clear" w:color="auto" w:fill="auto"/>
            <w:noWrap/>
            <w:vAlign w:val="center"/>
            <w:hideMark/>
          </w:tcPr>
          <w:p w14:paraId="280035EF"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c>
          <w:tcPr>
            <w:tcW w:w="1140" w:type="dxa"/>
            <w:tcBorders>
              <w:top w:val="nil"/>
              <w:left w:val="nil"/>
              <w:bottom w:val="single" w:sz="4" w:space="0" w:color="808080"/>
              <w:right w:val="single" w:sz="4" w:space="0" w:color="808080"/>
            </w:tcBorders>
            <w:shd w:val="clear" w:color="auto" w:fill="auto"/>
            <w:noWrap/>
            <w:vAlign w:val="center"/>
            <w:hideMark/>
          </w:tcPr>
          <w:p w14:paraId="2B21EAC4" w14:textId="77777777" w:rsidR="008D6823" w:rsidRPr="00FB4563" w:rsidRDefault="008D6823" w:rsidP="00652F8F">
            <w:pPr>
              <w:widowControl/>
              <w:jc w:val="left"/>
              <w:rPr>
                <w:rFonts w:ascii="Calibri" w:eastAsia="Times New Roman" w:hAnsi="Calibri" w:cs="Times New Roman"/>
                <w:bCs w:val="0"/>
                <w:color w:val="000000"/>
                <w:sz w:val="20"/>
                <w:szCs w:val="20"/>
                <w:lang w:eastAsia="en-US"/>
              </w:rPr>
            </w:pPr>
            <w:r w:rsidRPr="00FB4563">
              <w:rPr>
                <w:rFonts w:ascii="Calibri" w:eastAsia="Times New Roman" w:hAnsi="Calibri" w:cs="Times New Roman"/>
                <w:bCs w:val="0"/>
                <w:color w:val="000000"/>
                <w:sz w:val="20"/>
                <w:szCs w:val="20"/>
                <w:lang w:eastAsia="en-US"/>
              </w:rPr>
              <w:t> </w:t>
            </w:r>
          </w:p>
        </w:tc>
      </w:tr>
    </w:tbl>
    <w:p w14:paraId="38FC20AA" w14:textId="77777777" w:rsidR="008D6823" w:rsidRPr="008D6823" w:rsidRDefault="008D6823" w:rsidP="008D6823">
      <w:pPr>
        <w:rPr>
          <w:rFonts w:ascii="Calibri" w:hAnsi="Calibri" w:cs="Times New Roman"/>
          <w:bCs w:val="0"/>
          <w:sz w:val="22"/>
          <w:szCs w:val="24"/>
          <w:lang w:eastAsia="en-US"/>
        </w:rPr>
      </w:pPr>
    </w:p>
    <w:p w14:paraId="3B7DE37D" w14:textId="77777777" w:rsidR="008D6823" w:rsidRDefault="008D6823" w:rsidP="00927897">
      <w:pPr>
        <w:numPr>
          <w:ilvl w:val="0"/>
          <w:numId w:val="106"/>
        </w:numPr>
        <w:rPr>
          <w:ins w:id="143" w:author="zhangyang" w:date="2014-06-25T10:43:00Z"/>
          <w:rFonts w:ascii="Calibri" w:hAnsi="Calibri" w:cs="Times New Roman"/>
          <w:bCs w:val="0"/>
          <w:sz w:val="22"/>
          <w:szCs w:val="24"/>
          <w:lang w:eastAsia="en-US"/>
        </w:rPr>
      </w:pPr>
      <w:r>
        <w:rPr>
          <w:rFonts w:ascii="Calibri" w:hAnsi="Calibri" w:cs="Times New Roman"/>
          <w:bCs w:val="0"/>
          <w:sz w:val="22"/>
          <w:szCs w:val="24"/>
          <w:lang w:eastAsia="en-US"/>
        </w:rPr>
        <w:t>Application form</w:t>
      </w:r>
    </w:p>
    <w:p w14:paraId="678D020F" w14:textId="77777777" w:rsidR="006A499B" w:rsidRDefault="006A499B">
      <w:pPr>
        <w:ind w:left="420"/>
        <w:rPr>
          <w:ins w:id="144" w:author="zhangyang" w:date="2014-06-25T10:43:00Z"/>
          <w:rFonts w:ascii="Calibri" w:hAnsi="Calibri" w:cs="Times New Roman"/>
          <w:bCs w:val="0"/>
          <w:sz w:val="22"/>
          <w:szCs w:val="24"/>
          <w:lang w:eastAsia="en-US"/>
        </w:rPr>
        <w:pPrChange w:id="145" w:author="zhangyang" w:date="2014-06-25T10:44:00Z">
          <w:pPr>
            <w:numPr>
              <w:numId w:val="106"/>
            </w:numPr>
            <w:ind w:left="420" w:hanging="420"/>
          </w:pPr>
        </w:pPrChange>
      </w:pPr>
      <w:ins w:id="146" w:author="zhangyang" w:date="2014-06-25T10:43:00Z">
        <w:r>
          <w:rPr>
            <w:rFonts w:ascii="Calibri" w:hAnsi="Calibri" w:cs="Times New Roman"/>
            <w:bCs w:val="0"/>
            <w:sz w:val="22"/>
            <w:szCs w:val="24"/>
            <w:lang w:eastAsia="en-US"/>
          </w:rPr>
          <w:t xml:space="preserve">Detail </w:t>
        </w:r>
      </w:ins>
      <w:ins w:id="147" w:author="zhangyang" w:date="2014-06-25T10:44:00Z">
        <w:r>
          <w:rPr>
            <w:rFonts w:ascii="Calibri" w:hAnsi="Calibri" w:cs="Times New Roman"/>
            <w:bCs w:val="0"/>
            <w:sz w:val="22"/>
            <w:szCs w:val="24"/>
            <w:lang w:eastAsia="en-US"/>
          </w:rPr>
          <w:t>as below</w:t>
        </w:r>
      </w:ins>
    </w:p>
    <w:p w14:paraId="2794D683" w14:textId="77777777" w:rsidR="006A499B" w:rsidRDefault="00F427C3">
      <w:pPr>
        <w:ind w:left="420"/>
        <w:rPr>
          <w:rFonts w:ascii="Calibri" w:hAnsi="Calibri" w:cs="Times New Roman"/>
          <w:bCs w:val="0"/>
          <w:sz w:val="22"/>
          <w:szCs w:val="24"/>
          <w:lang w:eastAsia="en-US"/>
        </w:rPr>
        <w:pPrChange w:id="148" w:author="zhangyang" w:date="2014-06-25T10:43:00Z">
          <w:pPr>
            <w:numPr>
              <w:numId w:val="106"/>
            </w:numPr>
            <w:ind w:left="420" w:hanging="420"/>
          </w:pPr>
        </w:pPrChange>
      </w:pPr>
      <w:ins w:id="149" w:author="zhangyang" w:date="2014-06-27T13:47:00Z">
        <w:r>
          <w:rPr>
            <w:rFonts w:ascii="Calibri" w:hAnsi="Calibri" w:cs="Times New Roman"/>
            <w:bCs w:val="0"/>
            <w:sz w:val="22"/>
            <w:szCs w:val="24"/>
            <w:lang w:eastAsia="en-US"/>
          </w:rPr>
          <w:pict w14:anchorId="3D393DBD">
            <v:shape id="_x0000_i1035" type="#_x0000_t75" style="width:82pt;height:52pt">
              <v:imagedata r:id="rId44" o:title=""/>
            </v:shape>
          </w:pict>
        </w:r>
      </w:ins>
    </w:p>
    <w:tbl>
      <w:tblPr>
        <w:tblW w:w="93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6"/>
        <w:gridCol w:w="1146"/>
        <w:gridCol w:w="1900"/>
        <w:gridCol w:w="640"/>
        <w:gridCol w:w="2360"/>
      </w:tblGrid>
      <w:tr w:rsidR="008D6823" w:rsidRPr="00310DF6" w:rsidDel="006A499B" w14:paraId="5EF61130" w14:textId="77777777" w:rsidTr="00652F8F">
        <w:trPr>
          <w:trHeight w:val="255"/>
          <w:del w:id="150" w:author="zhangyang" w:date="2014-06-25T10:43:00Z"/>
        </w:trPr>
        <w:tc>
          <w:tcPr>
            <w:tcW w:w="3276" w:type="dxa"/>
            <w:shd w:val="clear" w:color="000000" w:fill="DAEEF3"/>
            <w:vAlign w:val="center"/>
            <w:hideMark/>
          </w:tcPr>
          <w:p w14:paraId="13F629FF" w14:textId="77777777" w:rsidR="008D6823" w:rsidRPr="00310DF6" w:rsidDel="006A499B" w:rsidRDefault="008D6823" w:rsidP="00652F8F">
            <w:pPr>
              <w:widowControl/>
              <w:jc w:val="center"/>
              <w:rPr>
                <w:del w:id="151" w:author="zhangyang" w:date="2014-06-25T10:43:00Z"/>
                <w:rFonts w:ascii="Calibri" w:eastAsia="Times New Roman" w:hAnsi="Calibri" w:cs="Times New Roman"/>
                <w:b/>
                <w:color w:val="000000"/>
                <w:sz w:val="20"/>
                <w:szCs w:val="20"/>
                <w:lang w:eastAsia="en-US"/>
              </w:rPr>
            </w:pPr>
            <w:del w:id="152" w:author="zhangyang" w:date="2014-06-25T10:43:00Z">
              <w:r w:rsidRPr="00310DF6" w:rsidDel="006A499B">
                <w:rPr>
                  <w:rFonts w:ascii="Calibri" w:eastAsia="Times New Roman" w:hAnsi="Calibri" w:cs="Times New Roman"/>
                  <w:b/>
                  <w:color w:val="000000"/>
                  <w:sz w:val="20"/>
                  <w:szCs w:val="20"/>
                  <w:lang w:eastAsia="en-US"/>
                </w:rPr>
                <w:delText>Form data field</w:delText>
              </w:r>
            </w:del>
          </w:p>
        </w:tc>
        <w:tc>
          <w:tcPr>
            <w:tcW w:w="1146" w:type="dxa"/>
            <w:shd w:val="clear" w:color="000000" w:fill="DAEEF3"/>
            <w:noWrap/>
            <w:vAlign w:val="center"/>
            <w:hideMark/>
          </w:tcPr>
          <w:p w14:paraId="65B5DD46" w14:textId="77777777" w:rsidR="008D6823" w:rsidRPr="00310DF6" w:rsidDel="006A499B" w:rsidRDefault="008D6823" w:rsidP="00652F8F">
            <w:pPr>
              <w:widowControl/>
              <w:jc w:val="center"/>
              <w:rPr>
                <w:del w:id="153" w:author="zhangyang" w:date="2014-06-25T10:43:00Z"/>
                <w:rFonts w:ascii="Calibri" w:eastAsia="Times New Roman" w:hAnsi="Calibri" w:cs="Times New Roman"/>
                <w:b/>
                <w:color w:val="000000"/>
                <w:sz w:val="20"/>
                <w:szCs w:val="20"/>
                <w:lang w:eastAsia="en-US"/>
              </w:rPr>
            </w:pPr>
            <w:del w:id="154" w:author="zhangyang" w:date="2014-06-25T10:43:00Z">
              <w:r w:rsidRPr="00310DF6" w:rsidDel="006A499B">
                <w:rPr>
                  <w:rFonts w:ascii="Calibri" w:eastAsia="Times New Roman" w:hAnsi="Calibri" w:cs="Times New Roman"/>
                  <w:b/>
                  <w:color w:val="000000"/>
                  <w:sz w:val="20"/>
                  <w:szCs w:val="20"/>
                  <w:lang w:eastAsia="en-US"/>
                </w:rPr>
                <w:delText>Mandatory</w:delText>
              </w:r>
            </w:del>
          </w:p>
        </w:tc>
        <w:tc>
          <w:tcPr>
            <w:tcW w:w="1900" w:type="dxa"/>
            <w:shd w:val="clear" w:color="000000" w:fill="DAEEF3"/>
            <w:noWrap/>
            <w:vAlign w:val="center"/>
            <w:hideMark/>
          </w:tcPr>
          <w:p w14:paraId="0CF6A4C5" w14:textId="77777777" w:rsidR="008D6823" w:rsidRPr="00310DF6" w:rsidDel="006A499B" w:rsidRDefault="008D6823" w:rsidP="00652F8F">
            <w:pPr>
              <w:widowControl/>
              <w:jc w:val="center"/>
              <w:rPr>
                <w:del w:id="155" w:author="zhangyang" w:date="2014-06-25T10:43:00Z"/>
                <w:rFonts w:ascii="Calibri" w:eastAsia="Times New Roman" w:hAnsi="Calibri" w:cs="Times New Roman"/>
                <w:b/>
                <w:color w:val="000000"/>
                <w:sz w:val="20"/>
                <w:szCs w:val="20"/>
                <w:lang w:eastAsia="en-US"/>
              </w:rPr>
            </w:pPr>
            <w:del w:id="156" w:author="zhangyang" w:date="2014-06-25T10:43:00Z">
              <w:r w:rsidRPr="00310DF6" w:rsidDel="006A499B">
                <w:rPr>
                  <w:rFonts w:ascii="Calibri" w:eastAsia="Times New Roman" w:hAnsi="Calibri" w:cs="Times New Roman"/>
                  <w:b/>
                  <w:color w:val="000000"/>
                  <w:sz w:val="20"/>
                  <w:szCs w:val="20"/>
                  <w:lang w:eastAsia="en-US"/>
                </w:rPr>
                <w:delText>Filling type</w:delText>
              </w:r>
            </w:del>
          </w:p>
        </w:tc>
        <w:tc>
          <w:tcPr>
            <w:tcW w:w="640" w:type="dxa"/>
            <w:shd w:val="clear" w:color="000000" w:fill="DAEEF3"/>
            <w:noWrap/>
            <w:vAlign w:val="center"/>
            <w:hideMark/>
          </w:tcPr>
          <w:p w14:paraId="6D1BC0FA" w14:textId="77777777" w:rsidR="008D6823" w:rsidRPr="00310DF6" w:rsidDel="006A499B" w:rsidRDefault="008D6823" w:rsidP="00652F8F">
            <w:pPr>
              <w:widowControl/>
              <w:jc w:val="center"/>
              <w:rPr>
                <w:del w:id="157" w:author="zhangyang" w:date="2014-06-25T10:43:00Z"/>
                <w:rFonts w:ascii="Calibri" w:eastAsia="Times New Roman" w:hAnsi="Calibri" w:cs="Times New Roman"/>
                <w:b/>
                <w:color w:val="000000"/>
                <w:sz w:val="20"/>
                <w:szCs w:val="20"/>
                <w:lang w:eastAsia="en-US"/>
              </w:rPr>
            </w:pPr>
            <w:del w:id="158" w:author="zhangyang" w:date="2014-06-25T10:43:00Z">
              <w:r w:rsidRPr="00310DF6" w:rsidDel="006A499B">
                <w:rPr>
                  <w:rFonts w:ascii="Calibri" w:eastAsia="Times New Roman" w:hAnsi="Calibri" w:cs="Times New Roman"/>
                  <w:b/>
                  <w:color w:val="000000"/>
                  <w:sz w:val="20"/>
                  <w:szCs w:val="20"/>
                  <w:lang w:eastAsia="en-US"/>
                </w:rPr>
                <w:delText>UI Page</w:delText>
              </w:r>
            </w:del>
          </w:p>
        </w:tc>
        <w:tc>
          <w:tcPr>
            <w:tcW w:w="2360" w:type="dxa"/>
            <w:shd w:val="clear" w:color="000000" w:fill="DAEEF3"/>
            <w:noWrap/>
            <w:vAlign w:val="center"/>
            <w:hideMark/>
          </w:tcPr>
          <w:p w14:paraId="5CC7257D" w14:textId="77777777" w:rsidR="008D6823" w:rsidRPr="00310DF6" w:rsidDel="006A499B" w:rsidRDefault="008D6823" w:rsidP="00652F8F">
            <w:pPr>
              <w:widowControl/>
              <w:jc w:val="center"/>
              <w:rPr>
                <w:del w:id="159" w:author="zhangyang" w:date="2014-06-25T10:43:00Z"/>
                <w:rFonts w:ascii="Calibri" w:eastAsia="Times New Roman" w:hAnsi="Calibri" w:cs="Times New Roman"/>
                <w:b/>
                <w:color w:val="000000"/>
                <w:sz w:val="20"/>
                <w:szCs w:val="20"/>
                <w:lang w:eastAsia="en-US"/>
              </w:rPr>
            </w:pPr>
            <w:del w:id="160" w:author="zhangyang" w:date="2014-06-25T10:43:00Z">
              <w:r w:rsidRPr="00310DF6" w:rsidDel="006A499B">
                <w:rPr>
                  <w:rFonts w:ascii="Calibri" w:eastAsia="Times New Roman" w:hAnsi="Calibri" w:cs="Times New Roman"/>
                  <w:b/>
                  <w:color w:val="000000"/>
                  <w:sz w:val="20"/>
                  <w:szCs w:val="20"/>
                  <w:lang w:eastAsia="en-US"/>
                </w:rPr>
                <w:delText>Remark</w:delText>
              </w:r>
            </w:del>
          </w:p>
        </w:tc>
      </w:tr>
      <w:tr w:rsidR="008D6823" w:rsidRPr="00310DF6" w:rsidDel="006A499B" w14:paraId="48061AEB" w14:textId="77777777" w:rsidTr="00652F8F">
        <w:trPr>
          <w:trHeight w:val="600"/>
          <w:del w:id="161" w:author="zhangyang" w:date="2014-06-25T10:43:00Z"/>
        </w:trPr>
        <w:tc>
          <w:tcPr>
            <w:tcW w:w="3276" w:type="dxa"/>
            <w:shd w:val="clear" w:color="000000" w:fill="F2F2F2"/>
            <w:vAlign w:val="center"/>
            <w:hideMark/>
          </w:tcPr>
          <w:p w14:paraId="20FE440B" w14:textId="77777777" w:rsidR="008D6823" w:rsidRPr="00310DF6" w:rsidDel="006A499B" w:rsidRDefault="008D6823" w:rsidP="00652F8F">
            <w:pPr>
              <w:widowControl/>
              <w:jc w:val="left"/>
              <w:rPr>
                <w:del w:id="162" w:author="zhangyang" w:date="2014-06-25T10:43:00Z"/>
                <w:rFonts w:ascii="Calibri" w:eastAsia="Times New Roman" w:hAnsi="Calibri" w:cs="Times New Roman"/>
                <w:bCs w:val="0"/>
                <w:color w:val="000000"/>
                <w:sz w:val="20"/>
                <w:szCs w:val="20"/>
                <w:lang w:eastAsia="en-US"/>
              </w:rPr>
            </w:pPr>
            <w:del w:id="163" w:author="zhangyang" w:date="2014-06-25T10:43:00Z">
              <w:r w:rsidRPr="00310DF6" w:rsidDel="006A499B">
                <w:rPr>
                  <w:rFonts w:ascii="Calibri" w:eastAsia="Times New Roman" w:hAnsi="Calibri" w:cs="Times New Roman"/>
                  <w:bCs w:val="0"/>
                  <w:color w:val="000000"/>
                  <w:sz w:val="20"/>
                  <w:szCs w:val="20"/>
                  <w:lang w:eastAsia="en-US"/>
                </w:rPr>
                <w:delText>Tittle</w:delText>
              </w:r>
            </w:del>
          </w:p>
        </w:tc>
        <w:tc>
          <w:tcPr>
            <w:tcW w:w="1146" w:type="dxa"/>
            <w:vMerge w:val="restart"/>
            <w:shd w:val="clear" w:color="000000" w:fill="F2F2F2"/>
            <w:noWrap/>
            <w:vAlign w:val="center"/>
            <w:hideMark/>
          </w:tcPr>
          <w:p w14:paraId="55851929" w14:textId="77777777" w:rsidR="008D6823" w:rsidRPr="00310DF6" w:rsidDel="006A499B" w:rsidRDefault="008D6823" w:rsidP="00652F8F">
            <w:pPr>
              <w:widowControl/>
              <w:jc w:val="center"/>
              <w:rPr>
                <w:del w:id="164" w:author="zhangyang" w:date="2014-06-25T10:43:00Z"/>
                <w:rFonts w:ascii="Calibri" w:eastAsia="Times New Roman" w:hAnsi="Calibri" w:cs="Times New Roman"/>
                <w:bCs w:val="0"/>
                <w:color w:val="000000"/>
                <w:sz w:val="20"/>
                <w:szCs w:val="20"/>
                <w:lang w:eastAsia="en-US"/>
              </w:rPr>
            </w:pPr>
            <w:del w:id="16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vMerge w:val="restart"/>
            <w:shd w:val="clear" w:color="000000" w:fill="F2F2F2"/>
            <w:vAlign w:val="center"/>
            <w:hideMark/>
          </w:tcPr>
          <w:p w14:paraId="6E231874" w14:textId="77777777" w:rsidR="008D6823" w:rsidRPr="00310DF6" w:rsidDel="006A499B" w:rsidRDefault="008D6823" w:rsidP="00652F8F">
            <w:pPr>
              <w:widowControl/>
              <w:jc w:val="left"/>
              <w:rPr>
                <w:del w:id="166" w:author="zhangyang" w:date="2014-06-25T10:43:00Z"/>
                <w:rFonts w:ascii="Calibri" w:eastAsia="Times New Roman" w:hAnsi="Calibri" w:cs="Times New Roman"/>
                <w:bCs w:val="0"/>
                <w:color w:val="000000"/>
                <w:sz w:val="20"/>
                <w:szCs w:val="20"/>
                <w:lang w:eastAsia="en-US"/>
              </w:rPr>
            </w:pPr>
            <w:del w:id="167" w:author="zhangyang" w:date="2014-06-25T10:43:00Z">
              <w:r w:rsidRPr="00310DF6" w:rsidDel="006A499B">
                <w:rPr>
                  <w:rFonts w:ascii="Calibri" w:eastAsia="Times New Roman" w:hAnsi="Calibri" w:cs="Times New Roman"/>
                  <w:bCs w:val="0"/>
                  <w:color w:val="000000"/>
                  <w:sz w:val="20"/>
                  <w:szCs w:val="20"/>
                  <w:lang w:eastAsia="en-US"/>
                </w:rPr>
                <w:delText>captured from registration form, not allowed to be changed</w:delText>
              </w:r>
            </w:del>
          </w:p>
        </w:tc>
        <w:tc>
          <w:tcPr>
            <w:tcW w:w="640" w:type="dxa"/>
            <w:vMerge w:val="restart"/>
            <w:shd w:val="clear" w:color="auto" w:fill="auto"/>
            <w:noWrap/>
            <w:vAlign w:val="center"/>
            <w:hideMark/>
          </w:tcPr>
          <w:p w14:paraId="536DFCD2" w14:textId="77777777" w:rsidR="008D6823" w:rsidRPr="00310DF6" w:rsidDel="006A499B" w:rsidRDefault="008D6823" w:rsidP="00652F8F">
            <w:pPr>
              <w:widowControl/>
              <w:jc w:val="center"/>
              <w:rPr>
                <w:del w:id="168" w:author="zhangyang" w:date="2014-06-25T10:43:00Z"/>
                <w:rFonts w:ascii="Calibri" w:eastAsia="Times New Roman" w:hAnsi="Calibri" w:cs="Times New Roman"/>
                <w:bCs w:val="0"/>
                <w:color w:val="000000"/>
                <w:sz w:val="20"/>
                <w:szCs w:val="20"/>
                <w:lang w:eastAsia="en-US"/>
              </w:rPr>
            </w:pPr>
            <w:del w:id="16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restart"/>
            <w:shd w:val="clear" w:color="auto" w:fill="auto"/>
            <w:vAlign w:val="center"/>
            <w:hideMark/>
          </w:tcPr>
          <w:p w14:paraId="3D88E6AC" w14:textId="77777777" w:rsidR="008D6823" w:rsidRPr="00310DF6" w:rsidDel="006A499B" w:rsidRDefault="008D6823" w:rsidP="00652F8F">
            <w:pPr>
              <w:widowControl/>
              <w:jc w:val="left"/>
              <w:rPr>
                <w:del w:id="170" w:author="zhangyang" w:date="2014-06-25T10:43:00Z"/>
                <w:rFonts w:ascii="Calibri" w:eastAsia="Times New Roman" w:hAnsi="Calibri" w:cs="Times New Roman"/>
                <w:bCs w:val="0"/>
                <w:color w:val="000000"/>
                <w:sz w:val="20"/>
                <w:szCs w:val="20"/>
                <w:lang w:eastAsia="en-US"/>
              </w:rPr>
            </w:pPr>
            <w:del w:id="171" w:author="zhangyang" w:date="2014-06-25T10:43:00Z">
              <w:r w:rsidRPr="00310DF6" w:rsidDel="006A499B">
                <w:rPr>
                  <w:rFonts w:ascii="Calibri" w:eastAsia="Times New Roman" w:hAnsi="Calibri" w:cs="Times New Roman"/>
                  <w:bCs w:val="0"/>
                  <w:color w:val="000000"/>
                  <w:sz w:val="20"/>
                  <w:szCs w:val="20"/>
                  <w:lang w:eastAsia="en-US"/>
                </w:rPr>
                <w:delText>system capture data from registration form</w:delText>
              </w:r>
            </w:del>
          </w:p>
        </w:tc>
      </w:tr>
      <w:tr w:rsidR="008D6823" w:rsidRPr="00310DF6" w:rsidDel="006A499B" w14:paraId="6931966B" w14:textId="77777777" w:rsidTr="00652F8F">
        <w:trPr>
          <w:trHeight w:val="255"/>
          <w:del w:id="172" w:author="zhangyang" w:date="2014-06-25T10:43:00Z"/>
        </w:trPr>
        <w:tc>
          <w:tcPr>
            <w:tcW w:w="3276" w:type="dxa"/>
            <w:shd w:val="clear" w:color="000000" w:fill="F2F2F2"/>
            <w:vAlign w:val="center"/>
            <w:hideMark/>
          </w:tcPr>
          <w:p w14:paraId="2D437952" w14:textId="77777777" w:rsidR="008D6823" w:rsidRPr="00310DF6" w:rsidDel="006A499B" w:rsidRDefault="008D6823" w:rsidP="00652F8F">
            <w:pPr>
              <w:widowControl/>
              <w:jc w:val="left"/>
              <w:rPr>
                <w:del w:id="173" w:author="zhangyang" w:date="2014-06-25T10:43:00Z"/>
                <w:rFonts w:ascii="Calibri" w:eastAsia="Times New Roman" w:hAnsi="Calibri" w:cs="Times New Roman"/>
                <w:bCs w:val="0"/>
                <w:color w:val="000000"/>
                <w:sz w:val="20"/>
                <w:szCs w:val="20"/>
                <w:lang w:eastAsia="en-US"/>
              </w:rPr>
            </w:pPr>
            <w:del w:id="174" w:author="zhangyang" w:date="2014-06-25T10:43:00Z">
              <w:r w:rsidRPr="00310DF6" w:rsidDel="006A499B">
                <w:rPr>
                  <w:rFonts w:ascii="Calibri" w:eastAsia="Times New Roman" w:hAnsi="Calibri" w:cs="Times New Roman"/>
                  <w:bCs w:val="0"/>
                  <w:color w:val="000000"/>
                  <w:sz w:val="20"/>
                  <w:szCs w:val="20"/>
                  <w:lang w:eastAsia="en-US"/>
                </w:rPr>
                <w:delText>First name</w:delText>
              </w:r>
            </w:del>
          </w:p>
        </w:tc>
        <w:tc>
          <w:tcPr>
            <w:tcW w:w="1146" w:type="dxa"/>
            <w:vMerge/>
            <w:vAlign w:val="center"/>
            <w:hideMark/>
          </w:tcPr>
          <w:p w14:paraId="1092115D" w14:textId="77777777" w:rsidR="008D6823" w:rsidRPr="00310DF6" w:rsidDel="006A499B" w:rsidRDefault="008D6823" w:rsidP="00652F8F">
            <w:pPr>
              <w:widowControl/>
              <w:jc w:val="left"/>
              <w:rPr>
                <w:del w:id="175" w:author="zhangyang" w:date="2014-06-25T10:43:00Z"/>
                <w:rFonts w:ascii="Calibri" w:eastAsia="Times New Roman" w:hAnsi="Calibri" w:cs="Times New Roman"/>
                <w:bCs w:val="0"/>
                <w:color w:val="000000"/>
                <w:sz w:val="20"/>
                <w:szCs w:val="20"/>
                <w:lang w:eastAsia="en-US"/>
              </w:rPr>
            </w:pPr>
          </w:p>
        </w:tc>
        <w:tc>
          <w:tcPr>
            <w:tcW w:w="1900" w:type="dxa"/>
            <w:vMerge/>
            <w:vAlign w:val="center"/>
            <w:hideMark/>
          </w:tcPr>
          <w:p w14:paraId="4EB0D6B4" w14:textId="77777777" w:rsidR="008D6823" w:rsidRPr="00310DF6" w:rsidDel="006A499B" w:rsidRDefault="008D6823" w:rsidP="00652F8F">
            <w:pPr>
              <w:widowControl/>
              <w:jc w:val="left"/>
              <w:rPr>
                <w:del w:id="176" w:author="zhangyang" w:date="2014-06-25T10:43:00Z"/>
                <w:rFonts w:ascii="Calibri" w:eastAsia="Times New Roman" w:hAnsi="Calibri" w:cs="Times New Roman"/>
                <w:bCs w:val="0"/>
                <w:color w:val="000000"/>
                <w:sz w:val="20"/>
                <w:szCs w:val="20"/>
                <w:lang w:eastAsia="en-US"/>
              </w:rPr>
            </w:pPr>
          </w:p>
        </w:tc>
        <w:tc>
          <w:tcPr>
            <w:tcW w:w="640" w:type="dxa"/>
            <w:vMerge/>
            <w:vAlign w:val="center"/>
            <w:hideMark/>
          </w:tcPr>
          <w:p w14:paraId="7129A0E3" w14:textId="77777777" w:rsidR="008D6823" w:rsidRPr="00310DF6" w:rsidDel="006A499B" w:rsidRDefault="008D6823" w:rsidP="00652F8F">
            <w:pPr>
              <w:widowControl/>
              <w:jc w:val="left"/>
              <w:rPr>
                <w:del w:id="177" w:author="zhangyang" w:date="2014-06-25T10:43:00Z"/>
                <w:rFonts w:ascii="Calibri" w:eastAsia="Times New Roman" w:hAnsi="Calibri" w:cs="Times New Roman"/>
                <w:bCs w:val="0"/>
                <w:color w:val="000000"/>
                <w:sz w:val="20"/>
                <w:szCs w:val="20"/>
                <w:lang w:eastAsia="en-US"/>
              </w:rPr>
            </w:pPr>
          </w:p>
        </w:tc>
        <w:tc>
          <w:tcPr>
            <w:tcW w:w="2360" w:type="dxa"/>
            <w:vMerge/>
            <w:vAlign w:val="center"/>
            <w:hideMark/>
          </w:tcPr>
          <w:p w14:paraId="650E1B13" w14:textId="77777777" w:rsidR="008D6823" w:rsidRPr="00310DF6" w:rsidDel="006A499B" w:rsidRDefault="008D6823" w:rsidP="00652F8F">
            <w:pPr>
              <w:widowControl/>
              <w:jc w:val="left"/>
              <w:rPr>
                <w:del w:id="178" w:author="zhangyang" w:date="2014-06-25T10:43:00Z"/>
                <w:rFonts w:ascii="Calibri" w:eastAsia="Times New Roman" w:hAnsi="Calibri" w:cs="Times New Roman"/>
                <w:bCs w:val="0"/>
                <w:color w:val="000000"/>
                <w:sz w:val="20"/>
                <w:szCs w:val="20"/>
                <w:lang w:eastAsia="en-US"/>
              </w:rPr>
            </w:pPr>
          </w:p>
        </w:tc>
      </w:tr>
      <w:tr w:rsidR="008D6823" w:rsidRPr="00310DF6" w:rsidDel="006A499B" w14:paraId="2D2B1E61" w14:textId="77777777" w:rsidTr="00652F8F">
        <w:trPr>
          <w:trHeight w:val="255"/>
          <w:del w:id="179" w:author="zhangyang" w:date="2014-06-25T10:43:00Z"/>
        </w:trPr>
        <w:tc>
          <w:tcPr>
            <w:tcW w:w="3276" w:type="dxa"/>
            <w:shd w:val="clear" w:color="000000" w:fill="F2F2F2"/>
            <w:vAlign w:val="center"/>
            <w:hideMark/>
          </w:tcPr>
          <w:p w14:paraId="2E648401" w14:textId="77777777" w:rsidR="008D6823" w:rsidRPr="00310DF6" w:rsidDel="006A499B" w:rsidRDefault="008D6823" w:rsidP="00652F8F">
            <w:pPr>
              <w:widowControl/>
              <w:jc w:val="left"/>
              <w:rPr>
                <w:del w:id="180" w:author="zhangyang" w:date="2014-06-25T10:43:00Z"/>
                <w:rFonts w:ascii="Calibri" w:eastAsia="Times New Roman" w:hAnsi="Calibri" w:cs="Times New Roman"/>
                <w:bCs w:val="0"/>
                <w:color w:val="000000"/>
                <w:sz w:val="20"/>
                <w:szCs w:val="20"/>
                <w:lang w:eastAsia="en-US"/>
              </w:rPr>
            </w:pPr>
            <w:del w:id="181" w:author="zhangyang" w:date="2014-06-25T10:43:00Z">
              <w:r w:rsidRPr="00310DF6" w:rsidDel="006A499B">
                <w:rPr>
                  <w:rFonts w:ascii="Calibri" w:eastAsia="Times New Roman" w:hAnsi="Calibri" w:cs="Times New Roman"/>
                  <w:bCs w:val="0"/>
                  <w:color w:val="000000"/>
                  <w:sz w:val="20"/>
                  <w:szCs w:val="20"/>
                  <w:lang w:eastAsia="en-US"/>
                </w:rPr>
                <w:delText>Last name</w:delText>
              </w:r>
            </w:del>
          </w:p>
        </w:tc>
        <w:tc>
          <w:tcPr>
            <w:tcW w:w="1146" w:type="dxa"/>
            <w:vMerge/>
            <w:vAlign w:val="center"/>
            <w:hideMark/>
          </w:tcPr>
          <w:p w14:paraId="6128DAE0" w14:textId="77777777" w:rsidR="008D6823" w:rsidRPr="00310DF6" w:rsidDel="006A499B" w:rsidRDefault="008D6823" w:rsidP="00652F8F">
            <w:pPr>
              <w:widowControl/>
              <w:jc w:val="left"/>
              <w:rPr>
                <w:del w:id="182" w:author="zhangyang" w:date="2014-06-25T10:43:00Z"/>
                <w:rFonts w:ascii="Calibri" w:eastAsia="Times New Roman" w:hAnsi="Calibri" w:cs="Times New Roman"/>
                <w:bCs w:val="0"/>
                <w:color w:val="000000"/>
                <w:sz w:val="20"/>
                <w:szCs w:val="20"/>
                <w:lang w:eastAsia="en-US"/>
              </w:rPr>
            </w:pPr>
          </w:p>
        </w:tc>
        <w:tc>
          <w:tcPr>
            <w:tcW w:w="1900" w:type="dxa"/>
            <w:vMerge/>
            <w:vAlign w:val="center"/>
            <w:hideMark/>
          </w:tcPr>
          <w:p w14:paraId="7761AC46" w14:textId="77777777" w:rsidR="008D6823" w:rsidRPr="00310DF6" w:rsidDel="006A499B" w:rsidRDefault="008D6823" w:rsidP="00652F8F">
            <w:pPr>
              <w:widowControl/>
              <w:jc w:val="left"/>
              <w:rPr>
                <w:del w:id="183" w:author="zhangyang" w:date="2014-06-25T10:43:00Z"/>
                <w:rFonts w:ascii="Calibri" w:eastAsia="Times New Roman" w:hAnsi="Calibri" w:cs="Times New Roman"/>
                <w:bCs w:val="0"/>
                <w:color w:val="000000"/>
                <w:sz w:val="20"/>
                <w:szCs w:val="20"/>
                <w:lang w:eastAsia="en-US"/>
              </w:rPr>
            </w:pPr>
          </w:p>
        </w:tc>
        <w:tc>
          <w:tcPr>
            <w:tcW w:w="640" w:type="dxa"/>
            <w:vMerge/>
            <w:vAlign w:val="center"/>
            <w:hideMark/>
          </w:tcPr>
          <w:p w14:paraId="791ADEA8" w14:textId="77777777" w:rsidR="008D6823" w:rsidRPr="00310DF6" w:rsidDel="006A499B" w:rsidRDefault="008D6823" w:rsidP="00652F8F">
            <w:pPr>
              <w:widowControl/>
              <w:jc w:val="left"/>
              <w:rPr>
                <w:del w:id="184" w:author="zhangyang" w:date="2014-06-25T10:43:00Z"/>
                <w:rFonts w:ascii="Calibri" w:eastAsia="Times New Roman" w:hAnsi="Calibri" w:cs="Times New Roman"/>
                <w:bCs w:val="0"/>
                <w:color w:val="000000"/>
                <w:sz w:val="20"/>
                <w:szCs w:val="20"/>
                <w:lang w:eastAsia="en-US"/>
              </w:rPr>
            </w:pPr>
          </w:p>
        </w:tc>
        <w:tc>
          <w:tcPr>
            <w:tcW w:w="2360" w:type="dxa"/>
            <w:vMerge/>
            <w:vAlign w:val="center"/>
            <w:hideMark/>
          </w:tcPr>
          <w:p w14:paraId="16DCBC29" w14:textId="77777777" w:rsidR="008D6823" w:rsidRPr="00310DF6" w:rsidDel="006A499B" w:rsidRDefault="008D6823" w:rsidP="00652F8F">
            <w:pPr>
              <w:widowControl/>
              <w:jc w:val="left"/>
              <w:rPr>
                <w:del w:id="185" w:author="zhangyang" w:date="2014-06-25T10:43:00Z"/>
                <w:rFonts w:ascii="Calibri" w:eastAsia="Times New Roman" w:hAnsi="Calibri" w:cs="Times New Roman"/>
                <w:bCs w:val="0"/>
                <w:color w:val="000000"/>
                <w:sz w:val="20"/>
                <w:szCs w:val="20"/>
                <w:lang w:eastAsia="en-US"/>
              </w:rPr>
            </w:pPr>
          </w:p>
        </w:tc>
      </w:tr>
      <w:tr w:rsidR="008D6823" w:rsidRPr="00310DF6" w:rsidDel="006A499B" w14:paraId="4575B951" w14:textId="77777777" w:rsidTr="00652F8F">
        <w:trPr>
          <w:trHeight w:val="255"/>
          <w:del w:id="186" w:author="zhangyang" w:date="2014-06-25T10:43:00Z"/>
        </w:trPr>
        <w:tc>
          <w:tcPr>
            <w:tcW w:w="3276" w:type="dxa"/>
            <w:shd w:val="clear" w:color="000000" w:fill="F2F2F2"/>
            <w:vAlign w:val="center"/>
            <w:hideMark/>
          </w:tcPr>
          <w:p w14:paraId="6A392C87" w14:textId="77777777" w:rsidR="008D6823" w:rsidRPr="00310DF6" w:rsidDel="006A499B" w:rsidRDefault="008D6823" w:rsidP="00652F8F">
            <w:pPr>
              <w:widowControl/>
              <w:jc w:val="left"/>
              <w:rPr>
                <w:del w:id="187" w:author="zhangyang" w:date="2014-06-25T10:43:00Z"/>
                <w:rFonts w:ascii="Calibri" w:eastAsia="Times New Roman" w:hAnsi="Calibri" w:cs="Times New Roman"/>
                <w:bCs w:val="0"/>
                <w:color w:val="000000"/>
                <w:sz w:val="20"/>
                <w:szCs w:val="20"/>
                <w:lang w:eastAsia="en-US"/>
              </w:rPr>
            </w:pPr>
            <w:del w:id="188" w:author="zhangyang" w:date="2014-06-25T10:43:00Z">
              <w:r w:rsidRPr="00310DF6" w:rsidDel="006A499B">
                <w:rPr>
                  <w:rFonts w:ascii="Calibri" w:eastAsia="Times New Roman" w:hAnsi="Calibri" w:cs="Times New Roman"/>
                  <w:bCs w:val="0"/>
                  <w:color w:val="000000"/>
                  <w:sz w:val="20"/>
                  <w:szCs w:val="20"/>
                  <w:lang w:eastAsia="en-US"/>
                </w:rPr>
                <w:delText>Email</w:delText>
              </w:r>
            </w:del>
          </w:p>
        </w:tc>
        <w:tc>
          <w:tcPr>
            <w:tcW w:w="1146" w:type="dxa"/>
            <w:vMerge/>
            <w:vAlign w:val="center"/>
            <w:hideMark/>
          </w:tcPr>
          <w:p w14:paraId="2E6E2736" w14:textId="77777777" w:rsidR="008D6823" w:rsidRPr="00310DF6" w:rsidDel="006A499B" w:rsidRDefault="008D6823" w:rsidP="00652F8F">
            <w:pPr>
              <w:widowControl/>
              <w:jc w:val="left"/>
              <w:rPr>
                <w:del w:id="189" w:author="zhangyang" w:date="2014-06-25T10:43:00Z"/>
                <w:rFonts w:ascii="Calibri" w:eastAsia="Times New Roman" w:hAnsi="Calibri" w:cs="Times New Roman"/>
                <w:bCs w:val="0"/>
                <w:color w:val="000000"/>
                <w:sz w:val="20"/>
                <w:szCs w:val="20"/>
                <w:lang w:eastAsia="en-US"/>
              </w:rPr>
            </w:pPr>
          </w:p>
        </w:tc>
        <w:tc>
          <w:tcPr>
            <w:tcW w:w="1900" w:type="dxa"/>
            <w:vMerge/>
            <w:vAlign w:val="center"/>
            <w:hideMark/>
          </w:tcPr>
          <w:p w14:paraId="52E3193C" w14:textId="77777777" w:rsidR="008D6823" w:rsidRPr="00310DF6" w:rsidDel="006A499B" w:rsidRDefault="008D6823" w:rsidP="00652F8F">
            <w:pPr>
              <w:widowControl/>
              <w:jc w:val="left"/>
              <w:rPr>
                <w:del w:id="190" w:author="zhangyang" w:date="2014-06-25T10:43:00Z"/>
                <w:rFonts w:ascii="Calibri" w:eastAsia="Times New Roman" w:hAnsi="Calibri" w:cs="Times New Roman"/>
                <w:bCs w:val="0"/>
                <w:color w:val="000000"/>
                <w:sz w:val="20"/>
                <w:szCs w:val="20"/>
                <w:lang w:eastAsia="en-US"/>
              </w:rPr>
            </w:pPr>
          </w:p>
        </w:tc>
        <w:tc>
          <w:tcPr>
            <w:tcW w:w="640" w:type="dxa"/>
            <w:vMerge/>
            <w:vAlign w:val="center"/>
            <w:hideMark/>
          </w:tcPr>
          <w:p w14:paraId="6D4BEBBC" w14:textId="77777777" w:rsidR="008D6823" w:rsidRPr="00310DF6" w:rsidDel="006A499B" w:rsidRDefault="008D6823" w:rsidP="00652F8F">
            <w:pPr>
              <w:widowControl/>
              <w:jc w:val="left"/>
              <w:rPr>
                <w:del w:id="191" w:author="zhangyang" w:date="2014-06-25T10:43:00Z"/>
                <w:rFonts w:ascii="Calibri" w:eastAsia="Times New Roman" w:hAnsi="Calibri" w:cs="Times New Roman"/>
                <w:bCs w:val="0"/>
                <w:color w:val="000000"/>
                <w:sz w:val="20"/>
                <w:szCs w:val="20"/>
                <w:lang w:eastAsia="en-US"/>
              </w:rPr>
            </w:pPr>
          </w:p>
        </w:tc>
        <w:tc>
          <w:tcPr>
            <w:tcW w:w="2360" w:type="dxa"/>
            <w:vMerge/>
            <w:vAlign w:val="center"/>
            <w:hideMark/>
          </w:tcPr>
          <w:p w14:paraId="149F7C71" w14:textId="77777777" w:rsidR="008D6823" w:rsidRPr="00310DF6" w:rsidDel="006A499B" w:rsidRDefault="008D6823" w:rsidP="00652F8F">
            <w:pPr>
              <w:widowControl/>
              <w:jc w:val="left"/>
              <w:rPr>
                <w:del w:id="192" w:author="zhangyang" w:date="2014-06-25T10:43:00Z"/>
                <w:rFonts w:ascii="Calibri" w:eastAsia="Times New Roman" w:hAnsi="Calibri" w:cs="Times New Roman"/>
                <w:bCs w:val="0"/>
                <w:color w:val="000000"/>
                <w:sz w:val="20"/>
                <w:szCs w:val="20"/>
                <w:lang w:eastAsia="en-US"/>
              </w:rPr>
            </w:pPr>
          </w:p>
        </w:tc>
      </w:tr>
      <w:tr w:rsidR="008D6823" w:rsidRPr="00310DF6" w:rsidDel="006A499B" w14:paraId="0DEDD9AD" w14:textId="77777777" w:rsidTr="00652F8F">
        <w:trPr>
          <w:trHeight w:val="765"/>
          <w:del w:id="193" w:author="zhangyang" w:date="2014-06-25T10:43:00Z"/>
        </w:trPr>
        <w:tc>
          <w:tcPr>
            <w:tcW w:w="3276" w:type="dxa"/>
            <w:shd w:val="clear" w:color="000000" w:fill="F2F2F2"/>
            <w:vAlign w:val="center"/>
            <w:hideMark/>
          </w:tcPr>
          <w:p w14:paraId="50533017" w14:textId="77777777" w:rsidR="008D6823" w:rsidRPr="00310DF6" w:rsidDel="006A499B" w:rsidRDefault="008D6823" w:rsidP="00652F8F">
            <w:pPr>
              <w:widowControl/>
              <w:jc w:val="left"/>
              <w:rPr>
                <w:del w:id="194" w:author="zhangyang" w:date="2014-06-25T10:43:00Z"/>
                <w:rFonts w:ascii="Calibri" w:eastAsia="Times New Roman" w:hAnsi="Calibri" w:cs="Times New Roman"/>
                <w:bCs w:val="0"/>
                <w:color w:val="000000"/>
                <w:sz w:val="20"/>
                <w:szCs w:val="20"/>
                <w:lang w:eastAsia="en-US"/>
              </w:rPr>
            </w:pPr>
            <w:del w:id="195" w:author="zhangyang" w:date="2014-06-25T10:43:00Z">
              <w:r w:rsidRPr="00310DF6" w:rsidDel="006A499B">
                <w:rPr>
                  <w:rFonts w:ascii="Calibri" w:eastAsia="Times New Roman" w:hAnsi="Calibri" w:cs="Times New Roman"/>
                  <w:bCs w:val="0"/>
                  <w:color w:val="000000"/>
                  <w:sz w:val="20"/>
                  <w:szCs w:val="20"/>
                  <w:lang w:eastAsia="en-US"/>
                </w:rPr>
                <w:delText>Invest as</w:delText>
              </w:r>
            </w:del>
          </w:p>
        </w:tc>
        <w:tc>
          <w:tcPr>
            <w:tcW w:w="1146" w:type="dxa"/>
            <w:vMerge/>
            <w:vAlign w:val="center"/>
            <w:hideMark/>
          </w:tcPr>
          <w:p w14:paraId="2268D021" w14:textId="77777777" w:rsidR="008D6823" w:rsidRPr="00310DF6" w:rsidDel="006A499B" w:rsidRDefault="008D6823" w:rsidP="00652F8F">
            <w:pPr>
              <w:widowControl/>
              <w:jc w:val="left"/>
              <w:rPr>
                <w:del w:id="196" w:author="zhangyang" w:date="2014-06-25T10:43:00Z"/>
                <w:rFonts w:ascii="Calibri" w:eastAsia="Times New Roman" w:hAnsi="Calibri" w:cs="Times New Roman"/>
                <w:bCs w:val="0"/>
                <w:color w:val="000000"/>
                <w:sz w:val="20"/>
                <w:szCs w:val="20"/>
                <w:lang w:eastAsia="en-US"/>
              </w:rPr>
            </w:pPr>
          </w:p>
        </w:tc>
        <w:tc>
          <w:tcPr>
            <w:tcW w:w="1900" w:type="dxa"/>
            <w:vMerge/>
            <w:vAlign w:val="center"/>
            <w:hideMark/>
          </w:tcPr>
          <w:p w14:paraId="2A053970" w14:textId="77777777" w:rsidR="008D6823" w:rsidRPr="00310DF6" w:rsidDel="006A499B" w:rsidRDefault="008D6823" w:rsidP="00652F8F">
            <w:pPr>
              <w:widowControl/>
              <w:jc w:val="left"/>
              <w:rPr>
                <w:del w:id="197" w:author="zhangyang" w:date="2014-06-25T10:43:00Z"/>
                <w:rFonts w:ascii="Calibri" w:eastAsia="Times New Roman" w:hAnsi="Calibri" w:cs="Times New Roman"/>
                <w:bCs w:val="0"/>
                <w:color w:val="000000"/>
                <w:sz w:val="20"/>
                <w:szCs w:val="20"/>
                <w:lang w:eastAsia="en-US"/>
              </w:rPr>
            </w:pPr>
          </w:p>
        </w:tc>
        <w:tc>
          <w:tcPr>
            <w:tcW w:w="640" w:type="dxa"/>
            <w:vMerge/>
            <w:vAlign w:val="center"/>
            <w:hideMark/>
          </w:tcPr>
          <w:p w14:paraId="2579410D" w14:textId="77777777" w:rsidR="008D6823" w:rsidRPr="00310DF6" w:rsidDel="006A499B" w:rsidRDefault="008D6823" w:rsidP="00652F8F">
            <w:pPr>
              <w:widowControl/>
              <w:jc w:val="left"/>
              <w:rPr>
                <w:del w:id="198" w:author="zhangyang" w:date="2014-06-25T10:43:00Z"/>
                <w:rFonts w:ascii="Calibri" w:eastAsia="Times New Roman" w:hAnsi="Calibri" w:cs="Times New Roman"/>
                <w:bCs w:val="0"/>
                <w:color w:val="000000"/>
                <w:sz w:val="20"/>
                <w:szCs w:val="20"/>
                <w:lang w:eastAsia="en-US"/>
              </w:rPr>
            </w:pPr>
          </w:p>
        </w:tc>
        <w:tc>
          <w:tcPr>
            <w:tcW w:w="2360" w:type="dxa"/>
            <w:shd w:val="clear" w:color="auto" w:fill="auto"/>
            <w:vAlign w:val="center"/>
            <w:hideMark/>
          </w:tcPr>
          <w:p w14:paraId="37C14E83" w14:textId="77777777" w:rsidR="008D6823" w:rsidRPr="00310DF6" w:rsidDel="006A499B" w:rsidRDefault="008D6823" w:rsidP="00652F8F">
            <w:pPr>
              <w:widowControl/>
              <w:jc w:val="left"/>
              <w:rPr>
                <w:del w:id="199" w:author="zhangyang" w:date="2014-06-25T10:43:00Z"/>
                <w:rFonts w:ascii="Calibri" w:eastAsia="Times New Roman" w:hAnsi="Calibri" w:cs="Times New Roman"/>
                <w:bCs w:val="0"/>
                <w:color w:val="000000"/>
                <w:sz w:val="20"/>
                <w:szCs w:val="20"/>
                <w:lang w:eastAsia="en-US"/>
              </w:rPr>
            </w:pPr>
            <w:del w:id="200" w:author="zhangyang" w:date="2014-06-25T10:43:00Z">
              <w:r w:rsidRPr="00310DF6" w:rsidDel="006A499B">
                <w:rPr>
                  <w:rFonts w:ascii="Calibri" w:eastAsia="Times New Roman" w:hAnsi="Calibri" w:cs="Times New Roman"/>
                  <w:bCs w:val="0"/>
                  <w:color w:val="000000"/>
                  <w:sz w:val="20"/>
                  <w:szCs w:val="20"/>
                  <w:lang w:eastAsia="en-US"/>
                </w:rPr>
                <w:delText>System is based on this option to show up relevant data field in next few steps</w:delText>
              </w:r>
            </w:del>
          </w:p>
        </w:tc>
      </w:tr>
      <w:tr w:rsidR="008D6823" w:rsidRPr="00310DF6" w:rsidDel="006A499B" w14:paraId="1E92BD2F" w14:textId="77777777" w:rsidTr="00652F8F">
        <w:trPr>
          <w:trHeight w:val="255"/>
          <w:del w:id="201" w:author="zhangyang" w:date="2014-06-25T10:43:00Z"/>
        </w:trPr>
        <w:tc>
          <w:tcPr>
            <w:tcW w:w="3276" w:type="dxa"/>
            <w:shd w:val="clear" w:color="auto" w:fill="auto"/>
            <w:noWrap/>
            <w:vAlign w:val="center"/>
            <w:hideMark/>
          </w:tcPr>
          <w:p w14:paraId="78C46C67" w14:textId="77777777" w:rsidR="008D6823" w:rsidRPr="00310DF6" w:rsidDel="006A499B" w:rsidRDefault="008D6823" w:rsidP="00652F8F">
            <w:pPr>
              <w:widowControl/>
              <w:jc w:val="left"/>
              <w:rPr>
                <w:del w:id="202" w:author="zhangyang" w:date="2014-06-25T10:43:00Z"/>
                <w:rFonts w:ascii="Calibri" w:eastAsia="Times New Roman" w:hAnsi="Calibri" w:cs="Times New Roman"/>
                <w:bCs w:val="0"/>
                <w:color w:val="000000"/>
                <w:sz w:val="20"/>
                <w:szCs w:val="20"/>
                <w:lang w:eastAsia="en-US"/>
              </w:rPr>
            </w:pPr>
            <w:del w:id="203" w:author="zhangyang" w:date="2014-06-25T10:43:00Z">
              <w:r w:rsidRPr="00310DF6" w:rsidDel="006A499B">
                <w:rPr>
                  <w:rFonts w:ascii="Calibri" w:eastAsia="Times New Roman" w:hAnsi="Calibri" w:cs="Times New Roman"/>
                  <w:bCs w:val="0"/>
                  <w:color w:val="000000"/>
                  <w:sz w:val="20"/>
                  <w:szCs w:val="20"/>
                  <w:lang w:eastAsia="en-US"/>
                </w:rPr>
                <w:delText>Gender</w:delText>
              </w:r>
            </w:del>
          </w:p>
        </w:tc>
        <w:tc>
          <w:tcPr>
            <w:tcW w:w="1146" w:type="dxa"/>
            <w:shd w:val="clear" w:color="auto" w:fill="auto"/>
            <w:noWrap/>
            <w:vAlign w:val="center"/>
            <w:hideMark/>
          </w:tcPr>
          <w:p w14:paraId="227FB237" w14:textId="77777777" w:rsidR="008D6823" w:rsidRPr="00310DF6" w:rsidDel="006A499B" w:rsidRDefault="008D6823" w:rsidP="00652F8F">
            <w:pPr>
              <w:widowControl/>
              <w:jc w:val="left"/>
              <w:rPr>
                <w:del w:id="204" w:author="zhangyang" w:date="2014-06-25T10:43:00Z"/>
                <w:rFonts w:ascii="Calibri" w:eastAsia="Times New Roman" w:hAnsi="Calibri" w:cs="Times New Roman"/>
                <w:bCs w:val="0"/>
                <w:color w:val="000000"/>
                <w:sz w:val="20"/>
                <w:szCs w:val="20"/>
                <w:lang w:eastAsia="en-US"/>
              </w:rPr>
            </w:pPr>
            <w:del w:id="20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17E4B921" w14:textId="77777777" w:rsidR="008D6823" w:rsidRPr="00310DF6" w:rsidDel="006A499B" w:rsidRDefault="008D6823" w:rsidP="00652F8F">
            <w:pPr>
              <w:widowControl/>
              <w:jc w:val="left"/>
              <w:rPr>
                <w:del w:id="206" w:author="zhangyang" w:date="2014-06-25T10:43:00Z"/>
                <w:rFonts w:ascii="Calibri" w:eastAsia="Times New Roman" w:hAnsi="Calibri" w:cs="Times New Roman"/>
                <w:bCs w:val="0"/>
                <w:color w:val="000000"/>
                <w:sz w:val="20"/>
                <w:szCs w:val="20"/>
                <w:lang w:eastAsia="en-US"/>
              </w:rPr>
            </w:pPr>
            <w:del w:id="20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3C9EF5F7" w14:textId="77777777" w:rsidR="008D6823" w:rsidRPr="00310DF6" w:rsidDel="006A499B" w:rsidRDefault="008D6823" w:rsidP="00652F8F">
            <w:pPr>
              <w:widowControl/>
              <w:jc w:val="center"/>
              <w:rPr>
                <w:del w:id="208" w:author="zhangyang" w:date="2014-06-25T10:43:00Z"/>
                <w:rFonts w:ascii="Calibri" w:eastAsia="Times New Roman" w:hAnsi="Calibri" w:cs="Times New Roman"/>
                <w:bCs w:val="0"/>
                <w:color w:val="000000"/>
                <w:sz w:val="20"/>
                <w:szCs w:val="20"/>
                <w:lang w:eastAsia="en-US"/>
              </w:rPr>
            </w:pPr>
            <w:del w:id="20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394EC971" w14:textId="77777777" w:rsidR="008D6823" w:rsidRPr="00310DF6" w:rsidDel="006A499B" w:rsidRDefault="008D6823" w:rsidP="00652F8F">
            <w:pPr>
              <w:widowControl/>
              <w:jc w:val="left"/>
              <w:rPr>
                <w:del w:id="210" w:author="zhangyang" w:date="2014-06-25T10:43:00Z"/>
                <w:rFonts w:ascii="Calibri" w:eastAsia="Times New Roman" w:hAnsi="Calibri" w:cs="Times New Roman"/>
                <w:bCs w:val="0"/>
                <w:color w:val="000000"/>
                <w:sz w:val="20"/>
                <w:szCs w:val="20"/>
                <w:lang w:eastAsia="en-US"/>
              </w:rPr>
            </w:pPr>
            <w:del w:id="211"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66BA18C" w14:textId="77777777" w:rsidTr="00652F8F">
        <w:trPr>
          <w:trHeight w:val="255"/>
          <w:del w:id="212" w:author="zhangyang" w:date="2014-06-25T10:43:00Z"/>
        </w:trPr>
        <w:tc>
          <w:tcPr>
            <w:tcW w:w="3276" w:type="dxa"/>
            <w:shd w:val="clear" w:color="auto" w:fill="auto"/>
            <w:noWrap/>
            <w:vAlign w:val="center"/>
            <w:hideMark/>
          </w:tcPr>
          <w:p w14:paraId="7E707256" w14:textId="77777777" w:rsidR="008D6823" w:rsidRPr="00310DF6" w:rsidDel="006A499B" w:rsidRDefault="008D6823" w:rsidP="00652F8F">
            <w:pPr>
              <w:widowControl/>
              <w:jc w:val="left"/>
              <w:rPr>
                <w:del w:id="213" w:author="zhangyang" w:date="2014-06-25T10:43:00Z"/>
                <w:rFonts w:ascii="Calibri" w:eastAsia="Times New Roman" w:hAnsi="Calibri" w:cs="Times New Roman"/>
                <w:bCs w:val="0"/>
                <w:color w:val="000000"/>
                <w:sz w:val="20"/>
                <w:szCs w:val="20"/>
                <w:lang w:eastAsia="en-US"/>
              </w:rPr>
            </w:pPr>
            <w:del w:id="214" w:author="zhangyang" w:date="2014-06-25T10:43:00Z">
              <w:r w:rsidRPr="00310DF6" w:rsidDel="006A499B">
                <w:rPr>
                  <w:rFonts w:ascii="Calibri" w:eastAsia="Times New Roman" w:hAnsi="Calibri" w:cs="Times New Roman"/>
                  <w:bCs w:val="0"/>
                  <w:color w:val="000000"/>
                  <w:sz w:val="20"/>
                  <w:szCs w:val="20"/>
                  <w:lang w:eastAsia="en-US"/>
                </w:rPr>
                <w:delText>Date of Birth</w:delText>
              </w:r>
            </w:del>
          </w:p>
        </w:tc>
        <w:tc>
          <w:tcPr>
            <w:tcW w:w="1146" w:type="dxa"/>
            <w:shd w:val="clear" w:color="auto" w:fill="auto"/>
            <w:noWrap/>
            <w:vAlign w:val="center"/>
            <w:hideMark/>
          </w:tcPr>
          <w:p w14:paraId="3ADF4B46" w14:textId="77777777" w:rsidR="008D6823" w:rsidRPr="00310DF6" w:rsidDel="006A499B" w:rsidRDefault="008D6823" w:rsidP="00652F8F">
            <w:pPr>
              <w:widowControl/>
              <w:jc w:val="left"/>
              <w:rPr>
                <w:del w:id="215" w:author="zhangyang" w:date="2014-06-25T10:43:00Z"/>
                <w:rFonts w:ascii="Calibri" w:eastAsia="Times New Roman" w:hAnsi="Calibri" w:cs="Times New Roman"/>
                <w:bCs w:val="0"/>
                <w:color w:val="000000"/>
                <w:sz w:val="20"/>
                <w:szCs w:val="20"/>
                <w:lang w:eastAsia="en-US"/>
              </w:rPr>
            </w:pPr>
            <w:del w:id="216"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235783FD" w14:textId="77777777" w:rsidR="008D6823" w:rsidRPr="00310DF6" w:rsidDel="006A499B" w:rsidRDefault="008D6823" w:rsidP="00652F8F">
            <w:pPr>
              <w:widowControl/>
              <w:jc w:val="left"/>
              <w:rPr>
                <w:del w:id="217" w:author="zhangyang" w:date="2014-06-25T10:43:00Z"/>
                <w:rFonts w:ascii="Calibri" w:eastAsia="Times New Roman" w:hAnsi="Calibri" w:cs="Times New Roman"/>
                <w:bCs w:val="0"/>
                <w:color w:val="000000"/>
                <w:sz w:val="20"/>
                <w:szCs w:val="20"/>
                <w:lang w:eastAsia="en-US"/>
              </w:rPr>
            </w:pPr>
            <w:del w:id="21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6F6F464B" w14:textId="77777777" w:rsidR="008D6823" w:rsidRPr="00310DF6" w:rsidDel="006A499B" w:rsidRDefault="008D6823" w:rsidP="00652F8F">
            <w:pPr>
              <w:widowControl/>
              <w:jc w:val="center"/>
              <w:rPr>
                <w:del w:id="219" w:author="zhangyang" w:date="2014-06-25T10:43:00Z"/>
                <w:rFonts w:ascii="Calibri" w:eastAsia="Times New Roman" w:hAnsi="Calibri" w:cs="Times New Roman"/>
                <w:bCs w:val="0"/>
                <w:color w:val="000000"/>
                <w:sz w:val="20"/>
                <w:szCs w:val="20"/>
                <w:lang w:eastAsia="en-US"/>
              </w:rPr>
            </w:pPr>
            <w:del w:id="22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1AE88CBB" w14:textId="77777777" w:rsidR="008D6823" w:rsidRPr="00310DF6" w:rsidDel="006A499B" w:rsidRDefault="008D6823" w:rsidP="00652F8F">
            <w:pPr>
              <w:widowControl/>
              <w:jc w:val="left"/>
              <w:rPr>
                <w:del w:id="221" w:author="zhangyang" w:date="2014-06-25T10:43:00Z"/>
                <w:rFonts w:ascii="Calibri" w:eastAsia="Times New Roman" w:hAnsi="Calibri" w:cs="Times New Roman"/>
                <w:bCs w:val="0"/>
                <w:color w:val="000000"/>
                <w:sz w:val="20"/>
                <w:szCs w:val="20"/>
                <w:lang w:eastAsia="en-US"/>
              </w:rPr>
            </w:pPr>
            <w:del w:id="222"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20F55C74" w14:textId="77777777" w:rsidTr="00652F8F">
        <w:trPr>
          <w:trHeight w:val="255"/>
          <w:del w:id="223" w:author="zhangyang" w:date="2014-06-25T10:43:00Z"/>
        </w:trPr>
        <w:tc>
          <w:tcPr>
            <w:tcW w:w="3276" w:type="dxa"/>
            <w:shd w:val="clear" w:color="auto" w:fill="auto"/>
            <w:noWrap/>
            <w:vAlign w:val="center"/>
            <w:hideMark/>
          </w:tcPr>
          <w:p w14:paraId="4A2159DE" w14:textId="77777777" w:rsidR="008D6823" w:rsidRPr="00310DF6" w:rsidDel="006A499B" w:rsidRDefault="008D6823" w:rsidP="00652F8F">
            <w:pPr>
              <w:widowControl/>
              <w:jc w:val="left"/>
              <w:rPr>
                <w:del w:id="224" w:author="zhangyang" w:date="2014-06-25T10:43:00Z"/>
                <w:rFonts w:ascii="Calibri" w:eastAsia="Times New Roman" w:hAnsi="Calibri" w:cs="Times New Roman"/>
                <w:bCs w:val="0"/>
                <w:color w:val="000000"/>
                <w:sz w:val="20"/>
                <w:szCs w:val="20"/>
                <w:lang w:eastAsia="en-US"/>
              </w:rPr>
            </w:pPr>
            <w:del w:id="225" w:author="zhangyang" w:date="2014-06-25T10:43:00Z">
              <w:r w:rsidRPr="00310DF6" w:rsidDel="006A499B">
                <w:rPr>
                  <w:rFonts w:ascii="Calibri" w:eastAsia="Times New Roman" w:hAnsi="Calibri" w:cs="Times New Roman"/>
                  <w:bCs w:val="0"/>
                  <w:color w:val="000000"/>
                  <w:sz w:val="20"/>
                  <w:szCs w:val="20"/>
                  <w:lang w:eastAsia="en-US"/>
                </w:rPr>
                <w:delText>Nationality</w:delText>
              </w:r>
            </w:del>
          </w:p>
        </w:tc>
        <w:tc>
          <w:tcPr>
            <w:tcW w:w="1146" w:type="dxa"/>
            <w:shd w:val="clear" w:color="auto" w:fill="auto"/>
            <w:noWrap/>
            <w:vAlign w:val="center"/>
            <w:hideMark/>
          </w:tcPr>
          <w:p w14:paraId="7C816399" w14:textId="77777777" w:rsidR="008D6823" w:rsidRPr="00310DF6" w:rsidDel="006A499B" w:rsidRDefault="008D6823" w:rsidP="00652F8F">
            <w:pPr>
              <w:widowControl/>
              <w:jc w:val="left"/>
              <w:rPr>
                <w:del w:id="226" w:author="zhangyang" w:date="2014-06-25T10:43:00Z"/>
                <w:rFonts w:ascii="Calibri" w:eastAsia="Times New Roman" w:hAnsi="Calibri" w:cs="Times New Roman"/>
                <w:bCs w:val="0"/>
                <w:color w:val="000000"/>
                <w:sz w:val="20"/>
                <w:szCs w:val="20"/>
                <w:lang w:eastAsia="en-US"/>
              </w:rPr>
            </w:pPr>
            <w:del w:id="227"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AD6EF81" w14:textId="77777777" w:rsidR="008D6823" w:rsidRPr="00310DF6" w:rsidDel="006A499B" w:rsidRDefault="008D6823" w:rsidP="00652F8F">
            <w:pPr>
              <w:widowControl/>
              <w:jc w:val="left"/>
              <w:rPr>
                <w:del w:id="228" w:author="zhangyang" w:date="2014-06-25T10:43:00Z"/>
                <w:rFonts w:ascii="Calibri" w:eastAsia="Times New Roman" w:hAnsi="Calibri" w:cs="Times New Roman"/>
                <w:bCs w:val="0"/>
                <w:color w:val="000000"/>
                <w:sz w:val="20"/>
                <w:szCs w:val="20"/>
                <w:lang w:eastAsia="en-US"/>
              </w:rPr>
            </w:pPr>
            <w:del w:id="22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72AED258" w14:textId="77777777" w:rsidR="008D6823" w:rsidRPr="00310DF6" w:rsidDel="006A499B" w:rsidRDefault="008D6823" w:rsidP="00652F8F">
            <w:pPr>
              <w:widowControl/>
              <w:jc w:val="center"/>
              <w:rPr>
                <w:del w:id="230" w:author="zhangyang" w:date="2014-06-25T10:43:00Z"/>
                <w:rFonts w:ascii="Calibri" w:eastAsia="Times New Roman" w:hAnsi="Calibri" w:cs="Times New Roman"/>
                <w:bCs w:val="0"/>
                <w:color w:val="000000"/>
                <w:sz w:val="20"/>
                <w:szCs w:val="20"/>
                <w:lang w:eastAsia="en-US"/>
              </w:rPr>
            </w:pPr>
            <w:del w:id="23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37C879CC" w14:textId="77777777" w:rsidR="008D6823" w:rsidRPr="00310DF6" w:rsidDel="006A499B" w:rsidRDefault="008D6823" w:rsidP="00652F8F">
            <w:pPr>
              <w:widowControl/>
              <w:jc w:val="left"/>
              <w:rPr>
                <w:del w:id="232" w:author="zhangyang" w:date="2014-06-25T10:43:00Z"/>
                <w:rFonts w:ascii="Calibri" w:eastAsia="Times New Roman" w:hAnsi="Calibri" w:cs="Times New Roman"/>
                <w:bCs w:val="0"/>
                <w:color w:val="000000"/>
                <w:sz w:val="20"/>
                <w:szCs w:val="20"/>
                <w:lang w:eastAsia="en-US"/>
              </w:rPr>
            </w:pPr>
            <w:del w:id="233"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F3D36E9" w14:textId="77777777" w:rsidTr="00652F8F">
        <w:trPr>
          <w:trHeight w:val="255"/>
          <w:del w:id="234" w:author="zhangyang" w:date="2014-06-25T10:43:00Z"/>
        </w:trPr>
        <w:tc>
          <w:tcPr>
            <w:tcW w:w="3276" w:type="dxa"/>
            <w:shd w:val="clear" w:color="auto" w:fill="auto"/>
            <w:noWrap/>
            <w:vAlign w:val="center"/>
            <w:hideMark/>
          </w:tcPr>
          <w:p w14:paraId="7FE8A3B5" w14:textId="77777777" w:rsidR="008D6823" w:rsidRPr="00310DF6" w:rsidDel="006A499B" w:rsidRDefault="008D6823" w:rsidP="00652F8F">
            <w:pPr>
              <w:widowControl/>
              <w:jc w:val="left"/>
              <w:rPr>
                <w:del w:id="235" w:author="zhangyang" w:date="2014-06-25T10:43:00Z"/>
                <w:rFonts w:ascii="Calibri" w:eastAsia="Times New Roman" w:hAnsi="Calibri" w:cs="Times New Roman"/>
                <w:bCs w:val="0"/>
                <w:color w:val="000000"/>
                <w:sz w:val="20"/>
                <w:szCs w:val="20"/>
                <w:lang w:eastAsia="en-US"/>
              </w:rPr>
            </w:pPr>
            <w:del w:id="236" w:author="zhangyang" w:date="2014-06-25T10:43:00Z">
              <w:r w:rsidRPr="00310DF6" w:rsidDel="006A499B">
                <w:rPr>
                  <w:rFonts w:ascii="Calibri" w:eastAsia="Times New Roman" w:hAnsi="Calibri" w:cs="Times New Roman"/>
                  <w:bCs w:val="0"/>
                  <w:color w:val="000000"/>
                  <w:sz w:val="20"/>
                  <w:szCs w:val="20"/>
                  <w:lang w:eastAsia="en-US"/>
                </w:rPr>
                <w:delText>Country of Residence</w:delText>
              </w:r>
            </w:del>
          </w:p>
        </w:tc>
        <w:tc>
          <w:tcPr>
            <w:tcW w:w="1146" w:type="dxa"/>
            <w:shd w:val="clear" w:color="auto" w:fill="auto"/>
            <w:noWrap/>
            <w:vAlign w:val="center"/>
            <w:hideMark/>
          </w:tcPr>
          <w:p w14:paraId="1ADD413B" w14:textId="77777777" w:rsidR="008D6823" w:rsidRPr="00310DF6" w:rsidDel="006A499B" w:rsidRDefault="008D6823" w:rsidP="00652F8F">
            <w:pPr>
              <w:widowControl/>
              <w:jc w:val="left"/>
              <w:rPr>
                <w:del w:id="237" w:author="zhangyang" w:date="2014-06-25T10:43:00Z"/>
                <w:rFonts w:ascii="Calibri" w:eastAsia="Times New Roman" w:hAnsi="Calibri" w:cs="Times New Roman"/>
                <w:bCs w:val="0"/>
                <w:color w:val="000000"/>
                <w:sz w:val="20"/>
                <w:szCs w:val="20"/>
                <w:lang w:eastAsia="en-US"/>
              </w:rPr>
            </w:pPr>
            <w:del w:id="238"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351C2C42" w14:textId="77777777" w:rsidR="008D6823" w:rsidRPr="00310DF6" w:rsidDel="006A499B" w:rsidRDefault="008D6823" w:rsidP="00652F8F">
            <w:pPr>
              <w:widowControl/>
              <w:jc w:val="left"/>
              <w:rPr>
                <w:del w:id="239" w:author="zhangyang" w:date="2014-06-25T10:43:00Z"/>
                <w:rFonts w:ascii="Calibri" w:eastAsia="Times New Roman" w:hAnsi="Calibri" w:cs="Times New Roman"/>
                <w:bCs w:val="0"/>
                <w:color w:val="000000"/>
                <w:sz w:val="20"/>
                <w:szCs w:val="20"/>
                <w:lang w:eastAsia="en-US"/>
              </w:rPr>
            </w:pPr>
            <w:del w:id="24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14DA9FD2" w14:textId="77777777" w:rsidR="008D6823" w:rsidRPr="00310DF6" w:rsidDel="006A499B" w:rsidRDefault="008D6823" w:rsidP="00652F8F">
            <w:pPr>
              <w:widowControl/>
              <w:jc w:val="center"/>
              <w:rPr>
                <w:del w:id="241" w:author="zhangyang" w:date="2014-06-25T10:43:00Z"/>
                <w:rFonts w:ascii="Calibri" w:eastAsia="Times New Roman" w:hAnsi="Calibri" w:cs="Times New Roman"/>
                <w:bCs w:val="0"/>
                <w:color w:val="000000"/>
                <w:sz w:val="20"/>
                <w:szCs w:val="20"/>
                <w:lang w:eastAsia="en-US"/>
              </w:rPr>
            </w:pPr>
            <w:del w:id="24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restart"/>
            <w:shd w:val="clear" w:color="auto" w:fill="auto"/>
            <w:vAlign w:val="center"/>
            <w:hideMark/>
          </w:tcPr>
          <w:p w14:paraId="2231E57A" w14:textId="77777777" w:rsidR="008D6823" w:rsidRPr="00310DF6" w:rsidDel="006A499B" w:rsidRDefault="008D6823" w:rsidP="00652F8F">
            <w:pPr>
              <w:widowControl/>
              <w:jc w:val="left"/>
              <w:rPr>
                <w:del w:id="243" w:author="zhangyang" w:date="2014-06-25T10:43:00Z"/>
                <w:rFonts w:ascii="Calibri" w:eastAsia="Times New Roman" w:hAnsi="Calibri" w:cs="Times New Roman"/>
                <w:bCs w:val="0"/>
                <w:color w:val="000000"/>
                <w:sz w:val="20"/>
                <w:szCs w:val="20"/>
                <w:lang w:eastAsia="en-US"/>
              </w:rPr>
            </w:pPr>
            <w:del w:id="244" w:author="zhangyang" w:date="2014-06-25T10:43:00Z">
              <w:r w:rsidRPr="00310DF6" w:rsidDel="006A499B">
                <w:rPr>
                  <w:rFonts w:ascii="Calibri" w:eastAsia="Times New Roman" w:hAnsi="Calibri" w:cs="Times New Roman"/>
                  <w:bCs w:val="0"/>
                  <w:color w:val="000000"/>
                  <w:sz w:val="20"/>
                  <w:szCs w:val="20"/>
                  <w:lang w:eastAsia="en-US"/>
                </w:rPr>
                <w:delText>map to the documentation of ID card</w:delText>
              </w:r>
            </w:del>
          </w:p>
        </w:tc>
      </w:tr>
      <w:tr w:rsidR="008D6823" w:rsidRPr="00310DF6" w:rsidDel="006A499B" w14:paraId="01C05464" w14:textId="77777777" w:rsidTr="00652F8F">
        <w:trPr>
          <w:trHeight w:val="255"/>
          <w:del w:id="245" w:author="zhangyang" w:date="2014-06-25T10:43:00Z"/>
        </w:trPr>
        <w:tc>
          <w:tcPr>
            <w:tcW w:w="3276" w:type="dxa"/>
            <w:shd w:val="clear" w:color="auto" w:fill="auto"/>
            <w:noWrap/>
            <w:vAlign w:val="center"/>
            <w:hideMark/>
          </w:tcPr>
          <w:p w14:paraId="1A706E53" w14:textId="77777777" w:rsidR="008D6823" w:rsidRPr="00310DF6" w:rsidDel="006A499B" w:rsidRDefault="008D6823" w:rsidP="00652F8F">
            <w:pPr>
              <w:widowControl/>
              <w:jc w:val="left"/>
              <w:rPr>
                <w:del w:id="246" w:author="zhangyang" w:date="2014-06-25T10:43:00Z"/>
                <w:rFonts w:ascii="Calibri" w:eastAsia="Times New Roman" w:hAnsi="Calibri" w:cs="Times New Roman"/>
                <w:bCs w:val="0"/>
                <w:color w:val="000000"/>
                <w:sz w:val="20"/>
                <w:szCs w:val="20"/>
                <w:lang w:eastAsia="en-US"/>
              </w:rPr>
            </w:pPr>
            <w:del w:id="247" w:author="zhangyang" w:date="2014-06-25T10:43:00Z">
              <w:r w:rsidRPr="00310DF6" w:rsidDel="006A499B">
                <w:rPr>
                  <w:rFonts w:ascii="Calibri" w:eastAsia="Times New Roman" w:hAnsi="Calibri" w:cs="Times New Roman"/>
                  <w:bCs w:val="0"/>
                  <w:color w:val="000000"/>
                  <w:sz w:val="20"/>
                  <w:szCs w:val="20"/>
                  <w:lang w:eastAsia="en-US"/>
                </w:rPr>
                <w:delText>ID Type</w:delText>
              </w:r>
            </w:del>
          </w:p>
        </w:tc>
        <w:tc>
          <w:tcPr>
            <w:tcW w:w="1146" w:type="dxa"/>
            <w:shd w:val="clear" w:color="auto" w:fill="auto"/>
            <w:noWrap/>
            <w:vAlign w:val="center"/>
            <w:hideMark/>
          </w:tcPr>
          <w:p w14:paraId="66452C5C" w14:textId="77777777" w:rsidR="008D6823" w:rsidRPr="00310DF6" w:rsidDel="006A499B" w:rsidRDefault="008D6823" w:rsidP="00652F8F">
            <w:pPr>
              <w:widowControl/>
              <w:jc w:val="left"/>
              <w:rPr>
                <w:del w:id="248" w:author="zhangyang" w:date="2014-06-25T10:43:00Z"/>
                <w:rFonts w:ascii="Calibri" w:eastAsia="Times New Roman" w:hAnsi="Calibri" w:cs="Times New Roman"/>
                <w:bCs w:val="0"/>
                <w:color w:val="000000"/>
                <w:sz w:val="20"/>
                <w:szCs w:val="20"/>
                <w:lang w:eastAsia="en-US"/>
              </w:rPr>
            </w:pPr>
            <w:del w:id="249"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6C3A6D5" w14:textId="77777777" w:rsidR="008D6823" w:rsidRPr="00310DF6" w:rsidDel="006A499B" w:rsidRDefault="008D6823" w:rsidP="00652F8F">
            <w:pPr>
              <w:widowControl/>
              <w:jc w:val="left"/>
              <w:rPr>
                <w:del w:id="250" w:author="zhangyang" w:date="2014-06-25T10:43:00Z"/>
                <w:rFonts w:ascii="Calibri" w:eastAsia="Times New Roman" w:hAnsi="Calibri" w:cs="Times New Roman"/>
                <w:bCs w:val="0"/>
                <w:color w:val="000000"/>
                <w:sz w:val="20"/>
                <w:szCs w:val="20"/>
                <w:lang w:eastAsia="en-US"/>
              </w:rPr>
            </w:pPr>
            <w:del w:id="25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1AE3F1F4" w14:textId="77777777" w:rsidR="008D6823" w:rsidRPr="00310DF6" w:rsidDel="006A499B" w:rsidRDefault="008D6823" w:rsidP="00652F8F">
            <w:pPr>
              <w:widowControl/>
              <w:jc w:val="center"/>
              <w:rPr>
                <w:del w:id="252" w:author="zhangyang" w:date="2014-06-25T10:43:00Z"/>
                <w:rFonts w:ascii="Calibri" w:eastAsia="Times New Roman" w:hAnsi="Calibri" w:cs="Times New Roman"/>
                <w:bCs w:val="0"/>
                <w:color w:val="000000"/>
                <w:sz w:val="20"/>
                <w:szCs w:val="20"/>
                <w:lang w:eastAsia="en-US"/>
              </w:rPr>
            </w:pPr>
            <w:del w:id="25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35C5D670" w14:textId="77777777" w:rsidR="008D6823" w:rsidRPr="00310DF6" w:rsidDel="006A499B" w:rsidRDefault="008D6823" w:rsidP="00652F8F">
            <w:pPr>
              <w:widowControl/>
              <w:jc w:val="left"/>
              <w:rPr>
                <w:del w:id="254" w:author="zhangyang" w:date="2014-06-25T10:43:00Z"/>
                <w:rFonts w:ascii="Calibri" w:eastAsia="Times New Roman" w:hAnsi="Calibri" w:cs="Times New Roman"/>
                <w:bCs w:val="0"/>
                <w:color w:val="000000"/>
                <w:sz w:val="20"/>
                <w:szCs w:val="20"/>
                <w:lang w:eastAsia="en-US"/>
              </w:rPr>
            </w:pPr>
          </w:p>
        </w:tc>
      </w:tr>
      <w:tr w:rsidR="008D6823" w:rsidRPr="00310DF6" w:rsidDel="006A499B" w14:paraId="718FBAA7" w14:textId="77777777" w:rsidTr="00652F8F">
        <w:trPr>
          <w:trHeight w:val="765"/>
          <w:del w:id="255" w:author="zhangyang" w:date="2014-06-25T10:43:00Z"/>
        </w:trPr>
        <w:tc>
          <w:tcPr>
            <w:tcW w:w="3276" w:type="dxa"/>
            <w:shd w:val="clear" w:color="auto" w:fill="auto"/>
            <w:noWrap/>
            <w:vAlign w:val="center"/>
            <w:hideMark/>
          </w:tcPr>
          <w:p w14:paraId="4A7241AA" w14:textId="77777777" w:rsidR="008D6823" w:rsidRPr="00310DF6" w:rsidDel="006A499B" w:rsidRDefault="008D6823" w:rsidP="00652F8F">
            <w:pPr>
              <w:widowControl/>
              <w:jc w:val="left"/>
              <w:rPr>
                <w:del w:id="256" w:author="zhangyang" w:date="2014-06-25T10:43:00Z"/>
                <w:rFonts w:ascii="Calibri" w:eastAsia="Times New Roman" w:hAnsi="Calibri" w:cs="Times New Roman"/>
                <w:bCs w:val="0"/>
                <w:color w:val="000000"/>
                <w:sz w:val="20"/>
                <w:szCs w:val="20"/>
                <w:lang w:eastAsia="en-US"/>
              </w:rPr>
            </w:pPr>
            <w:del w:id="257" w:author="zhangyang" w:date="2014-06-25T10:43:00Z">
              <w:r w:rsidRPr="00310DF6" w:rsidDel="006A499B">
                <w:rPr>
                  <w:rFonts w:ascii="Calibri" w:eastAsia="Times New Roman" w:hAnsi="Calibri" w:cs="Times New Roman"/>
                  <w:bCs w:val="0"/>
                  <w:color w:val="000000"/>
                  <w:sz w:val="20"/>
                  <w:szCs w:val="20"/>
                  <w:lang w:eastAsia="en-US"/>
                </w:rPr>
                <w:delText>ID Number</w:delText>
              </w:r>
            </w:del>
          </w:p>
        </w:tc>
        <w:tc>
          <w:tcPr>
            <w:tcW w:w="1146" w:type="dxa"/>
            <w:shd w:val="clear" w:color="auto" w:fill="auto"/>
            <w:noWrap/>
            <w:vAlign w:val="center"/>
            <w:hideMark/>
          </w:tcPr>
          <w:p w14:paraId="1C4DFF96" w14:textId="77777777" w:rsidR="008D6823" w:rsidRPr="00310DF6" w:rsidDel="006A499B" w:rsidRDefault="008D6823" w:rsidP="00652F8F">
            <w:pPr>
              <w:widowControl/>
              <w:jc w:val="left"/>
              <w:rPr>
                <w:del w:id="258" w:author="zhangyang" w:date="2014-06-25T10:43:00Z"/>
                <w:rFonts w:ascii="Calibri" w:eastAsia="Times New Roman" w:hAnsi="Calibri" w:cs="Times New Roman"/>
                <w:bCs w:val="0"/>
                <w:color w:val="000000"/>
                <w:sz w:val="20"/>
                <w:szCs w:val="20"/>
                <w:lang w:eastAsia="en-US"/>
              </w:rPr>
            </w:pPr>
            <w:del w:id="259"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7752EC63" w14:textId="77777777" w:rsidR="008D6823" w:rsidRPr="00310DF6" w:rsidDel="006A499B" w:rsidRDefault="008D6823" w:rsidP="00652F8F">
            <w:pPr>
              <w:widowControl/>
              <w:jc w:val="left"/>
              <w:rPr>
                <w:del w:id="260" w:author="zhangyang" w:date="2014-06-25T10:43:00Z"/>
                <w:rFonts w:ascii="Calibri" w:eastAsia="Times New Roman" w:hAnsi="Calibri" w:cs="Times New Roman"/>
                <w:bCs w:val="0"/>
                <w:color w:val="000000"/>
                <w:sz w:val="20"/>
                <w:szCs w:val="20"/>
                <w:lang w:eastAsia="en-US"/>
              </w:rPr>
            </w:pPr>
            <w:del w:id="26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3439C6F" w14:textId="77777777" w:rsidR="008D6823" w:rsidRPr="00310DF6" w:rsidDel="006A499B" w:rsidRDefault="008D6823" w:rsidP="00652F8F">
            <w:pPr>
              <w:widowControl/>
              <w:jc w:val="center"/>
              <w:rPr>
                <w:del w:id="262" w:author="zhangyang" w:date="2014-06-25T10:43:00Z"/>
                <w:rFonts w:ascii="Calibri" w:eastAsia="Times New Roman" w:hAnsi="Calibri" w:cs="Times New Roman"/>
                <w:bCs w:val="0"/>
                <w:color w:val="000000"/>
                <w:sz w:val="20"/>
                <w:szCs w:val="20"/>
                <w:lang w:eastAsia="en-US"/>
              </w:rPr>
            </w:pPr>
            <w:del w:id="26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13D51B94" w14:textId="77777777" w:rsidR="008D6823" w:rsidRPr="00310DF6" w:rsidDel="006A499B" w:rsidRDefault="008D6823" w:rsidP="00652F8F">
            <w:pPr>
              <w:widowControl/>
              <w:jc w:val="left"/>
              <w:rPr>
                <w:del w:id="264" w:author="zhangyang" w:date="2014-06-25T10:43:00Z"/>
                <w:rFonts w:ascii="Calibri" w:eastAsia="Times New Roman" w:hAnsi="Calibri" w:cs="Times New Roman"/>
                <w:bCs w:val="0"/>
                <w:color w:val="000000"/>
                <w:sz w:val="20"/>
                <w:szCs w:val="20"/>
                <w:lang w:eastAsia="en-US"/>
              </w:rPr>
            </w:pPr>
          </w:p>
        </w:tc>
      </w:tr>
      <w:tr w:rsidR="008D6823" w:rsidRPr="00310DF6" w:rsidDel="006A499B" w14:paraId="5528CB23" w14:textId="77777777" w:rsidTr="00652F8F">
        <w:trPr>
          <w:trHeight w:val="255"/>
          <w:del w:id="265" w:author="zhangyang" w:date="2014-06-25T10:43:00Z"/>
        </w:trPr>
        <w:tc>
          <w:tcPr>
            <w:tcW w:w="3276" w:type="dxa"/>
            <w:shd w:val="clear" w:color="auto" w:fill="auto"/>
            <w:vAlign w:val="center"/>
            <w:hideMark/>
          </w:tcPr>
          <w:p w14:paraId="31F89A38" w14:textId="77777777" w:rsidR="008D6823" w:rsidRPr="00310DF6" w:rsidDel="006A499B" w:rsidRDefault="008D6823" w:rsidP="00652F8F">
            <w:pPr>
              <w:widowControl/>
              <w:jc w:val="left"/>
              <w:rPr>
                <w:del w:id="266" w:author="zhangyang" w:date="2014-06-25T10:43:00Z"/>
                <w:rFonts w:ascii="Calibri" w:eastAsia="Times New Roman" w:hAnsi="Calibri" w:cs="Times New Roman"/>
                <w:bCs w:val="0"/>
                <w:color w:val="000000"/>
                <w:sz w:val="20"/>
                <w:szCs w:val="20"/>
                <w:lang w:eastAsia="en-US"/>
              </w:rPr>
            </w:pPr>
            <w:del w:id="267" w:author="zhangyang" w:date="2014-06-25T10:43:00Z">
              <w:r w:rsidRPr="00310DF6" w:rsidDel="006A499B">
                <w:rPr>
                  <w:rFonts w:ascii="Calibri" w:eastAsia="Times New Roman" w:hAnsi="Calibri" w:cs="Times New Roman"/>
                  <w:bCs w:val="0"/>
                  <w:color w:val="000000"/>
                  <w:sz w:val="20"/>
                  <w:szCs w:val="20"/>
                  <w:lang w:eastAsia="en-US"/>
                </w:rPr>
                <w:delText>Phone</w:delText>
              </w:r>
            </w:del>
          </w:p>
        </w:tc>
        <w:tc>
          <w:tcPr>
            <w:tcW w:w="1146" w:type="dxa"/>
            <w:shd w:val="clear" w:color="auto" w:fill="auto"/>
            <w:noWrap/>
            <w:vAlign w:val="center"/>
            <w:hideMark/>
          </w:tcPr>
          <w:p w14:paraId="2941326F" w14:textId="77777777" w:rsidR="008D6823" w:rsidRPr="00310DF6" w:rsidDel="006A499B" w:rsidRDefault="008D6823" w:rsidP="00652F8F">
            <w:pPr>
              <w:widowControl/>
              <w:jc w:val="left"/>
              <w:rPr>
                <w:del w:id="268" w:author="zhangyang" w:date="2014-06-25T10:43:00Z"/>
                <w:rFonts w:ascii="Calibri" w:eastAsia="Times New Roman" w:hAnsi="Calibri" w:cs="Times New Roman"/>
                <w:bCs w:val="0"/>
                <w:color w:val="000000"/>
                <w:sz w:val="20"/>
                <w:szCs w:val="20"/>
                <w:lang w:eastAsia="en-US"/>
              </w:rPr>
            </w:pPr>
            <w:del w:id="26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453888DE" w14:textId="77777777" w:rsidR="008D6823" w:rsidRPr="00310DF6" w:rsidDel="006A499B" w:rsidRDefault="008D6823" w:rsidP="00652F8F">
            <w:pPr>
              <w:widowControl/>
              <w:jc w:val="left"/>
              <w:rPr>
                <w:del w:id="270" w:author="zhangyang" w:date="2014-06-25T10:43:00Z"/>
                <w:rFonts w:ascii="Calibri" w:eastAsia="Times New Roman" w:hAnsi="Calibri" w:cs="Times New Roman"/>
                <w:bCs w:val="0"/>
                <w:color w:val="000000"/>
                <w:sz w:val="20"/>
                <w:szCs w:val="20"/>
                <w:lang w:eastAsia="en-US"/>
              </w:rPr>
            </w:pPr>
            <w:del w:id="27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24E77D7F" w14:textId="77777777" w:rsidR="008D6823" w:rsidRPr="00310DF6" w:rsidDel="006A499B" w:rsidRDefault="008D6823" w:rsidP="00652F8F">
            <w:pPr>
              <w:widowControl/>
              <w:jc w:val="center"/>
              <w:rPr>
                <w:del w:id="272" w:author="zhangyang" w:date="2014-06-25T10:43:00Z"/>
                <w:rFonts w:ascii="Calibri" w:eastAsia="Times New Roman" w:hAnsi="Calibri" w:cs="Times New Roman"/>
                <w:bCs w:val="0"/>
                <w:color w:val="000000"/>
                <w:sz w:val="20"/>
                <w:szCs w:val="20"/>
                <w:lang w:eastAsia="en-US"/>
              </w:rPr>
            </w:pPr>
            <w:del w:id="27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5FC64A99" w14:textId="77777777" w:rsidR="008D6823" w:rsidRPr="00310DF6" w:rsidDel="006A499B" w:rsidRDefault="008D6823" w:rsidP="00652F8F">
            <w:pPr>
              <w:widowControl/>
              <w:jc w:val="left"/>
              <w:rPr>
                <w:del w:id="274" w:author="zhangyang" w:date="2014-06-25T10:43:00Z"/>
                <w:rFonts w:ascii="Calibri" w:eastAsia="Times New Roman" w:hAnsi="Calibri" w:cs="Times New Roman"/>
                <w:bCs w:val="0"/>
                <w:color w:val="000000"/>
                <w:sz w:val="20"/>
                <w:szCs w:val="20"/>
                <w:lang w:eastAsia="en-US"/>
              </w:rPr>
            </w:pPr>
            <w:del w:id="275"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609194C" w14:textId="77777777" w:rsidTr="00652F8F">
        <w:trPr>
          <w:trHeight w:val="255"/>
          <w:del w:id="276" w:author="zhangyang" w:date="2014-06-25T10:43:00Z"/>
        </w:trPr>
        <w:tc>
          <w:tcPr>
            <w:tcW w:w="3276" w:type="dxa"/>
            <w:shd w:val="clear" w:color="auto" w:fill="auto"/>
            <w:vAlign w:val="center"/>
            <w:hideMark/>
          </w:tcPr>
          <w:p w14:paraId="1905EBB6" w14:textId="77777777" w:rsidR="008D6823" w:rsidRPr="00310DF6" w:rsidDel="006A499B" w:rsidRDefault="008D6823" w:rsidP="00652F8F">
            <w:pPr>
              <w:widowControl/>
              <w:jc w:val="left"/>
              <w:rPr>
                <w:del w:id="277" w:author="zhangyang" w:date="2014-06-25T10:43:00Z"/>
                <w:rFonts w:ascii="Calibri" w:eastAsia="Times New Roman" w:hAnsi="Calibri" w:cs="Times New Roman"/>
                <w:bCs w:val="0"/>
                <w:color w:val="000000"/>
                <w:sz w:val="20"/>
                <w:szCs w:val="20"/>
                <w:lang w:eastAsia="en-US"/>
              </w:rPr>
            </w:pPr>
            <w:del w:id="278" w:author="zhangyang" w:date="2014-06-25T10:43:00Z">
              <w:r w:rsidRPr="00310DF6" w:rsidDel="006A499B">
                <w:rPr>
                  <w:rFonts w:ascii="Calibri" w:eastAsia="Times New Roman" w:hAnsi="Calibri" w:cs="Times New Roman"/>
                  <w:bCs w:val="0"/>
                  <w:color w:val="000000"/>
                  <w:sz w:val="20"/>
                  <w:szCs w:val="20"/>
                  <w:lang w:eastAsia="en-US"/>
                </w:rPr>
                <w:delText>Mobile phone</w:delText>
              </w:r>
            </w:del>
          </w:p>
        </w:tc>
        <w:tc>
          <w:tcPr>
            <w:tcW w:w="1146" w:type="dxa"/>
            <w:shd w:val="clear" w:color="auto" w:fill="auto"/>
            <w:noWrap/>
            <w:vAlign w:val="center"/>
            <w:hideMark/>
          </w:tcPr>
          <w:p w14:paraId="13307179" w14:textId="77777777" w:rsidR="008D6823" w:rsidRPr="00310DF6" w:rsidDel="006A499B" w:rsidRDefault="008D6823" w:rsidP="00652F8F">
            <w:pPr>
              <w:widowControl/>
              <w:jc w:val="left"/>
              <w:rPr>
                <w:del w:id="279" w:author="zhangyang" w:date="2014-06-25T10:43:00Z"/>
                <w:rFonts w:ascii="Calibri" w:eastAsia="Times New Roman" w:hAnsi="Calibri" w:cs="Times New Roman"/>
                <w:bCs w:val="0"/>
                <w:color w:val="000000"/>
                <w:sz w:val="20"/>
                <w:szCs w:val="20"/>
                <w:lang w:eastAsia="en-US"/>
              </w:rPr>
            </w:pPr>
            <w:del w:id="280"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447DE5F4" w14:textId="77777777" w:rsidR="008D6823" w:rsidRPr="00310DF6" w:rsidDel="006A499B" w:rsidRDefault="008D6823" w:rsidP="00652F8F">
            <w:pPr>
              <w:widowControl/>
              <w:jc w:val="left"/>
              <w:rPr>
                <w:del w:id="281" w:author="zhangyang" w:date="2014-06-25T10:43:00Z"/>
                <w:rFonts w:ascii="Calibri" w:eastAsia="Times New Roman" w:hAnsi="Calibri" w:cs="Times New Roman"/>
                <w:bCs w:val="0"/>
                <w:color w:val="000000"/>
                <w:sz w:val="20"/>
                <w:szCs w:val="20"/>
                <w:lang w:eastAsia="en-US"/>
              </w:rPr>
            </w:pPr>
            <w:del w:id="28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2CEBA7EB" w14:textId="77777777" w:rsidR="008D6823" w:rsidRPr="00310DF6" w:rsidDel="006A499B" w:rsidRDefault="008D6823" w:rsidP="00652F8F">
            <w:pPr>
              <w:widowControl/>
              <w:jc w:val="center"/>
              <w:rPr>
                <w:del w:id="283" w:author="zhangyang" w:date="2014-06-25T10:43:00Z"/>
                <w:rFonts w:ascii="Calibri" w:eastAsia="Times New Roman" w:hAnsi="Calibri" w:cs="Times New Roman"/>
                <w:bCs w:val="0"/>
                <w:color w:val="000000"/>
                <w:sz w:val="20"/>
                <w:szCs w:val="20"/>
                <w:lang w:eastAsia="en-US"/>
              </w:rPr>
            </w:pPr>
            <w:del w:id="284"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6795B9E3" w14:textId="77777777" w:rsidR="008D6823" w:rsidRPr="00310DF6" w:rsidDel="006A499B" w:rsidRDefault="008D6823" w:rsidP="00652F8F">
            <w:pPr>
              <w:widowControl/>
              <w:jc w:val="left"/>
              <w:rPr>
                <w:del w:id="285" w:author="zhangyang" w:date="2014-06-25T10:43:00Z"/>
                <w:rFonts w:ascii="Calibri" w:eastAsia="Times New Roman" w:hAnsi="Calibri" w:cs="Times New Roman"/>
                <w:bCs w:val="0"/>
                <w:color w:val="000000"/>
                <w:sz w:val="20"/>
                <w:szCs w:val="20"/>
                <w:lang w:eastAsia="en-US"/>
              </w:rPr>
            </w:pPr>
            <w:del w:id="286"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45A905F5" w14:textId="77777777" w:rsidTr="00652F8F">
        <w:trPr>
          <w:trHeight w:val="510"/>
          <w:del w:id="287" w:author="zhangyang" w:date="2014-06-25T10:43:00Z"/>
        </w:trPr>
        <w:tc>
          <w:tcPr>
            <w:tcW w:w="3276" w:type="dxa"/>
            <w:shd w:val="clear" w:color="auto" w:fill="auto"/>
            <w:noWrap/>
            <w:vAlign w:val="center"/>
            <w:hideMark/>
          </w:tcPr>
          <w:p w14:paraId="561C5EA9" w14:textId="77777777" w:rsidR="008D6823" w:rsidRPr="00310DF6" w:rsidDel="006A499B" w:rsidRDefault="008D6823" w:rsidP="00652F8F">
            <w:pPr>
              <w:widowControl/>
              <w:jc w:val="left"/>
              <w:rPr>
                <w:del w:id="288" w:author="zhangyang" w:date="2014-06-25T10:43:00Z"/>
                <w:rFonts w:ascii="Calibri" w:eastAsia="Times New Roman" w:hAnsi="Calibri" w:cs="Times New Roman"/>
                <w:b/>
                <w:color w:val="002060"/>
                <w:sz w:val="20"/>
                <w:szCs w:val="20"/>
                <w:lang w:eastAsia="en-US"/>
              </w:rPr>
            </w:pPr>
            <w:del w:id="289" w:author="zhangyang" w:date="2014-06-25T10:43:00Z">
              <w:r w:rsidRPr="00310DF6" w:rsidDel="006A499B">
                <w:rPr>
                  <w:rFonts w:ascii="Calibri" w:eastAsia="Times New Roman" w:hAnsi="Calibri" w:cs="Times New Roman"/>
                  <w:b/>
                  <w:color w:val="002060"/>
                  <w:sz w:val="20"/>
                  <w:szCs w:val="20"/>
                  <w:lang w:eastAsia="en-US"/>
                </w:rPr>
                <w:delText>Invest as private investor</w:delText>
              </w:r>
            </w:del>
          </w:p>
        </w:tc>
        <w:tc>
          <w:tcPr>
            <w:tcW w:w="1146" w:type="dxa"/>
            <w:shd w:val="clear" w:color="auto" w:fill="auto"/>
            <w:noWrap/>
            <w:vAlign w:val="center"/>
            <w:hideMark/>
          </w:tcPr>
          <w:p w14:paraId="19686286" w14:textId="77777777" w:rsidR="008D6823" w:rsidRPr="00310DF6" w:rsidDel="006A499B" w:rsidRDefault="008D6823" w:rsidP="00652F8F">
            <w:pPr>
              <w:widowControl/>
              <w:jc w:val="left"/>
              <w:rPr>
                <w:del w:id="290" w:author="zhangyang" w:date="2014-06-25T10:43:00Z"/>
                <w:rFonts w:ascii="Calibri" w:eastAsia="Times New Roman" w:hAnsi="Calibri" w:cs="Times New Roman"/>
                <w:bCs w:val="0"/>
                <w:color w:val="000000"/>
                <w:sz w:val="20"/>
                <w:szCs w:val="20"/>
                <w:lang w:eastAsia="en-US"/>
              </w:rPr>
            </w:pPr>
            <w:del w:id="29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54985C16" w14:textId="77777777" w:rsidR="008D6823" w:rsidRPr="00310DF6" w:rsidDel="006A499B" w:rsidRDefault="008D6823" w:rsidP="00652F8F">
            <w:pPr>
              <w:widowControl/>
              <w:jc w:val="left"/>
              <w:rPr>
                <w:del w:id="292" w:author="zhangyang" w:date="2014-06-25T10:43:00Z"/>
                <w:rFonts w:ascii="Calibri" w:eastAsia="Times New Roman" w:hAnsi="Calibri" w:cs="Times New Roman"/>
                <w:bCs w:val="0"/>
                <w:sz w:val="20"/>
                <w:szCs w:val="20"/>
                <w:lang w:eastAsia="en-US"/>
              </w:rPr>
            </w:pPr>
            <w:del w:id="293"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741194AD" w14:textId="77777777" w:rsidR="008D6823" w:rsidRPr="00310DF6" w:rsidDel="006A499B" w:rsidRDefault="008D6823" w:rsidP="00652F8F">
            <w:pPr>
              <w:widowControl/>
              <w:jc w:val="left"/>
              <w:rPr>
                <w:del w:id="294" w:author="zhangyang" w:date="2014-06-25T10:43:00Z"/>
                <w:rFonts w:ascii="Calibri" w:eastAsia="Times New Roman" w:hAnsi="Calibri" w:cs="Times New Roman"/>
                <w:bCs w:val="0"/>
                <w:color w:val="000000"/>
                <w:sz w:val="20"/>
                <w:szCs w:val="20"/>
                <w:lang w:eastAsia="en-US"/>
              </w:rPr>
            </w:pPr>
            <w:del w:id="29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6181A522" w14:textId="77777777" w:rsidR="008D6823" w:rsidRPr="00310DF6" w:rsidDel="006A499B" w:rsidRDefault="008D6823" w:rsidP="00652F8F">
            <w:pPr>
              <w:widowControl/>
              <w:jc w:val="left"/>
              <w:rPr>
                <w:del w:id="296" w:author="zhangyang" w:date="2014-06-25T10:43:00Z"/>
                <w:rFonts w:ascii="Calibri" w:eastAsia="Times New Roman" w:hAnsi="Calibri" w:cs="Times New Roman"/>
                <w:bCs w:val="0"/>
                <w:color w:val="002060"/>
                <w:sz w:val="20"/>
                <w:szCs w:val="20"/>
                <w:lang w:eastAsia="en-US"/>
              </w:rPr>
            </w:pPr>
            <w:del w:id="297" w:author="zhangyang" w:date="2014-06-25T10:43:00Z">
              <w:r w:rsidRPr="00310DF6" w:rsidDel="006A499B">
                <w:rPr>
                  <w:rFonts w:ascii="Calibri" w:eastAsia="Times New Roman" w:hAnsi="Calibri" w:cs="Times New Roman"/>
                  <w:bCs w:val="0"/>
                  <w:color w:val="002060"/>
                  <w:sz w:val="20"/>
                  <w:szCs w:val="20"/>
                  <w:lang w:eastAsia="en-US"/>
                </w:rPr>
                <w:delText>Only shown when operating as private investor</w:delText>
              </w:r>
            </w:del>
          </w:p>
        </w:tc>
      </w:tr>
      <w:tr w:rsidR="008D6823" w:rsidRPr="00310DF6" w:rsidDel="006A499B" w14:paraId="7538D833" w14:textId="77777777" w:rsidTr="00652F8F">
        <w:trPr>
          <w:trHeight w:val="255"/>
          <w:del w:id="298" w:author="zhangyang" w:date="2014-06-25T10:43:00Z"/>
        </w:trPr>
        <w:tc>
          <w:tcPr>
            <w:tcW w:w="3276" w:type="dxa"/>
            <w:shd w:val="clear" w:color="auto" w:fill="auto"/>
            <w:noWrap/>
            <w:vAlign w:val="center"/>
            <w:hideMark/>
          </w:tcPr>
          <w:p w14:paraId="00566478" w14:textId="77777777" w:rsidR="008D6823" w:rsidRPr="00310DF6" w:rsidDel="006A499B" w:rsidRDefault="008D6823" w:rsidP="00652F8F">
            <w:pPr>
              <w:widowControl/>
              <w:jc w:val="left"/>
              <w:rPr>
                <w:del w:id="299" w:author="zhangyang" w:date="2014-06-25T10:43:00Z"/>
                <w:rFonts w:ascii="Calibri" w:eastAsia="Times New Roman" w:hAnsi="Calibri" w:cs="Times New Roman"/>
                <w:bCs w:val="0"/>
                <w:color w:val="000000"/>
                <w:sz w:val="20"/>
                <w:szCs w:val="20"/>
                <w:lang w:eastAsia="en-US"/>
              </w:rPr>
            </w:pPr>
            <w:del w:id="300" w:author="zhangyang" w:date="2014-06-25T10:43:00Z">
              <w:r w:rsidRPr="00310DF6" w:rsidDel="006A499B">
                <w:rPr>
                  <w:rFonts w:ascii="Calibri" w:eastAsia="Times New Roman" w:hAnsi="Calibri" w:cs="Times New Roman"/>
                  <w:bCs w:val="0"/>
                  <w:color w:val="000000"/>
                  <w:sz w:val="20"/>
                  <w:szCs w:val="20"/>
                  <w:lang w:eastAsia="en-US"/>
                </w:rPr>
                <w:delText xml:space="preserve">      Address of residence</w:delText>
              </w:r>
            </w:del>
          </w:p>
        </w:tc>
        <w:tc>
          <w:tcPr>
            <w:tcW w:w="1146" w:type="dxa"/>
            <w:shd w:val="clear" w:color="auto" w:fill="auto"/>
            <w:noWrap/>
            <w:vAlign w:val="center"/>
            <w:hideMark/>
          </w:tcPr>
          <w:p w14:paraId="0D59089E" w14:textId="77777777" w:rsidR="008D6823" w:rsidRPr="00310DF6" w:rsidDel="006A499B" w:rsidRDefault="008D6823" w:rsidP="00652F8F">
            <w:pPr>
              <w:widowControl/>
              <w:jc w:val="left"/>
              <w:rPr>
                <w:del w:id="301" w:author="zhangyang" w:date="2014-06-25T10:43:00Z"/>
                <w:rFonts w:ascii="Calibri" w:eastAsia="Times New Roman" w:hAnsi="Calibri" w:cs="Times New Roman"/>
                <w:bCs w:val="0"/>
                <w:color w:val="000000"/>
                <w:sz w:val="20"/>
                <w:szCs w:val="20"/>
                <w:lang w:eastAsia="en-US"/>
              </w:rPr>
            </w:pPr>
            <w:del w:id="302"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2BAC51A5" w14:textId="77777777" w:rsidR="008D6823" w:rsidRPr="00310DF6" w:rsidDel="006A499B" w:rsidRDefault="008D6823" w:rsidP="00652F8F">
            <w:pPr>
              <w:widowControl/>
              <w:jc w:val="left"/>
              <w:rPr>
                <w:del w:id="303" w:author="zhangyang" w:date="2014-06-25T10:43:00Z"/>
                <w:rFonts w:ascii="Calibri" w:eastAsia="Times New Roman" w:hAnsi="Calibri" w:cs="Times New Roman"/>
                <w:bCs w:val="0"/>
                <w:sz w:val="20"/>
                <w:szCs w:val="20"/>
                <w:lang w:eastAsia="en-US"/>
              </w:rPr>
            </w:pPr>
            <w:del w:id="304"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0CC4EA49" w14:textId="77777777" w:rsidR="008D6823" w:rsidRPr="00310DF6" w:rsidDel="006A499B" w:rsidRDefault="008D6823" w:rsidP="00652F8F">
            <w:pPr>
              <w:widowControl/>
              <w:jc w:val="left"/>
              <w:rPr>
                <w:del w:id="305" w:author="zhangyang" w:date="2014-06-25T10:43:00Z"/>
                <w:rFonts w:ascii="Calibri" w:eastAsia="Times New Roman" w:hAnsi="Calibri" w:cs="Times New Roman"/>
                <w:bCs w:val="0"/>
                <w:color w:val="000000"/>
                <w:sz w:val="20"/>
                <w:szCs w:val="20"/>
                <w:lang w:eastAsia="en-US"/>
              </w:rPr>
            </w:pPr>
            <w:del w:id="306"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795CB92C" w14:textId="77777777" w:rsidR="008D6823" w:rsidRPr="00310DF6" w:rsidDel="006A499B" w:rsidRDefault="008D6823" w:rsidP="00652F8F">
            <w:pPr>
              <w:widowControl/>
              <w:jc w:val="left"/>
              <w:rPr>
                <w:del w:id="307" w:author="zhangyang" w:date="2014-06-25T10:43:00Z"/>
                <w:rFonts w:ascii="Calibri" w:eastAsia="Times New Roman" w:hAnsi="Calibri" w:cs="Times New Roman"/>
                <w:bCs w:val="0"/>
                <w:color w:val="000000"/>
                <w:sz w:val="20"/>
                <w:szCs w:val="20"/>
                <w:lang w:eastAsia="en-US"/>
              </w:rPr>
            </w:pPr>
            <w:del w:id="308"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35DC5D1" w14:textId="77777777" w:rsidTr="00652F8F">
        <w:trPr>
          <w:trHeight w:val="255"/>
          <w:del w:id="309" w:author="zhangyang" w:date="2014-06-25T10:43:00Z"/>
        </w:trPr>
        <w:tc>
          <w:tcPr>
            <w:tcW w:w="3276" w:type="dxa"/>
            <w:shd w:val="clear" w:color="auto" w:fill="auto"/>
            <w:noWrap/>
            <w:vAlign w:val="center"/>
            <w:hideMark/>
          </w:tcPr>
          <w:p w14:paraId="20CB0940" w14:textId="77777777" w:rsidR="008D6823" w:rsidRPr="00310DF6" w:rsidDel="006A499B" w:rsidRDefault="008D6823" w:rsidP="00652F8F">
            <w:pPr>
              <w:widowControl/>
              <w:jc w:val="left"/>
              <w:rPr>
                <w:del w:id="310" w:author="zhangyang" w:date="2014-06-25T10:43:00Z"/>
                <w:rFonts w:ascii="Calibri" w:eastAsia="Times New Roman" w:hAnsi="Calibri" w:cs="Times New Roman"/>
                <w:bCs w:val="0"/>
                <w:color w:val="000000"/>
                <w:sz w:val="20"/>
                <w:szCs w:val="20"/>
                <w:lang w:eastAsia="en-US"/>
              </w:rPr>
            </w:pPr>
            <w:del w:id="311" w:author="zhangyang" w:date="2014-06-25T10:43:00Z">
              <w:r w:rsidRPr="00310DF6" w:rsidDel="006A499B">
                <w:rPr>
                  <w:rFonts w:ascii="Calibri" w:eastAsia="Times New Roman" w:hAnsi="Calibri" w:cs="Times New Roman"/>
                  <w:bCs w:val="0"/>
                  <w:color w:val="000000"/>
                  <w:sz w:val="20"/>
                  <w:szCs w:val="20"/>
                  <w:lang w:eastAsia="en-US"/>
                </w:rPr>
                <w:delText xml:space="preserve">      District</w:delText>
              </w:r>
            </w:del>
          </w:p>
        </w:tc>
        <w:tc>
          <w:tcPr>
            <w:tcW w:w="1146" w:type="dxa"/>
            <w:shd w:val="clear" w:color="auto" w:fill="auto"/>
            <w:noWrap/>
            <w:vAlign w:val="center"/>
            <w:hideMark/>
          </w:tcPr>
          <w:p w14:paraId="282EA54F" w14:textId="77777777" w:rsidR="008D6823" w:rsidRPr="00310DF6" w:rsidDel="006A499B" w:rsidRDefault="008D6823" w:rsidP="00652F8F">
            <w:pPr>
              <w:widowControl/>
              <w:jc w:val="left"/>
              <w:rPr>
                <w:del w:id="312" w:author="zhangyang" w:date="2014-06-25T10:43:00Z"/>
                <w:rFonts w:ascii="Calibri" w:eastAsia="Times New Roman" w:hAnsi="Calibri" w:cs="Times New Roman"/>
                <w:bCs w:val="0"/>
                <w:color w:val="000000"/>
                <w:sz w:val="20"/>
                <w:szCs w:val="20"/>
                <w:lang w:eastAsia="en-US"/>
              </w:rPr>
            </w:pPr>
            <w:del w:id="31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20887F00" w14:textId="77777777" w:rsidR="008D6823" w:rsidRPr="00310DF6" w:rsidDel="006A499B" w:rsidRDefault="008D6823" w:rsidP="00652F8F">
            <w:pPr>
              <w:widowControl/>
              <w:jc w:val="left"/>
              <w:rPr>
                <w:del w:id="314" w:author="zhangyang" w:date="2014-06-25T10:43:00Z"/>
                <w:rFonts w:ascii="Calibri" w:eastAsia="Times New Roman" w:hAnsi="Calibri" w:cs="Times New Roman"/>
                <w:bCs w:val="0"/>
                <w:sz w:val="20"/>
                <w:szCs w:val="20"/>
                <w:lang w:eastAsia="en-US"/>
              </w:rPr>
            </w:pPr>
            <w:del w:id="315"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2F7CD86D" w14:textId="77777777" w:rsidR="008D6823" w:rsidRPr="00310DF6" w:rsidDel="006A499B" w:rsidRDefault="008D6823" w:rsidP="00652F8F">
            <w:pPr>
              <w:widowControl/>
              <w:jc w:val="left"/>
              <w:rPr>
                <w:del w:id="316" w:author="zhangyang" w:date="2014-06-25T10:43:00Z"/>
                <w:rFonts w:ascii="Calibri" w:eastAsia="Times New Roman" w:hAnsi="Calibri" w:cs="Times New Roman"/>
                <w:bCs w:val="0"/>
                <w:color w:val="000000"/>
                <w:sz w:val="20"/>
                <w:szCs w:val="20"/>
                <w:lang w:eastAsia="en-US"/>
              </w:rPr>
            </w:pPr>
            <w:del w:id="31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638794A1" w14:textId="77777777" w:rsidR="008D6823" w:rsidRPr="00310DF6" w:rsidDel="006A499B" w:rsidRDefault="008D6823" w:rsidP="00652F8F">
            <w:pPr>
              <w:widowControl/>
              <w:jc w:val="left"/>
              <w:rPr>
                <w:del w:id="318" w:author="zhangyang" w:date="2014-06-25T10:43:00Z"/>
                <w:rFonts w:ascii="Calibri" w:eastAsia="Times New Roman" w:hAnsi="Calibri" w:cs="Times New Roman"/>
                <w:bCs w:val="0"/>
                <w:color w:val="000000"/>
                <w:sz w:val="20"/>
                <w:szCs w:val="20"/>
                <w:lang w:eastAsia="en-US"/>
              </w:rPr>
            </w:pPr>
            <w:del w:id="319"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05DEDE4" w14:textId="77777777" w:rsidTr="00652F8F">
        <w:trPr>
          <w:trHeight w:val="255"/>
          <w:del w:id="320" w:author="zhangyang" w:date="2014-06-25T10:43:00Z"/>
        </w:trPr>
        <w:tc>
          <w:tcPr>
            <w:tcW w:w="3276" w:type="dxa"/>
            <w:shd w:val="clear" w:color="auto" w:fill="auto"/>
            <w:noWrap/>
            <w:vAlign w:val="center"/>
            <w:hideMark/>
          </w:tcPr>
          <w:p w14:paraId="1F7AE142" w14:textId="77777777" w:rsidR="008D6823" w:rsidRPr="00310DF6" w:rsidDel="006A499B" w:rsidRDefault="008D6823" w:rsidP="00652F8F">
            <w:pPr>
              <w:widowControl/>
              <w:jc w:val="left"/>
              <w:rPr>
                <w:del w:id="321" w:author="zhangyang" w:date="2014-06-25T10:43:00Z"/>
                <w:rFonts w:ascii="Calibri" w:eastAsia="Times New Roman" w:hAnsi="Calibri" w:cs="Times New Roman"/>
                <w:bCs w:val="0"/>
                <w:color w:val="000000"/>
                <w:sz w:val="20"/>
                <w:szCs w:val="20"/>
                <w:lang w:eastAsia="en-US"/>
              </w:rPr>
            </w:pPr>
            <w:del w:id="322" w:author="zhangyang" w:date="2014-06-25T10:43:00Z">
              <w:r w:rsidRPr="00310DF6" w:rsidDel="006A499B">
                <w:rPr>
                  <w:rFonts w:ascii="Calibri" w:eastAsia="Times New Roman" w:hAnsi="Calibri" w:cs="Times New Roman"/>
                  <w:bCs w:val="0"/>
                  <w:color w:val="000000"/>
                  <w:sz w:val="20"/>
                  <w:szCs w:val="20"/>
                  <w:lang w:eastAsia="en-US"/>
                </w:rPr>
                <w:delText xml:space="preserve">      City</w:delText>
              </w:r>
            </w:del>
          </w:p>
        </w:tc>
        <w:tc>
          <w:tcPr>
            <w:tcW w:w="1146" w:type="dxa"/>
            <w:shd w:val="clear" w:color="auto" w:fill="auto"/>
            <w:noWrap/>
            <w:vAlign w:val="center"/>
            <w:hideMark/>
          </w:tcPr>
          <w:p w14:paraId="48205DE5" w14:textId="77777777" w:rsidR="008D6823" w:rsidRPr="00310DF6" w:rsidDel="006A499B" w:rsidRDefault="008D6823" w:rsidP="00652F8F">
            <w:pPr>
              <w:widowControl/>
              <w:jc w:val="left"/>
              <w:rPr>
                <w:del w:id="323" w:author="zhangyang" w:date="2014-06-25T10:43:00Z"/>
                <w:rFonts w:ascii="Calibri" w:eastAsia="Times New Roman" w:hAnsi="Calibri" w:cs="Times New Roman"/>
                <w:bCs w:val="0"/>
                <w:color w:val="000000"/>
                <w:sz w:val="20"/>
                <w:szCs w:val="20"/>
                <w:lang w:eastAsia="en-US"/>
              </w:rPr>
            </w:pPr>
            <w:del w:id="324"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1CBEE785" w14:textId="77777777" w:rsidR="008D6823" w:rsidRPr="00310DF6" w:rsidDel="006A499B" w:rsidRDefault="008D6823" w:rsidP="00652F8F">
            <w:pPr>
              <w:widowControl/>
              <w:jc w:val="left"/>
              <w:rPr>
                <w:del w:id="325" w:author="zhangyang" w:date="2014-06-25T10:43:00Z"/>
                <w:rFonts w:ascii="Calibri" w:eastAsia="Times New Roman" w:hAnsi="Calibri" w:cs="Times New Roman"/>
                <w:bCs w:val="0"/>
                <w:sz w:val="20"/>
                <w:szCs w:val="20"/>
                <w:lang w:eastAsia="en-US"/>
              </w:rPr>
            </w:pPr>
            <w:del w:id="326"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62C49E2C" w14:textId="77777777" w:rsidR="008D6823" w:rsidRPr="00310DF6" w:rsidDel="006A499B" w:rsidRDefault="008D6823" w:rsidP="00652F8F">
            <w:pPr>
              <w:widowControl/>
              <w:jc w:val="left"/>
              <w:rPr>
                <w:del w:id="327" w:author="zhangyang" w:date="2014-06-25T10:43:00Z"/>
                <w:rFonts w:ascii="Calibri" w:eastAsia="Times New Roman" w:hAnsi="Calibri" w:cs="Times New Roman"/>
                <w:bCs w:val="0"/>
                <w:color w:val="000000"/>
                <w:sz w:val="20"/>
                <w:szCs w:val="20"/>
                <w:lang w:eastAsia="en-US"/>
              </w:rPr>
            </w:pPr>
            <w:del w:id="32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2BF4FB6A" w14:textId="77777777" w:rsidR="008D6823" w:rsidRPr="00310DF6" w:rsidDel="006A499B" w:rsidRDefault="008D6823" w:rsidP="00652F8F">
            <w:pPr>
              <w:widowControl/>
              <w:jc w:val="left"/>
              <w:rPr>
                <w:del w:id="329" w:author="zhangyang" w:date="2014-06-25T10:43:00Z"/>
                <w:rFonts w:ascii="Calibri" w:eastAsia="Times New Roman" w:hAnsi="Calibri" w:cs="Times New Roman"/>
                <w:bCs w:val="0"/>
                <w:color w:val="000000"/>
                <w:sz w:val="20"/>
                <w:szCs w:val="20"/>
                <w:lang w:eastAsia="en-US"/>
              </w:rPr>
            </w:pPr>
            <w:del w:id="330"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E38B921" w14:textId="77777777" w:rsidTr="00652F8F">
        <w:trPr>
          <w:trHeight w:val="255"/>
          <w:del w:id="331" w:author="zhangyang" w:date="2014-06-25T10:43:00Z"/>
        </w:trPr>
        <w:tc>
          <w:tcPr>
            <w:tcW w:w="3276" w:type="dxa"/>
            <w:shd w:val="clear" w:color="auto" w:fill="auto"/>
            <w:noWrap/>
            <w:vAlign w:val="center"/>
            <w:hideMark/>
          </w:tcPr>
          <w:p w14:paraId="5E7C429B" w14:textId="77777777" w:rsidR="008D6823" w:rsidRPr="00310DF6" w:rsidDel="006A499B" w:rsidRDefault="008D6823" w:rsidP="00652F8F">
            <w:pPr>
              <w:widowControl/>
              <w:jc w:val="left"/>
              <w:rPr>
                <w:del w:id="332" w:author="zhangyang" w:date="2014-06-25T10:43:00Z"/>
                <w:rFonts w:ascii="Calibri" w:eastAsia="Times New Roman" w:hAnsi="Calibri" w:cs="Times New Roman"/>
                <w:bCs w:val="0"/>
                <w:color w:val="000000"/>
                <w:sz w:val="20"/>
                <w:szCs w:val="20"/>
                <w:lang w:eastAsia="en-US"/>
              </w:rPr>
            </w:pPr>
            <w:del w:id="333" w:author="zhangyang" w:date="2014-06-25T10:43:00Z">
              <w:r w:rsidRPr="00310DF6" w:rsidDel="006A499B">
                <w:rPr>
                  <w:rFonts w:ascii="Calibri" w:eastAsia="Times New Roman" w:hAnsi="Calibri" w:cs="Times New Roman"/>
                  <w:bCs w:val="0"/>
                  <w:color w:val="000000"/>
                  <w:sz w:val="20"/>
                  <w:szCs w:val="20"/>
                  <w:lang w:eastAsia="en-US"/>
                </w:rPr>
                <w:delText xml:space="preserve">      Region, state or county</w:delText>
              </w:r>
            </w:del>
          </w:p>
        </w:tc>
        <w:tc>
          <w:tcPr>
            <w:tcW w:w="1146" w:type="dxa"/>
            <w:shd w:val="clear" w:color="auto" w:fill="auto"/>
            <w:noWrap/>
            <w:vAlign w:val="center"/>
            <w:hideMark/>
          </w:tcPr>
          <w:p w14:paraId="60141B09" w14:textId="77777777" w:rsidR="008D6823" w:rsidRPr="00310DF6" w:rsidDel="006A499B" w:rsidRDefault="008D6823" w:rsidP="00652F8F">
            <w:pPr>
              <w:widowControl/>
              <w:jc w:val="left"/>
              <w:rPr>
                <w:del w:id="334" w:author="zhangyang" w:date="2014-06-25T10:43:00Z"/>
                <w:rFonts w:ascii="Calibri" w:eastAsia="Times New Roman" w:hAnsi="Calibri" w:cs="Times New Roman"/>
                <w:bCs w:val="0"/>
                <w:color w:val="000000"/>
                <w:sz w:val="20"/>
                <w:szCs w:val="20"/>
                <w:lang w:eastAsia="en-US"/>
              </w:rPr>
            </w:pPr>
            <w:del w:id="33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7E5E033B" w14:textId="77777777" w:rsidR="008D6823" w:rsidRPr="00310DF6" w:rsidDel="006A499B" w:rsidRDefault="008D6823" w:rsidP="00652F8F">
            <w:pPr>
              <w:widowControl/>
              <w:jc w:val="left"/>
              <w:rPr>
                <w:del w:id="336" w:author="zhangyang" w:date="2014-06-25T10:43:00Z"/>
                <w:rFonts w:ascii="Calibri" w:eastAsia="Times New Roman" w:hAnsi="Calibri" w:cs="Times New Roman"/>
                <w:bCs w:val="0"/>
                <w:sz w:val="20"/>
                <w:szCs w:val="20"/>
                <w:lang w:eastAsia="en-US"/>
              </w:rPr>
            </w:pPr>
            <w:del w:id="337"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77AEDBE7" w14:textId="77777777" w:rsidR="008D6823" w:rsidRPr="00310DF6" w:rsidDel="006A499B" w:rsidRDefault="008D6823" w:rsidP="00652F8F">
            <w:pPr>
              <w:widowControl/>
              <w:jc w:val="left"/>
              <w:rPr>
                <w:del w:id="338" w:author="zhangyang" w:date="2014-06-25T10:43:00Z"/>
                <w:rFonts w:ascii="Calibri" w:eastAsia="Times New Roman" w:hAnsi="Calibri" w:cs="Times New Roman"/>
                <w:bCs w:val="0"/>
                <w:color w:val="000000"/>
                <w:sz w:val="20"/>
                <w:szCs w:val="20"/>
                <w:lang w:eastAsia="en-US"/>
              </w:rPr>
            </w:pPr>
            <w:del w:id="33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0A37154C" w14:textId="77777777" w:rsidR="008D6823" w:rsidRPr="00310DF6" w:rsidDel="006A499B" w:rsidRDefault="008D6823" w:rsidP="00652F8F">
            <w:pPr>
              <w:widowControl/>
              <w:jc w:val="left"/>
              <w:rPr>
                <w:del w:id="340" w:author="zhangyang" w:date="2014-06-25T10:43:00Z"/>
                <w:rFonts w:ascii="Calibri" w:eastAsia="Times New Roman" w:hAnsi="Calibri" w:cs="Times New Roman"/>
                <w:bCs w:val="0"/>
                <w:color w:val="000000"/>
                <w:sz w:val="20"/>
                <w:szCs w:val="20"/>
                <w:lang w:eastAsia="en-US"/>
              </w:rPr>
            </w:pPr>
            <w:del w:id="341"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B7F648E" w14:textId="77777777" w:rsidTr="00652F8F">
        <w:trPr>
          <w:trHeight w:val="255"/>
          <w:del w:id="342" w:author="zhangyang" w:date="2014-06-25T10:43:00Z"/>
        </w:trPr>
        <w:tc>
          <w:tcPr>
            <w:tcW w:w="3276" w:type="dxa"/>
            <w:shd w:val="clear" w:color="auto" w:fill="auto"/>
            <w:noWrap/>
            <w:vAlign w:val="center"/>
            <w:hideMark/>
          </w:tcPr>
          <w:p w14:paraId="612333DA" w14:textId="77777777" w:rsidR="008D6823" w:rsidRPr="00310DF6" w:rsidDel="006A499B" w:rsidRDefault="008D6823" w:rsidP="00652F8F">
            <w:pPr>
              <w:widowControl/>
              <w:jc w:val="left"/>
              <w:rPr>
                <w:del w:id="343" w:author="zhangyang" w:date="2014-06-25T10:43:00Z"/>
                <w:rFonts w:ascii="Calibri" w:eastAsia="Times New Roman" w:hAnsi="Calibri" w:cs="Times New Roman"/>
                <w:bCs w:val="0"/>
                <w:color w:val="000000"/>
                <w:sz w:val="20"/>
                <w:szCs w:val="20"/>
                <w:lang w:eastAsia="en-US"/>
              </w:rPr>
            </w:pPr>
            <w:del w:id="344" w:author="zhangyang" w:date="2014-06-25T10:43:00Z">
              <w:r w:rsidRPr="00310DF6" w:rsidDel="006A499B">
                <w:rPr>
                  <w:rFonts w:ascii="Calibri" w:eastAsia="Times New Roman" w:hAnsi="Calibri" w:cs="Times New Roman"/>
                  <w:bCs w:val="0"/>
                  <w:color w:val="000000"/>
                  <w:sz w:val="20"/>
                  <w:szCs w:val="20"/>
                  <w:lang w:eastAsia="en-US"/>
                </w:rPr>
                <w:delText xml:space="preserve">      Country</w:delText>
              </w:r>
            </w:del>
          </w:p>
        </w:tc>
        <w:tc>
          <w:tcPr>
            <w:tcW w:w="1146" w:type="dxa"/>
            <w:shd w:val="clear" w:color="auto" w:fill="auto"/>
            <w:noWrap/>
            <w:vAlign w:val="center"/>
            <w:hideMark/>
          </w:tcPr>
          <w:p w14:paraId="1E891E9E" w14:textId="77777777" w:rsidR="008D6823" w:rsidRPr="00310DF6" w:rsidDel="006A499B" w:rsidRDefault="008D6823" w:rsidP="00652F8F">
            <w:pPr>
              <w:widowControl/>
              <w:jc w:val="left"/>
              <w:rPr>
                <w:del w:id="345" w:author="zhangyang" w:date="2014-06-25T10:43:00Z"/>
                <w:rFonts w:ascii="Calibri" w:eastAsia="Times New Roman" w:hAnsi="Calibri" w:cs="Times New Roman"/>
                <w:bCs w:val="0"/>
                <w:color w:val="000000"/>
                <w:sz w:val="20"/>
                <w:szCs w:val="20"/>
                <w:lang w:eastAsia="en-US"/>
              </w:rPr>
            </w:pPr>
            <w:del w:id="346"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D6866DF" w14:textId="77777777" w:rsidR="008D6823" w:rsidRPr="00310DF6" w:rsidDel="006A499B" w:rsidRDefault="008D6823" w:rsidP="00652F8F">
            <w:pPr>
              <w:widowControl/>
              <w:jc w:val="left"/>
              <w:rPr>
                <w:del w:id="347" w:author="zhangyang" w:date="2014-06-25T10:43:00Z"/>
                <w:rFonts w:ascii="Calibri" w:eastAsia="Times New Roman" w:hAnsi="Calibri" w:cs="Times New Roman"/>
                <w:bCs w:val="0"/>
                <w:sz w:val="20"/>
                <w:szCs w:val="20"/>
                <w:lang w:eastAsia="en-US"/>
              </w:rPr>
            </w:pPr>
            <w:del w:id="348"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793F39D2" w14:textId="77777777" w:rsidR="008D6823" w:rsidRPr="00310DF6" w:rsidDel="006A499B" w:rsidRDefault="008D6823" w:rsidP="00652F8F">
            <w:pPr>
              <w:widowControl/>
              <w:jc w:val="left"/>
              <w:rPr>
                <w:del w:id="349" w:author="zhangyang" w:date="2014-06-25T10:43:00Z"/>
                <w:rFonts w:ascii="Calibri" w:eastAsia="Times New Roman" w:hAnsi="Calibri" w:cs="Times New Roman"/>
                <w:bCs w:val="0"/>
                <w:color w:val="000000"/>
                <w:sz w:val="20"/>
                <w:szCs w:val="20"/>
                <w:lang w:eastAsia="en-US"/>
              </w:rPr>
            </w:pPr>
            <w:del w:id="35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099A3211" w14:textId="77777777" w:rsidR="008D6823" w:rsidRPr="00310DF6" w:rsidDel="006A499B" w:rsidRDefault="008D6823" w:rsidP="00652F8F">
            <w:pPr>
              <w:widowControl/>
              <w:jc w:val="left"/>
              <w:rPr>
                <w:del w:id="351" w:author="zhangyang" w:date="2014-06-25T10:43:00Z"/>
                <w:rFonts w:ascii="Calibri" w:eastAsia="Times New Roman" w:hAnsi="Calibri" w:cs="Times New Roman"/>
                <w:bCs w:val="0"/>
                <w:color w:val="000000"/>
                <w:sz w:val="20"/>
                <w:szCs w:val="20"/>
                <w:lang w:eastAsia="en-US"/>
              </w:rPr>
            </w:pPr>
            <w:del w:id="352"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149DADCB" w14:textId="77777777" w:rsidTr="00652F8F">
        <w:trPr>
          <w:trHeight w:val="255"/>
          <w:del w:id="353" w:author="zhangyang" w:date="2014-06-25T10:43:00Z"/>
        </w:trPr>
        <w:tc>
          <w:tcPr>
            <w:tcW w:w="3276" w:type="dxa"/>
            <w:shd w:val="clear" w:color="auto" w:fill="auto"/>
            <w:vAlign w:val="center"/>
            <w:hideMark/>
          </w:tcPr>
          <w:p w14:paraId="61418622" w14:textId="77777777" w:rsidR="008D6823" w:rsidRPr="00310DF6" w:rsidDel="006A499B" w:rsidRDefault="008D6823" w:rsidP="00652F8F">
            <w:pPr>
              <w:widowControl/>
              <w:jc w:val="left"/>
              <w:rPr>
                <w:del w:id="354" w:author="zhangyang" w:date="2014-06-25T10:43:00Z"/>
                <w:rFonts w:ascii="Calibri" w:eastAsia="Times New Roman" w:hAnsi="Calibri" w:cs="Times New Roman"/>
                <w:bCs w:val="0"/>
                <w:color w:val="000000"/>
                <w:sz w:val="20"/>
                <w:szCs w:val="20"/>
                <w:lang w:eastAsia="en-US"/>
              </w:rPr>
            </w:pPr>
            <w:del w:id="355" w:author="zhangyang" w:date="2014-06-25T10:43:00Z">
              <w:r w:rsidRPr="00310DF6" w:rsidDel="006A499B">
                <w:rPr>
                  <w:rFonts w:ascii="Calibri" w:eastAsia="Times New Roman" w:hAnsi="Calibri" w:cs="Times New Roman"/>
                  <w:bCs w:val="0"/>
                  <w:color w:val="000000"/>
                  <w:sz w:val="20"/>
                  <w:szCs w:val="20"/>
                  <w:lang w:eastAsia="en-US"/>
                </w:rPr>
                <w:delText xml:space="preserve">      Current employer/occupation</w:delText>
              </w:r>
            </w:del>
          </w:p>
        </w:tc>
        <w:tc>
          <w:tcPr>
            <w:tcW w:w="1146" w:type="dxa"/>
            <w:shd w:val="clear" w:color="auto" w:fill="auto"/>
            <w:noWrap/>
            <w:vAlign w:val="center"/>
            <w:hideMark/>
          </w:tcPr>
          <w:p w14:paraId="29C3AB95" w14:textId="77777777" w:rsidR="008D6823" w:rsidRPr="00310DF6" w:rsidDel="006A499B" w:rsidRDefault="008D6823" w:rsidP="00652F8F">
            <w:pPr>
              <w:widowControl/>
              <w:jc w:val="left"/>
              <w:rPr>
                <w:del w:id="356" w:author="zhangyang" w:date="2014-06-25T10:43:00Z"/>
                <w:rFonts w:ascii="Calibri" w:eastAsia="Times New Roman" w:hAnsi="Calibri" w:cs="Times New Roman"/>
                <w:bCs w:val="0"/>
                <w:color w:val="000000"/>
                <w:sz w:val="20"/>
                <w:szCs w:val="20"/>
                <w:lang w:eastAsia="en-US"/>
              </w:rPr>
            </w:pPr>
            <w:del w:id="357"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529A35D0" w14:textId="77777777" w:rsidR="008D6823" w:rsidRPr="00310DF6" w:rsidDel="006A499B" w:rsidRDefault="008D6823" w:rsidP="00652F8F">
            <w:pPr>
              <w:widowControl/>
              <w:jc w:val="left"/>
              <w:rPr>
                <w:del w:id="358" w:author="zhangyang" w:date="2014-06-25T10:43:00Z"/>
                <w:rFonts w:ascii="Calibri" w:eastAsia="Times New Roman" w:hAnsi="Calibri" w:cs="Times New Roman"/>
                <w:bCs w:val="0"/>
                <w:sz w:val="20"/>
                <w:szCs w:val="20"/>
                <w:lang w:eastAsia="en-US"/>
              </w:rPr>
            </w:pPr>
            <w:del w:id="359"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010F5FBB" w14:textId="77777777" w:rsidR="008D6823" w:rsidRPr="00310DF6" w:rsidDel="006A499B" w:rsidRDefault="008D6823" w:rsidP="00652F8F">
            <w:pPr>
              <w:widowControl/>
              <w:jc w:val="left"/>
              <w:rPr>
                <w:del w:id="360" w:author="zhangyang" w:date="2014-06-25T10:43:00Z"/>
                <w:rFonts w:ascii="Calibri" w:eastAsia="Times New Roman" w:hAnsi="Calibri" w:cs="Times New Roman"/>
                <w:bCs w:val="0"/>
                <w:color w:val="000000"/>
                <w:sz w:val="20"/>
                <w:szCs w:val="20"/>
                <w:lang w:eastAsia="en-US"/>
              </w:rPr>
            </w:pPr>
            <w:del w:id="36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45D84361" w14:textId="77777777" w:rsidR="008D6823" w:rsidRPr="00310DF6" w:rsidDel="006A499B" w:rsidRDefault="008D6823" w:rsidP="00652F8F">
            <w:pPr>
              <w:widowControl/>
              <w:jc w:val="left"/>
              <w:rPr>
                <w:del w:id="362" w:author="zhangyang" w:date="2014-06-25T10:43:00Z"/>
                <w:rFonts w:ascii="Calibri" w:eastAsia="Times New Roman" w:hAnsi="Calibri" w:cs="Times New Roman"/>
                <w:bCs w:val="0"/>
                <w:color w:val="000000"/>
                <w:sz w:val="20"/>
                <w:szCs w:val="20"/>
                <w:lang w:eastAsia="en-US"/>
              </w:rPr>
            </w:pPr>
            <w:del w:id="363"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7DF281A" w14:textId="77777777" w:rsidTr="00652F8F">
        <w:trPr>
          <w:trHeight w:val="255"/>
          <w:del w:id="364" w:author="zhangyang" w:date="2014-06-25T10:43:00Z"/>
        </w:trPr>
        <w:tc>
          <w:tcPr>
            <w:tcW w:w="3276" w:type="dxa"/>
            <w:shd w:val="clear" w:color="auto" w:fill="auto"/>
            <w:noWrap/>
            <w:vAlign w:val="center"/>
            <w:hideMark/>
          </w:tcPr>
          <w:p w14:paraId="0021039D" w14:textId="77777777" w:rsidR="008D6823" w:rsidRPr="00310DF6" w:rsidDel="006A499B" w:rsidRDefault="008D6823" w:rsidP="00652F8F">
            <w:pPr>
              <w:widowControl/>
              <w:jc w:val="left"/>
              <w:rPr>
                <w:del w:id="365" w:author="zhangyang" w:date="2014-06-25T10:43:00Z"/>
                <w:rFonts w:ascii="Calibri" w:eastAsia="Times New Roman" w:hAnsi="Calibri" w:cs="Times New Roman"/>
                <w:bCs w:val="0"/>
                <w:sz w:val="20"/>
                <w:szCs w:val="20"/>
                <w:lang w:eastAsia="en-US"/>
              </w:rPr>
            </w:pPr>
            <w:del w:id="366" w:author="zhangyang" w:date="2014-06-25T10:43:00Z">
              <w:r w:rsidRPr="00310DF6" w:rsidDel="006A499B">
                <w:rPr>
                  <w:rFonts w:ascii="Calibri" w:eastAsia="Times New Roman" w:hAnsi="Calibri" w:cs="Times New Roman"/>
                  <w:bCs w:val="0"/>
                  <w:sz w:val="20"/>
                  <w:szCs w:val="20"/>
                  <w:lang w:eastAsia="en-US"/>
                </w:rPr>
                <w:delText xml:space="preserve">      Current employer name</w:delText>
              </w:r>
            </w:del>
          </w:p>
        </w:tc>
        <w:tc>
          <w:tcPr>
            <w:tcW w:w="1146" w:type="dxa"/>
            <w:shd w:val="clear" w:color="auto" w:fill="auto"/>
            <w:noWrap/>
            <w:vAlign w:val="center"/>
            <w:hideMark/>
          </w:tcPr>
          <w:p w14:paraId="0D9460BA" w14:textId="77777777" w:rsidR="008D6823" w:rsidRPr="00310DF6" w:rsidDel="006A499B" w:rsidRDefault="008D6823" w:rsidP="00652F8F">
            <w:pPr>
              <w:widowControl/>
              <w:jc w:val="left"/>
              <w:rPr>
                <w:del w:id="367" w:author="zhangyang" w:date="2014-06-25T10:43:00Z"/>
                <w:rFonts w:ascii="Calibri" w:eastAsia="Times New Roman" w:hAnsi="Calibri" w:cs="Times New Roman"/>
                <w:bCs w:val="0"/>
                <w:color w:val="000000"/>
                <w:sz w:val="20"/>
                <w:szCs w:val="20"/>
                <w:lang w:eastAsia="en-US"/>
              </w:rPr>
            </w:pPr>
            <w:del w:id="36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104F6603" w14:textId="77777777" w:rsidR="008D6823" w:rsidRPr="00310DF6" w:rsidDel="006A499B" w:rsidRDefault="008D6823" w:rsidP="00652F8F">
            <w:pPr>
              <w:widowControl/>
              <w:jc w:val="left"/>
              <w:rPr>
                <w:del w:id="369" w:author="zhangyang" w:date="2014-06-25T10:43:00Z"/>
                <w:rFonts w:ascii="Calibri" w:eastAsia="Times New Roman" w:hAnsi="Calibri" w:cs="Times New Roman"/>
                <w:bCs w:val="0"/>
                <w:sz w:val="20"/>
                <w:szCs w:val="20"/>
                <w:lang w:eastAsia="en-US"/>
              </w:rPr>
            </w:pPr>
            <w:del w:id="370"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510949E7" w14:textId="77777777" w:rsidR="008D6823" w:rsidRPr="00310DF6" w:rsidDel="006A499B" w:rsidRDefault="008D6823" w:rsidP="00652F8F">
            <w:pPr>
              <w:widowControl/>
              <w:jc w:val="left"/>
              <w:rPr>
                <w:del w:id="371" w:author="zhangyang" w:date="2014-06-25T10:43:00Z"/>
                <w:rFonts w:ascii="Calibri" w:eastAsia="Times New Roman" w:hAnsi="Calibri" w:cs="Times New Roman"/>
                <w:bCs w:val="0"/>
                <w:color w:val="000000"/>
                <w:sz w:val="20"/>
                <w:szCs w:val="20"/>
                <w:lang w:eastAsia="en-US"/>
              </w:rPr>
            </w:pPr>
            <w:del w:id="37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6C64F385" w14:textId="77777777" w:rsidR="008D6823" w:rsidRPr="00310DF6" w:rsidDel="006A499B" w:rsidRDefault="008D6823" w:rsidP="00652F8F">
            <w:pPr>
              <w:widowControl/>
              <w:jc w:val="left"/>
              <w:rPr>
                <w:del w:id="373" w:author="zhangyang" w:date="2014-06-25T10:43:00Z"/>
                <w:rFonts w:ascii="Calibri" w:eastAsia="Times New Roman" w:hAnsi="Calibri" w:cs="Times New Roman"/>
                <w:bCs w:val="0"/>
                <w:color w:val="000000"/>
                <w:sz w:val="20"/>
                <w:szCs w:val="20"/>
                <w:lang w:eastAsia="en-US"/>
              </w:rPr>
            </w:pPr>
            <w:del w:id="374"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D52CDF4" w14:textId="77777777" w:rsidTr="00652F8F">
        <w:trPr>
          <w:trHeight w:val="255"/>
          <w:del w:id="375" w:author="zhangyang" w:date="2014-06-25T10:43:00Z"/>
        </w:trPr>
        <w:tc>
          <w:tcPr>
            <w:tcW w:w="3276" w:type="dxa"/>
            <w:shd w:val="clear" w:color="auto" w:fill="auto"/>
            <w:noWrap/>
            <w:vAlign w:val="center"/>
            <w:hideMark/>
          </w:tcPr>
          <w:p w14:paraId="47127823" w14:textId="77777777" w:rsidR="008D6823" w:rsidRPr="00310DF6" w:rsidDel="006A499B" w:rsidRDefault="008D6823" w:rsidP="00652F8F">
            <w:pPr>
              <w:widowControl/>
              <w:jc w:val="left"/>
              <w:rPr>
                <w:del w:id="376" w:author="zhangyang" w:date="2014-06-25T10:43:00Z"/>
                <w:rFonts w:ascii="Calibri" w:eastAsia="Times New Roman" w:hAnsi="Calibri" w:cs="Times New Roman"/>
                <w:bCs w:val="0"/>
                <w:sz w:val="20"/>
                <w:szCs w:val="20"/>
                <w:lang w:eastAsia="en-US"/>
              </w:rPr>
            </w:pPr>
            <w:del w:id="377" w:author="zhangyang" w:date="2014-06-25T10:43:00Z">
              <w:r w:rsidRPr="00310DF6" w:rsidDel="006A499B">
                <w:rPr>
                  <w:rFonts w:ascii="Calibri" w:eastAsia="Times New Roman" w:hAnsi="Calibri" w:cs="Times New Roman"/>
                  <w:bCs w:val="0"/>
                  <w:sz w:val="20"/>
                  <w:szCs w:val="20"/>
                  <w:lang w:eastAsia="en-US"/>
                </w:rPr>
                <w:delText xml:space="preserve">      Industry sector company operates in</w:delText>
              </w:r>
            </w:del>
          </w:p>
        </w:tc>
        <w:tc>
          <w:tcPr>
            <w:tcW w:w="1146" w:type="dxa"/>
            <w:shd w:val="clear" w:color="auto" w:fill="auto"/>
            <w:noWrap/>
            <w:vAlign w:val="center"/>
            <w:hideMark/>
          </w:tcPr>
          <w:p w14:paraId="2A97B8F3" w14:textId="77777777" w:rsidR="008D6823" w:rsidRPr="00310DF6" w:rsidDel="006A499B" w:rsidRDefault="008D6823" w:rsidP="00652F8F">
            <w:pPr>
              <w:widowControl/>
              <w:jc w:val="left"/>
              <w:rPr>
                <w:del w:id="378" w:author="zhangyang" w:date="2014-06-25T10:43:00Z"/>
                <w:rFonts w:ascii="Calibri" w:eastAsia="Times New Roman" w:hAnsi="Calibri" w:cs="Times New Roman"/>
                <w:bCs w:val="0"/>
                <w:color w:val="000000"/>
                <w:sz w:val="20"/>
                <w:szCs w:val="20"/>
                <w:lang w:eastAsia="en-US"/>
              </w:rPr>
            </w:pPr>
            <w:del w:id="37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199EFAC7" w14:textId="77777777" w:rsidR="008D6823" w:rsidRPr="00310DF6" w:rsidDel="006A499B" w:rsidRDefault="008D6823" w:rsidP="00652F8F">
            <w:pPr>
              <w:widowControl/>
              <w:jc w:val="left"/>
              <w:rPr>
                <w:del w:id="380" w:author="zhangyang" w:date="2014-06-25T10:43:00Z"/>
                <w:rFonts w:ascii="Calibri" w:eastAsia="Times New Roman" w:hAnsi="Calibri" w:cs="Times New Roman"/>
                <w:bCs w:val="0"/>
                <w:sz w:val="20"/>
                <w:szCs w:val="20"/>
                <w:lang w:eastAsia="en-US"/>
              </w:rPr>
            </w:pPr>
            <w:del w:id="381"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03075620" w14:textId="77777777" w:rsidR="008D6823" w:rsidRPr="00310DF6" w:rsidDel="006A499B" w:rsidRDefault="008D6823" w:rsidP="00652F8F">
            <w:pPr>
              <w:widowControl/>
              <w:jc w:val="left"/>
              <w:rPr>
                <w:del w:id="382" w:author="zhangyang" w:date="2014-06-25T10:43:00Z"/>
                <w:rFonts w:ascii="Calibri" w:eastAsia="Times New Roman" w:hAnsi="Calibri" w:cs="Times New Roman"/>
                <w:bCs w:val="0"/>
                <w:color w:val="000000"/>
                <w:sz w:val="20"/>
                <w:szCs w:val="20"/>
                <w:lang w:eastAsia="en-US"/>
              </w:rPr>
            </w:pPr>
            <w:del w:id="38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4B7FB515" w14:textId="77777777" w:rsidR="008D6823" w:rsidRPr="00310DF6" w:rsidDel="006A499B" w:rsidRDefault="008D6823" w:rsidP="00652F8F">
            <w:pPr>
              <w:widowControl/>
              <w:jc w:val="left"/>
              <w:rPr>
                <w:del w:id="384" w:author="zhangyang" w:date="2014-06-25T10:43:00Z"/>
                <w:rFonts w:ascii="Calibri" w:eastAsia="Times New Roman" w:hAnsi="Calibri" w:cs="Times New Roman"/>
                <w:bCs w:val="0"/>
                <w:color w:val="000000"/>
                <w:sz w:val="20"/>
                <w:szCs w:val="20"/>
                <w:lang w:eastAsia="en-US"/>
              </w:rPr>
            </w:pPr>
            <w:del w:id="385"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2AC7D39E" w14:textId="77777777" w:rsidTr="00652F8F">
        <w:trPr>
          <w:trHeight w:val="510"/>
          <w:del w:id="386" w:author="zhangyang" w:date="2014-06-25T10:43:00Z"/>
        </w:trPr>
        <w:tc>
          <w:tcPr>
            <w:tcW w:w="3276" w:type="dxa"/>
            <w:shd w:val="clear" w:color="auto" w:fill="auto"/>
            <w:vAlign w:val="center"/>
            <w:hideMark/>
          </w:tcPr>
          <w:p w14:paraId="6CB40CFD" w14:textId="77777777" w:rsidR="008D6823" w:rsidRPr="00310DF6" w:rsidDel="006A499B" w:rsidRDefault="008D6823" w:rsidP="00652F8F">
            <w:pPr>
              <w:widowControl/>
              <w:jc w:val="left"/>
              <w:rPr>
                <w:del w:id="387" w:author="zhangyang" w:date="2014-06-25T10:43:00Z"/>
                <w:rFonts w:ascii="Calibri" w:eastAsia="Times New Roman" w:hAnsi="Calibri" w:cs="Times New Roman"/>
                <w:bCs w:val="0"/>
                <w:sz w:val="20"/>
                <w:szCs w:val="20"/>
                <w:lang w:eastAsia="en-US"/>
              </w:rPr>
            </w:pPr>
            <w:del w:id="388" w:author="zhangyang" w:date="2014-06-25T10:43:00Z">
              <w:r w:rsidRPr="00310DF6" w:rsidDel="006A499B">
                <w:rPr>
                  <w:rFonts w:ascii="Calibri" w:eastAsia="Times New Roman" w:hAnsi="Calibri" w:cs="Times New Roman"/>
                  <w:bCs w:val="0"/>
                  <w:sz w:val="20"/>
                  <w:szCs w:val="20"/>
                  <w:lang w:eastAsia="en-US"/>
                </w:rPr>
                <w:delText xml:space="preserve">      Have you already invested in alternative financing platforms?</w:delText>
              </w:r>
            </w:del>
          </w:p>
        </w:tc>
        <w:tc>
          <w:tcPr>
            <w:tcW w:w="1146" w:type="dxa"/>
            <w:shd w:val="clear" w:color="auto" w:fill="auto"/>
            <w:noWrap/>
            <w:vAlign w:val="center"/>
            <w:hideMark/>
          </w:tcPr>
          <w:p w14:paraId="52632FC8" w14:textId="77777777" w:rsidR="008D6823" w:rsidRPr="00310DF6" w:rsidDel="006A499B" w:rsidRDefault="008D6823" w:rsidP="00652F8F">
            <w:pPr>
              <w:widowControl/>
              <w:jc w:val="left"/>
              <w:rPr>
                <w:del w:id="389" w:author="zhangyang" w:date="2014-06-25T10:43:00Z"/>
                <w:rFonts w:ascii="Calibri" w:eastAsia="Times New Roman" w:hAnsi="Calibri" w:cs="Times New Roman"/>
                <w:bCs w:val="0"/>
                <w:color w:val="000000"/>
                <w:sz w:val="20"/>
                <w:szCs w:val="20"/>
                <w:lang w:eastAsia="en-US"/>
              </w:rPr>
            </w:pPr>
            <w:del w:id="390"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422CFED2" w14:textId="77777777" w:rsidR="008D6823" w:rsidRPr="00310DF6" w:rsidDel="006A499B" w:rsidRDefault="008D6823" w:rsidP="00652F8F">
            <w:pPr>
              <w:widowControl/>
              <w:jc w:val="left"/>
              <w:rPr>
                <w:del w:id="391" w:author="zhangyang" w:date="2014-06-25T10:43:00Z"/>
                <w:rFonts w:ascii="Calibri" w:eastAsia="Times New Roman" w:hAnsi="Calibri" w:cs="Times New Roman"/>
                <w:bCs w:val="0"/>
                <w:sz w:val="20"/>
                <w:szCs w:val="20"/>
                <w:lang w:eastAsia="en-US"/>
              </w:rPr>
            </w:pPr>
            <w:del w:id="392" w:author="zhangyang" w:date="2014-06-25T10:43:00Z">
              <w:r w:rsidRPr="00310DF6" w:rsidDel="006A499B">
                <w:rPr>
                  <w:rFonts w:ascii="Calibri" w:eastAsia="Times New Roman" w:hAnsi="Calibri" w:cs="Times New Roman"/>
                  <w:bCs w:val="0"/>
                  <w:sz w:val="20"/>
                  <w:szCs w:val="20"/>
                  <w:lang w:eastAsia="en-US"/>
                </w:rPr>
                <w:delText>Yes/No (If yes please specify)</w:delText>
              </w:r>
            </w:del>
          </w:p>
        </w:tc>
        <w:tc>
          <w:tcPr>
            <w:tcW w:w="640" w:type="dxa"/>
            <w:shd w:val="clear" w:color="auto" w:fill="auto"/>
            <w:noWrap/>
            <w:vAlign w:val="center"/>
            <w:hideMark/>
          </w:tcPr>
          <w:p w14:paraId="53389F18" w14:textId="77777777" w:rsidR="008D6823" w:rsidRPr="00310DF6" w:rsidDel="006A499B" w:rsidRDefault="008D6823" w:rsidP="00652F8F">
            <w:pPr>
              <w:widowControl/>
              <w:jc w:val="left"/>
              <w:rPr>
                <w:del w:id="393" w:author="zhangyang" w:date="2014-06-25T10:43:00Z"/>
                <w:rFonts w:ascii="Calibri" w:eastAsia="Times New Roman" w:hAnsi="Calibri" w:cs="Times New Roman"/>
                <w:bCs w:val="0"/>
                <w:color w:val="000000"/>
                <w:sz w:val="20"/>
                <w:szCs w:val="20"/>
                <w:lang w:eastAsia="en-US"/>
              </w:rPr>
            </w:pPr>
            <w:del w:id="394"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3E3C4FA2" w14:textId="77777777" w:rsidR="008D6823" w:rsidRPr="00310DF6" w:rsidDel="006A499B" w:rsidRDefault="008D6823" w:rsidP="00652F8F">
            <w:pPr>
              <w:widowControl/>
              <w:jc w:val="left"/>
              <w:rPr>
                <w:del w:id="395" w:author="zhangyang" w:date="2014-06-25T10:43:00Z"/>
                <w:rFonts w:ascii="Calibri" w:eastAsia="Times New Roman" w:hAnsi="Calibri" w:cs="Times New Roman"/>
                <w:bCs w:val="0"/>
                <w:color w:val="000000"/>
                <w:sz w:val="20"/>
                <w:szCs w:val="20"/>
                <w:lang w:eastAsia="en-US"/>
              </w:rPr>
            </w:pPr>
            <w:del w:id="396"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2F7D2E45" w14:textId="77777777" w:rsidTr="00652F8F">
        <w:trPr>
          <w:trHeight w:val="510"/>
          <w:del w:id="397" w:author="zhangyang" w:date="2014-06-25T10:43:00Z"/>
        </w:trPr>
        <w:tc>
          <w:tcPr>
            <w:tcW w:w="3276" w:type="dxa"/>
            <w:shd w:val="clear" w:color="auto" w:fill="auto"/>
            <w:vAlign w:val="center"/>
            <w:hideMark/>
          </w:tcPr>
          <w:p w14:paraId="4F0E1F1A" w14:textId="77777777" w:rsidR="008D6823" w:rsidRPr="00310DF6" w:rsidDel="006A499B" w:rsidRDefault="008D6823" w:rsidP="00652F8F">
            <w:pPr>
              <w:widowControl/>
              <w:jc w:val="left"/>
              <w:rPr>
                <w:del w:id="398" w:author="zhangyang" w:date="2014-06-25T10:43:00Z"/>
                <w:rFonts w:ascii="Calibri" w:eastAsia="Times New Roman" w:hAnsi="Calibri" w:cs="Times New Roman"/>
                <w:bCs w:val="0"/>
                <w:color w:val="000000"/>
                <w:sz w:val="20"/>
                <w:szCs w:val="20"/>
                <w:lang w:eastAsia="en-US"/>
              </w:rPr>
            </w:pPr>
            <w:del w:id="399" w:author="zhangyang" w:date="2014-06-25T10:43:00Z">
              <w:r w:rsidRPr="00310DF6" w:rsidDel="006A499B">
                <w:rPr>
                  <w:rFonts w:ascii="Calibri" w:eastAsia="Times New Roman" w:hAnsi="Calibri" w:cs="Times New Roman"/>
                  <w:bCs w:val="0"/>
                  <w:color w:val="000000"/>
                  <w:sz w:val="20"/>
                  <w:szCs w:val="20"/>
                  <w:lang w:eastAsia="en-US"/>
                </w:rPr>
                <w:delText xml:space="preserve">      Number of years you have been active as an investor</w:delText>
              </w:r>
            </w:del>
          </w:p>
        </w:tc>
        <w:tc>
          <w:tcPr>
            <w:tcW w:w="1146" w:type="dxa"/>
            <w:shd w:val="clear" w:color="auto" w:fill="auto"/>
            <w:noWrap/>
            <w:vAlign w:val="center"/>
            <w:hideMark/>
          </w:tcPr>
          <w:p w14:paraId="6BCC05F4" w14:textId="77777777" w:rsidR="008D6823" w:rsidRPr="00310DF6" w:rsidDel="006A499B" w:rsidRDefault="008D6823" w:rsidP="00652F8F">
            <w:pPr>
              <w:widowControl/>
              <w:jc w:val="left"/>
              <w:rPr>
                <w:del w:id="400" w:author="zhangyang" w:date="2014-06-25T10:43:00Z"/>
                <w:rFonts w:ascii="Calibri" w:eastAsia="Times New Roman" w:hAnsi="Calibri" w:cs="Times New Roman"/>
                <w:bCs w:val="0"/>
                <w:color w:val="000000"/>
                <w:sz w:val="20"/>
                <w:szCs w:val="20"/>
                <w:lang w:eastAsia="en-US"/>
              </w:rPr>
            </w:pPr>
            <w:del w:id="401"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D0D55DC" w14:textId="77777777" w:rsidR="008D6823" w:rsidRPr="00310DF6" w:rsidDel="006A499B" w:rsidRDefault="008D6823" w:rsidP="00652F8F">
            <w:pPr>
              <w:widowControl/>
              <w:jc w:val="left"/>
              <w:rPr>
                <w:del w:id="402" w:author="zhangyang" w:date="2014-06-25T10:43:00Z"/>
                <w:rFonts w:ascii="Calibri" w:eastAsia="Times New Roman" w:hAnsi="Calibri" w:cs="Times New Roman"/>
                <w:bCs w:val="0"/>
                <w:sz w:val="20"/>
                <w:szCs w:val="20"/>
                <w:lang w:eastAsia="en-US"/>
              </w:rPr>
            </w:pPr>
            <w:del w:id="403" w:author="zhangyang" w:date="2014-06-25T10:43:00Z">
              <w:r w:rsidRPr="00310DF6" w:rsidDel="006A499B">
                <w:rPr>
                  <w:rFonts w:ascii="Calibri" w:eastAsia="Times New Roman" w:hAnsi="Calibri" w:cs="Times New Roman"/>
                  <w:bCs w:val="0"/>
                  <w:sz w:val="20"/>
                  <w:szCs w:val="20"/>
                  <w:lang w:eastAsia="en-US"/>
                </w:rPr>
                <w:delText>Drop down list</w:delText>
              </w:r>
            </w:del>
          </w:p>
        </w:tc>
        <w:tc>
          <w:tcPr>
            <w:tcW w:w="640" w:type="dxa"/>
            <w:shd w:val="clear" w:color="auto" w:fill="auto"/>
            <w:noWrap/>
            <w:vAlign w:val="center"/>
            <w:hideMark/>
          </w:tcPr>
          <w:p w14:paraId="53A381E8" w14:textId="77777777" w:rsidR="008D6823" w:rsidRPr="00310DF6" w:rsidDel="006A499B" w:rsidRDefault="008D6823" w:rsidP="00652F8F">
            <w:pPr>
              <w:widowControl/>
              <w:jc w:val="left"/>
              <w:rPr>
                <w:del w:id="404" w:author="zhangyang" w:date="2014-06-25T10:43:00Z"/>
                <w:rFonts w:ascii="Calibri" w:eastAsia="Times New Roman" w:hAnsi="Calibri" w:cs="Times New Roman"/>
                <w:bCs w:val="0"/>
                <w:color w:val="000000"/>
                <w:sz w:val="20"/>
                <w:szCs w:val="20"/>
                <w:lang w:eastAsia="en-US"/>
              </w:rPr>
            </w:pPr>
            <w:del w:id="40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42BB88D5" w14:textId="77777777" w:rsidR="008D6823" w:rsidRPr="00310DF6" w:rsidDel="006A499B" w:rsidRDefault="008D6823" w:rsidP="00652F8F">
            <w:pPr>
              <w:widowControl/>
              <w:jc w:val="left"/>
              <w:rPr>
                <w:del w:id="406" w:author="zhangyang" w:date="2014-06-25T10:43:00Z"/>
                <w:rFonts w:ascii="Calibri" w:eastAsia="Times New Roman" w:hAnsi="Calibri" w:cs="Times New Roman"/>
                <w:bCs w:val="0"/>
                <w:color w:val="000000"/>
                <w:sz w:val="20"/>
                <w:szCs w:val="20"/>
                <w:lang w:eastAsia="en-US"/>
              </w:rPr>
            </w:pPr>
            <w:del w:id="407"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050C514" w14:textId="77777777" w:rsidTr="00652F8F">
        <w:trPr>
          <w:trHeight w:val="510"/>
          <w:del w:id="408" w:author="zhangyang" w:date="2014-06-25T10:43:00Z"/>
        </w:trPr>
        <w:tc>
          <w:tcPr>
            <w:tcW w:w="3276" w:type="dxa"/>
            <w:shd w:val="clear" w:color="auto" w:fill="auto"/>
            <w:vAlign w:val="center"/>
            <w:hideMark/>
          </w:tcPr>
          <w:p w14:paraId="7064CD34" w14:textId="77777777" w:rsidR="008D6823" w:rsidRPr="00310DF6" w:rsidDel="006A499B" w:rsidRDefault="008D6823" w:rsidP="00652F8F">
            <w:pPr>
              <w:widowControl/>
              <w:jc w:val="left"/>
              <w:rPr>
                <w:del w:id="409" w:author="zhangyang" w:date="2014-06-25T10:43:00Z"/>
                <w:rFonts w:ascii="Calibri" w:eastAsia="Times New Roman" w:hAnsi="Calibri" w:cs="Times New Roman"/>
                <w:bCs w:val="0"/>
                <w:color w:val="000000"/>
                <w:sz w:val="20"/>
                <w:szCs w:val="20"/>
                <w:lang w:eastAsia="en-US"/>
              </w:rPr>
            </w:pPr>
            <w:del w:id="410" w:author="zhangyang" w:date="2014-06-25T10:43:00Z">
              <w:r w:rsidRPr="00310DF6" w:rsidDel="006A499B">
                <w:rPr>
                  <w:rFonts w:ascii="Calibri" w:eastAsia="Times New Roman" w:hAnsi="Calibri" w:cs="Times New Roman"/>
                  <w:bCs w:val="0"/>
                  <w:color w:val="000000"/>
                  <w:sz w:val="20"/>
                  <w:szCs w:val="20"/>
                  <w:lang w:eastAsia="en-US"/>
                </w:rPr>
                <w:delText xml:space="preserve">      Estimated amount to invest over the next 12 months</w:delText>
              </w:r>
            </w:del>
          </w:p>
        </w:tc>
        <w:tc>
          <w:tcPr>
            <w:tcW w:w="1146" w:type="dxa"/>
            <w:shd w:val="clear" w:color="auto" w:fill="auto"/>
            <w:noWrap/>
            <w:vAlign w:val="center"/>
            <w:hideMark/>
          </w:tcPr>
          <w:p w14:paraId="6621304F" w14:textId="77777777" w:rsidR="008D6823" w:rsidRPr="00310DF6" w:rsidDel="006A499B" w:rsidRDefault="008D6823" w:rsidP="00652F8F">
            <w:pPr>
              <w:widowControl/>
              <w:jc w:val="left"/>
              <w:rPr>
                <w:del w:id="411" w:author="zhangyang" w:date="2014-06-25T10:43:00Z"/>
                <w:rFonts w:ascii="Calibri" w:eastAsia="Times New Roman" w:hAnsi="Calibri" w:cs="Times New Roman"/>
                <w:bCs w:val="0"/>
                <w:color w:val="000000"/>
                <w:sz w:val="20"/>
                <w:szCs w:val="20"/>
                <w:lang w:eastAsia="en-US"/>
              </w:rPr>
            </w:pPr>
            <w:del w:id="412"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2247409C" w14:textId="77777777" w:rsidR="008D6823" w:rsidRPr="00310DF6" w:rsidDel="006A499B" w:rsidRDefault="008D6823" w:rsidP="00652F8F">
            <w:pPr>
              <w:widowControl/>
              <w:jc w:val="left"/>
              <w:rPr>
                <w:del w:id="413" w:author="zhangyang" w:date="2014-06-25T10:43:00Z"/>
                <w:rFonts w:ascii="Calibri" w:eastAsia="Times New Roman" w:hAnsi="Calibri" w:cs="Times New Roman"/>
                <w:bCs w:val="0"/>
                <w:sz w:val="20"/>
                <w:szCs w:val="20"/>
                <w:lang w:eastAsia="en-US"/>
              </w:rPr>
            </w:pPr>
            <w:del w:id="414" w:author="zhangyang" w:date="2014-06-25T10:43:00Z">
              <w:r w:rsidRPr="00310DF6" w:rsidDel="006A499B">
                <w:rPr>
                  <w:rFonts w:ascii="Calibri" w:eastAsia="Times New Roman" w:hAnsi="Calibri" w:cs="Times New Roman"/>
                  <w:bCs w:val="0"/>
                  <w:sz w:val="20"/>
                  <w:szCs w:val="20"/>
                  <w:lang w:eastAsia="en-US"/>
                </w:rPr>
                <w:delText>Drop down list</w:delText>
              </w:r>
            </w:del>
          </w:p>
        </w:tc>
        <w:tc>
          <w:tcPr>
            <w:tcW w:w="640" w:type="dxa"/>
            <w:shd w:val="clear" w:color="auto" w:fill="auto"/>
            <w:noWrap/>
            <w:vAlign w:val="center"/>
            <w:hideMark/>
          </w:tcPr>
          <w:p w14:paraId="22866875" w14:textId="77777777" w:rsidR="008D6823" w:rsidRPr="00310DF6" w:rsidDel="006A499B" w:rsidRDefault="008D6823" w:rsidP="00652F8F">
            <w:pPr>
              <w:widowControl/>
              <w:jc w:val="left"/>
              <w:rPr>
                <w:del w:id="415" w:author="zhangyang" w:date="2014-06-25T10:43:00Z"/>
                <w:rFonts w:ascii="Calibri" w:eastAsia="Times New Roman" w:hAnsi="Calibri" w:cs="Times New Roman"/>
                <w:bCs w:val="0"/>
                <w:color w:val="000000"/>
                <w:sz w:val="20"/>
                <w:szCs w:val="20"/>
                <w:lang w:eastAsia="en-US"/>
              </w:rPr>
            </w:pPr>
            <w:del w:id="416"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1962046F" w14:textId="77777777" w:rsidR="008D6823" w:rsidRPr="00310DF6" w:rsidDel="006A499B" w:rsidRDefault="008D6823" w:rsidP="00652F8F">
            <w:pPr>
              <w:widowControl/>
              <w:jc w:val="left"/>
              <w:rPr>
                <w:del w:id="417" w:author="zhangyang" w:date="2014-06-25T10:43:00Z"/>
                <w:rFonts w:ascii="Calibri" w:eastAsia="Times New Roman" w:hAnsi="Calibri" w:cs="Times New Roman"/>
                <w:bCs w:val="0"/>
                <w:color w:val="000000"/>
                <w:sz w:val="20"/>
                <w:szCs w:val="20"/>
                <w:lang w:eastAsia="en-US"/>
              </w:rPr>
            </w:pPr>
            <w:del w:id="418"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2113039D" w14:textId="77777777" w:rsidTr="00652F8F">
        <w:trPr>
          <w:trHeight w:val="510"/>
          <w:del w:id="419" w:author="zhangyang" w:date="2014-06-25T10:43:00Z"/>
        </w:trPr>
        <w:tc>
          <w:tcPr>
            <w:tcW w:w="3276" w:type="dxa"/>
            <w:shd w:val="clear" w:color="auto" w:fill="auto"/>
            <w:noWrap/>
            <w:vAlign w:val="center"/>
            <w:hideMark/>
          </w:tcPr>
          <w:p w14:paraId="15A5774C" w14:textId="77777777" w:rsidR="008D6823" w:rsidRPr="00310DF6" w:rsidDel="006A499B" w:rsidRDefault="008D6823" w:rsidP="00652F8F">
            <w:pPr>
              <w:widowControl/>
              <w:jc w:val="left"/>
              <w:rPr>
                <w:del w:id="420" w:author="zhangyang" w:date="2014-06-25T10:43:00Z"/>
                <w:rFonts w:ascii="Calibri" w:eastAsia="Times New Roman" w:hAnsi="Calibri" w:cs="Times New Roman"/>
                <w:b/>
                <w:color w:val="002060"/>
                <w:sz w:val="20"/>
                <w:szCs w:val="20"/>
                <w:lang w:eastAsia="en-US"/>
              </w:rPr>
            </w:pPr>
            <w:del w:id="421" w:author="zhangyang" w:date="2014-06-25T10:43:00Z">
              <w:r w:rsidRPr="00310DF6" w:rsidDel="006A499B">
                <w:rPr>
                  <w:rFonts w:ascii="Calibri" w:eastAsia="Times New Roman" w:hAnsi="Calibri" w:cs="Times New Roman"/>
                  <w:b/>
                  <w:color w:val="002060"/>
                  <w:sz w:val="20"/>
                  <w:szCs w:val="20"/>
                  <w:lang w:eastAsia="en-US"/>
                </w:rPr>
                <w:delText>Invest as company/Institution</w:delText>
              </w:r>
            </w:del>
          </w:p>
        </w:tc>
        <w:tc>
          <w:tcPr>
            <w:tcW w:w="1146" w:type="dxa"/>
            <w:shd w:val="clear" w:color="auto" w:fill="auto"/>
            <w:noWrap/>
            <w:vAlign w:val="center"/>
            <w:hideMark/>
          </w:tcPr>
          <w:p w14:paraId="07DE48B9" w14:textId="77777777" w:rsidR="008D6823" w:rsidRPr="00310DF6" w:rsidDel="006A499B" w:rsidRDefault="008D6823" w:rsidP="00652F8F">
            <w:pPr>
              <w:widowControl/>
              <w:jc w:val="left"/>
              <w:rPr>
                <w:del w:id="422" w:author="zhangyang" w:date="2014-06-25T10:43:00Z"/>
                <w:rFonts w:ascii="Calibri" w:eastAsia="Times New Roman" w:hAnsi="Calibri" w:cs="Times New Roman"/>
                <w:bCs w:val="0"/>
                <w:color w:val="000000"/>
                <w:sz w:val="20"/>
                <w:szCs w:val="20"/>
                <w:lang w:eastAsia="en-US"/>
              </w:rPr>
            </w:pPr>
            <w:del w:id="42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759897D4" w14:textId="77777777" w:rsidR="008D6823" w:rsidRPr="00310DF6" w:rsidDel="006A499B" w:rsidRDefault="008D6823" w:rsidP="00652F8F">
            <w:pPr>
              <w:widowControl/>
              <w:jc w:val="left"/>
              <w:rPr>
                <w:del w:id="424" w:author="zhangyang" w:date="2014-06-25T10:43:00Z"/>
                <w:rFonts w:ascii="Calibri" w:eastAsia="Times New Roman" w:hAnsi="Calibri" w:cs="Times New Roman"/>
                <w:bCs w:val="0"/>
                <w:sz w:val="20"/>
                <w:szCs w:val="20"/>
                <w:lang w:eastAsia="en-US"/>
              </w:rPr>
            </w:pPr>
            <w:del w:id="425" w:author="zhangyang" w:date="2014-06-25T10:43:00Z">
              <w:r w:rsidRPr="00310DF6" w:rsidDel="006A499B">
                <w:rPr>
                  <w:rFonts w:ascii="Calibri" w:eastAsia="Times New Roman" w:hAnsi="Calibri" w:cs="Times New Roman"/>
                  <w:bCs w:val="0"/>
                  <w:sz w:val="20"/>
                  <w:szCs w:val="20"/>
                  <w:lang w:eastAsia="en-US"/>
                </w:rPr>
                <w:delText> </w:delText>
              </w:r>
            </w:del>
          </w:p>
        </w:tc>
        <w:tc>
          <w:tcPr>
            <w:tcW w:w="640" w:type="dxa"/>
            <w:shd w:val="clear" w:color="auto" w:fill="auto"/>
            <w:noWrap/>
            <w:vAlign w:val="center"/>
            <w:hideMark/>
          </w:tcPr>
          <w:p w14:paraId="7A0589D0" w14:textId="77777777" w:rsidR="008D6823" w:rsidRPr="00310DF6" w:rsidDel="006A499B" w:rsidRDefault="008D6823" w:rsidP="00652F8F">
            <w:pPr>
              <w:widowControl/>
              <w:jc w:val="left"/>
              <w:rPr>
                <w:del w:id="426" w:author="zhangyang" w:date="2014-06-25T10:43:00Z"/>
                <w:rFonts w:ascii="Calibri" w:eastAsia="Times New Roman" w:hAnsi="Calibri" w:cs="Times New Roman"/>
                <w:bCs w:val="0"/>
                <w:color w:val="000000"/>
                <w:sz w:val="20"/>
                <w:szCs w:val="20"/>
                <w:lang w:eastAsia="en-US"/>
              </w:rPr>
            </w:pPr>
            <w:del w:id="42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4184DCAF" w14:textId="77777777" w:rsidR="008D6823" w:rsidRPr="00310DF6" w:rsidDel="006A499B" w:rsidRDefault="008D6823" w:rsidP="00652F8F">
            <w:pPr>
              <w:widowControl/>
              <w:jc w:val="left"/>
              <w:rPr>
                <w:del w:id="428" w:author="zhangyang" w:date="2014-06-25T10:43:00Z"/>
                <w:rFonts w:ascii="Calibri" w:eastAsia="Times New Roman" w:hAnsi="Calibri" w:cs="Times New Roman"/>
                <w:bCs w:val="0"/>
                <w:color w:val="002060"/>
                <w:sz w:val="20"/>
                <w:szCs w:val="20"/>
                <w:lang w:eastAsia="en-US"/>
              </w:rPr>
            </w:pPr>
            <w:del w:id="429" w:author="zhangyang" w:date="2014-06-25T10:43:00Z">
              <w:r w:rsidRPr="00310DF6" w:rsidDel="006A499B">
                <w:rPr>
                  <w:rFonts w:ascii="Calibri" w:eastAsia="Times New Roman" w:hAnsi="Calibri" w:cs="Times New Roman"/>
                  <w:bCs w:val="0"/>
                  <w:color w:val="002060"/>
                  <w:sz w:val="20"/>
                  <w:szCs w:val="20"/>
                  <w:lang w:eastAsia="en-US"/>
                </w:rPr>
                <w:delText>Only shown when operating as company</w:delText>
              </w:r>
            </w:del>
          </w:p>
        </w:tc>
      </w:tr>
      <w:tr w:rsidR="008D6823" w:rsidRPr="00310DF6" w:rsidDel="006A499B" w14:paraId="701C7272" w14:textId="77777777" w:rsidTr="00652F8F">
        <w:trPr>
          <w:trHeight w:val="420"/>
          <w:del w:id="430" w:author="zhangyang" w:date="2014-06-25T10:43:00Z"/>
        </w:trPr>
        <w:tc>
          <w:tcPr>
            <w:tcW w:w="3276" w:type="dxa"/>
            <w:shd w:val="clear" w:color="auto" w:fill="auto"/>
            <w:vAlign w:val="center"/>
            <w:hideMark/>
          </w:tcPr>
          <w:p w14:paraId="717E4FEF" w14:textId="77777777" w:rsidR="008D6823" w:rsidRPr="00310DF6" w:rsidDel="006A499B" w:rsidRDefault="008D6823" w:rsidP="00652F8F">
            <w:pPr>
              <w:widowControl/>
              <w:jc w:val="left"/>
              <w:rPr>
                <w:del w:id="431" w:author="zhangyang" w:date="2014-06-25T10:43:00Z"/>
                <w:rFonts w:ascii="Calibri" w:eastAsia="Times New Roman" w:hAnsi="Calibri" w:cs="Times New Roman"/>
                <w:bCs w:val="0"/>
                <w:color w:val="000000"/>
                <w:sz w:val="20"/>
                <w:szCs w:val="20"/>
                <w:lang w:eastAsia="en-US"/>
              </w:rPr>
            </w:pPr>
            <w:del w:id="432" w:author="zhangyang" w:date="2014-06-25T10:43:00Z">
              <w:r w:rsidRPr="00310DF6" w:rsidDel="006A499B">
                <w:rPr>
                  <w:rFonts w:ascii="Calibri" w:eastAsia="Times New Roman" w:hAnsi="Calibri" w:cs="Times New Roman"/>
                  <w:bCs w:val="0"/>
                  <w:color w:val="000000"/>
                  <w:sz w:val="20"/>
                  <w:szCs w:val="20"/>
                  <w:lang w:eastAsia="en-US"/>
                </w:rPr>
                <w:delText xml:space="preserve">      Company name</w:delText>
              </w:r>
            </w:del>
          </w:p>
        </w:tc>
        <w:tc>
          <w:tcPr>
            <w:tcW w:w="1146" w:type="dxa"/>
            <w:shd w:val="clear" w:color="auto" w:fill="auto"/>
            <w:noWrap/>
            <w:vAlign w:val="center"/>
            <w:hideMark/>
          </w:tcPr>
          <w:p w14:paraId="15CD82FB" w14:textId="77777777" w:rsidR="008D6823" w:rsidRPr="00310DF6" w:rsidDel="006A499B" w:rsidRDefault="008D6823" w:rsidP="00652F8F">
            <w:pPr>
              <w:widowControl/>
              <w:jc w:val="left"/>
              <w:rPr>
                <w:del w:id="433" w:author="zhangyang" w:date="2014-06-25T10:43:00Z"/>
                <w:rFonts w:ascii="Calibri" w:eastAsia="Times New Roman" w:hAnsi="Calibri" w:cs="Times New Roman"/>
                <w:bCs w:val="0"/>
                <w:color w:val="000000"/>
                <w:sz w:val="20"/>
                <w:szCs w:val="20"/>
                <w:lang w:eastAsia="en-US"/>
              </w:rPr>
            </w:pPr>
            <w:del w:id="434"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0826941B" w14:textId="77777777" w:rsidR="008D6823" w:rsidRPr="00310DF6" w:rsidDel="006A499B" w:rsidRDefault="008D6823" w:rsidP="00652F8F">
            <w:pPr>
              <w:widowControl/>
              <w:jc w:val="left"/>
              <w:rPr>
                <w:del w:id="435" w:author="zhangyang" w:date="2014-06-25T10:43:00Z"/>
                <w:rFonts w:ascii="Calibri" w:eastAsia="Times New Roman" w:hAnsi="Calibri" w:cs="Times New Roman"/>
                <w:bCs w:val="0"/>
                <w:color w:val="000000"/>
                <w:sz w:val="20"/>
                <w:szCs w:val="20"/>
                <w:lang w:eastAsia="en-US"/>
              </w:rPr>
            </w:pPr>
            <w:del w:id="436"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B0C76C5" w14:textId="77777777" w:rsidR="008D6823" w:rsidRPr="00310DF6" w:rsidDel="006A499B" w:rsidRDefault="008D6823" w:rsidP="00652F8F">
            <w:pPr>
              <w:widowControl/>
              <w:jc w:val="left"/>
              <w:rPr>
                <w:del w:id="437" w:author="zhangyang" w:date="2014-06-25T10:43:00Z"/>
                <w:rFonts w:ascii="Calibri" w:eastAsia="Times New Roman" w:hAnsi="Calibri" w:cs="Times New Roman"/>
                <w:bCs w:val="0"/>
                <w:color w:val="000000"/>
                <w:sz w:val="20"/>
                <w:szCs w:val="20"/>
                <w:lang w:eastAsia="en-US"/>
              </w:rPr>
            </w:pPr>
            <w:del w:id="43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restart"/>
            <w:shd w:val="clear" w:color="auto" w:fill="auto"/>
            <w:vAlign w:val="center"/>
            <w:hideMark/>
          </w:tcPr>
          <w:p w14:paraId="38354ECA" w14:textId="77777777" w:rsidR="008D6823" w:rsidRPr="00310DF6" w:rsidDel="006A499B" w:rsidRDefault="008D6823" w:rsidP="00652F8F">
            <w:pPr>
              <w:widowControl/>
              <w:jc w:val="left"/>
              <w:rPr>
                <w:del w:id="439" w:author="zhangyang" w:date="2014-06-25T10:43:00Z"/>
                <w:rFonts w:ascii="Calibri" w:eastAsia="Times New Roman" w:hAnsi="Calibri" w:cs="Times New Roman"/>
                <w:bCs w:val="0"/>
                <w:color w:val="000000"/>
                <w:sz w:val="20"/>
                <w:szCs w:val="20"/>
                <w:lang w:eastAsia="en-US"/>
              </w:rPr>
            </w:pPr>
            <w:del w:id="440" w:author="zhangyang" w:date="2014-06-25T10:43:00Z">
              <w:r w:rsidRPr="00310DF6" w:rsidDel="006A499B">
                <w:rPr>
                  <w:rFonts w:ascii="Calibri" w:eastAsia="Times New Roman" w:hAnsi="Calibri" w:cs="Times New Roman"/>
                  <w:bCs w:val="0"/>
                  <w:color w:val="000000"/>
                  <w:sz w:val="20"/>
                  <w:szCs w:val="20"/>
                  <w:lang w:eastAsia="en-US"/>
                </w:rPr>
                <w:delText>map to the documentation of company license</w:delText>
              </w:r>
            </w:del>
          </w:p>
        </w:tc>
      </w:tr>
      <w:tr w:rsidR="008D6823" w:rsidRPr="00310DF6" w:rsidDel="006A499B" w14:paraId="4ED0189D" w14:textId="77777777" w:rsidTr="00652F8F">
        <w:trPr>
          <w:trHeight w:val="510"/>
          <w:del w:id="441" w:author="zhangyang" w:date="2014-06-25T10:43:00Z"/>
        </w:trPr>
        <w:tc>
          <w:tcPr>
            <w:tcW w:w="3276" w:type="dxa"/>
            <w:shd w:val="clear" w:color="auto" w:fill="auto"/>
            <w:vAlign w:val="center"/>
            <w:hideMark/>
          </w:tcPr>
          <w:p w14:paraId="0E5F822B" w14:textId="77777777" w:rsidR="008D6823" w:rsidRPr="00310DF6" w:rsidDel="006A499B" w:rsidRDefault="008D6823" w:rsidP="00652F8F">
            <w:pPr>
              <w:widowControl/>
              <w:jc w:val="left"/>
              <w:rPr>
                <w:del w:id="442" w:author="zhangyang" w:date="2014-06-25T10:43:00Z"/>
                <w:rFonts w:ascii="Calibri" w:eastAsia="Times New Roman" w:hAnsi="Calibri" w:cs="Times New Roman"/>
                <w:bCs w:val="0"/>
                <w:color w:val="000000"/>
                <w:sz w:val="20"/>
                <w:szCs w:val="20"/>
                <w:lang w:eastAsia="en-US"/>
              </w:rPr>
            </w:pPr>
            <w:del w:id="443" w:author="zhangyang" w:date="2014-06-25T10:43:00Z">
              <w:r w:rsidRPr="00310DF6" w:rsidDel="006A499B">
                <w:rPr>
                  <w:rFonts w:ascii="Calibri" w:eastAsia="Times New Roman" w:hAnsi="Calibri" w:cs="Times New Roman"/>
                  <w:bCs w:val="0"/>
                  <w:color w:val="000000"/>
                  <w:sz w:val="20"/>
                  <w:szCs w:val="20"/>
                  <w:lang w:eastAsia="en-US"/>
                </w:rPr>
                <w:delText xml:space="preserve">      What country is the company/institution registered in?</w:delText>
              </w:r>
            </w:del>
          </w:p>
        </w:tc>
        <w:tc>
          <w:tcPr>
            <w:tcW w:w="1146" w:type="dxa"/>
            <w:shd w:val="clear" w:color="auto" w:fill="auto"/>
            <w:noWrap/>
            <w:vAlign w:val="center"/>
            <w:hideMark/>
          </w:tcPr>
          <w:p w14:paraId="01115DC1" w14:textId="77777777" w:rsidR="008D6823" w:rsidRPr="00310DF6" w:rsidDel="006A499B" w:rsidRDefault="008D6823" w:rsidP="00652F8F">
            <w:pPr>
              <w:widowControl/>
              <w:jc w:val="left"/>
              <w:rPr>
                <w:del w:id="444" w:author="zhangyang" w:date="2014-06-25T10:43:00Z"/>
                <w:rFonts w:ascii="Calibri" w:eastAsia="Times New Roman" w:hAnsi="Calibri" w:cs="Times New Roman"/>
                <w:bCs w:val="0"/>
                <w:color w:val="000000"/>
                <w:sz w:val="20"/>
                <w:szCs w:val="20"/>
                <w:lang w:eastAsia="en-US"/>
              </w:rPr>
            </w:pPr>
            <w:del w:id="44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12465616" w14:textId="77777777" w:rsidR="008D6823" w:rsidRPr="00310DF6" w:rsidDel="006A499B" w:rsidRDefault="008D6823" w:rsidP="00652F8F">
            <w:pPr>
              <w:widowControl/>
              <w:jc w:val="left"/>
              <w:rPr>
                <w:del w:id="446" w:author="zhangyang" w:date="2014-06-25T10:43:00Z"/>
                <w:rFonts w:ascii="Calibri" w:eastAsia="Times New Roman" w:hAnsi="Calibri" w:cs="Times New Roman"/>
                <w:bCs w:val="0"/>
                <w:color w:val="000000"/>
                <w:sz w:val="20"/>
                <w:szCs w:val="20"/>
                <w:lang w:eastAsia="en-US"/>
              </w:rPr>
            </w:pPr>
            <w:del w:id="447" w:author="zhangyang" w:date="2014-06-25T10:43:00Z">
              <w:r w:rsidRPr="00310DF6" w:rsidDel="006A499B">
                <w:rPr>
                  <w:rFonts w:ascii="Calibri" w:eastAsia="Times New Roman" w:hAnsi="Calibri" w:cs="Times New Roman"/>
                  <w:bCs w:val="0"/>
                  <w:color w:val="000000"/>
                  <w:sz w:val="20"/>
                  <w:szCs w:val="20"/>
                  <w:lang w:eastAsia="en-US"/>
                </w:rPr>
                <w:delText>Drop down list:</w:delText>
              </w:r>
              <w:r w:rsidRPr="00310DF6" w:rsidDel="006A499B">
                <w:rPr>
                  <w:rFonts w:ascii="Calibri" w:eastAsia="Times New Roman" w:hAnsi="Calibri" w:cs="Times New Roman"/>
                  <w:bCs w:val="0"/>
                  <w:color w:val="000000"/>
                  <w:sz w:val="20"/>
                  <w:szCs w:val="20"/>
                  <w:lang w:eastAsia="en-US"/>
                </w:rPr>
                <w:br/>
                <w:delText>Country list</w:delText>
              </w:r>
            </w:del>
          </w:p>
        </w:tc>
        <w:tc>
          <w:tcPr>
            <w:tcW w:w="640" w:type="dxa"/>
            <w:shd w:val="clear" w:color="auto" w:fill="auto"/>
            <w:noWrap/>
            <w:vAlign w:val="center"/>
            <w:hideMark/>
          </w:tcPr>
          <w:p w14:paraId="2F613A79" w14:textId="77777777" w:rsidR="008D6823" w:rsidRPr="00310DF6" w:rsidDel="006A499B" w:rsidRDefault="008D6823" w:rsidP="00652F8F">
            <w:pPr>
              <w:widowControl/>
              <w:jc w:val="left"/>
              <w:rPr>
                <w:del w:id="448" w:author="zhangyang" w:date="2014-06-25T10:43:00Z"/>
                <w:rFonts w:ascii="Calibri" w:eastAsia="Times New Roman" w:hAnsi="Calibri" w:cs="Times New Roman"/>
                <w:bCs w:val="0"/>
                <w:color w:val="000000"/>
                <w:sz w:val="20"/>
                <w:szCs w:val="20"/>
                <w:lang w:eastAsia="en-US"/>
              </w:rPr>
            </w:pPr>
            <w:del w:id="44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400D06F1" w14:textId="77777777" w:rsidR="008D6823" w:rsidRPr="00310DF6" w:rsidDel="006A499B" w:rsidRDefault="008D6823" w:rsidP="00652F8F">
            <w:pPr>
              <w:widowControl/>
              <w:jc w:val="left"/>
              <w:rPr>
                <w:del w:id="450" w:author="zhangyang" w:date="2014-06-25T10:43:00Z"/>
                <w:rFonts w:ascii="Calibri" w:eastAsia="Times New Roman" w:hAnsi="Calibri" w:cs="Times New Roman"/>
                <w:bCs w:val="0"/>
                <w:color w:val="000000"/>
                <w:sz w:val="20"/>
                <w:szCs w:val="20"/>
                <w:lang w:eastAsia="en-US"/>
              </w:rPr>
            </w:pPr>
          </w:p>
        </w:tc>
      </w:tr>
      <w:tr w:rsidR="008D6823" w:rsidRPr="00310DF6" w:rsidDel="006A499B" w14:paraId="445D1621" w14:textId="77777777" w:rsidTr="00652F8F">
        <w:trPr>
          <w:trHeight w:val="255"/>
          <w:del w:id="451" w:author="zhangyang" w:date="2014-06-25T10:43:00Z"/>
        </w:trPr>
        <w:tc>
          <w:tcPr>
            <w:tcW w:w="3276" w:type="dxa"/>
            <w:shd w:val="clear" w:color="auto" w:fill="auto"/>
            <w:vAlign w:val="center"/>
            <w:hideMark/>
          </w:tcPr>
          <w:p w14:paraId="204D2517" w14:textId="77777777" w:rsidR="008D6823" w:rsidRPr="00310DF6" w:rsidDel="006A499B" w:rsidRDefault="008D6823" w:rsidP="00652F8F">
            <w:pPr>
              <w:widowControl/>
              <w:jc w:val="left"/>
              <w:rPr>
                <w:del w:id="452" w:author="zhangyang" w:date="2014-06-25T10:43:00Z"/>
                <w:rFonts w:ascii="Calibri" w:eastAsia="Times New Roman" w:hAnsi="Calibri" w:cs="Times New Roman"/>
                <w:bCs w:val="0"/>
                <w:color w:val="000000"/>
                <w:sz w:val="20"/>
                <w:szCs w:val="20"/>
                <w:lang w:eastAsia="en-US"/>
              </w:rPr>
            </w:pPr>
            <w:del w:id="453" w:author="zhangyang" w:date="2014-06-25T10:43:00Z">
              <w:r w:rsidRPr="00310DF6" w:rsidDel="006A499B">
                <w:rPr>
                  <w:rFonts w:ascii="Calibri" w:eastAsia="Times New Roman" w:hAnsi="Calibri" w:cs="Times New Roman"/>
                  <w:bCs w:val="0"/>
                  <w:color w:val="000000"/>
                  <w:sz w:val="20"/>
                  <w:szCs w:val="20"/>
                  <w:lang w:eastAsia="en-US"/>
                </w:rPr>
                <w:delText xml:space="preserve">      Company registration number</w:delText>
              </w:r>
            </w:del>
          </w:p>
        </w:tc>
        <w:tc>
          <w:tcPr>
            <w:tcW w:w="1146" w:type="dxa"/>
            <w:shd w:val="clear" w:color="auto" w:fill="auto"/>
            <w:noWrap/>
            <w:vAlign w:val="center"/>
            <w:hideMark/>
          </w:tcPr>
          <w:p w14:paraId="4A94A5F7" w14:textId="77777777" w:rsidR="008D6823" w:rsidRPr="00310DF6" w:rsidDel="006A499B" w:rsidRDefault="008D6823" w:rsidP="00652F8F">
            <w:pPr>
              <w:widowControl/>
              <w:jc w:val="left"/>
              <w:rPr>
                <w:del w:id="454" w:author="zhangyang" w:date="2014-06-25T10:43:00Z"/>
                <w:rFonts w:ascii="Calibri" w:eastAsia="Times New Roman" w:hAnsi="Calibri" w:cs="Times New Roman"/>
                <w:bCs w:val="0"/>
                <w:color w:val="000000"/>
                <w:sz w:val="20"/>
                <w:szCs w:val="20"/>
                <w:lang w:eastAsia="en-US"/>
              </w:rPr>
            </w:pPr>
            <w:del w:id="45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43AFE0ED" w14:textId="77777777" w:rsidR="008D6823" w:rsidRPr="00310DF6" w:rsidDel="006A499B" w:rsidRDefault="008D6823" w:rsidP="00652F8F">
            <w:pPr>
              <w:widowControl/>
              <w:jc w:val="left"/>
              <w:rPr>
                <w:del w:id="456" w:author="zhangyang" w:date="2014-06-25T10:43:00Z"/>
                <w:rFonts w:ascii="Calibri" w:eastAsia="Times New Roman" w:hAnsi="Calibri" w:cs="Times New Roman"/>
                <w:bCs w:val="0"/>
                <w:color w:val="000000"/>
                <w:sz w:val="20"/>
                <w:szCs w:val="20"/>
                <w:lang w:eastAsia="en-US"/>
              </w:rPr>
            </w:pPr>
            <w:del w:id="45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D54C907" w14:textId="77777777" w:rsidR="008D6823" w:rsidRPr="00310DF6" w:rsidDel="006A499B" w:rsidRDefault="008D6823" w:rsidP="00652F8F">
            <w:pPr>
              <w:widowControl/>
              <w:jc w:val="left"/>
              <w:rPr>
                <w:del w:id="458" w:author="zhangyang" w:date="2014-06-25T10:43:00Z"/>
                <w:rFonts w:ascii="Calibri" w:eastAsia="Times New Roman" w:hAnsi="Calibri" w:cs="Times New Roman"/>
                <w:bCs w:val="0"/>
                <w:color w:val="000000"/>
                <w:sz w:val="20"/>
                <w:szCs w:val="20"/>
                <w:lang w:eastAsia="en-US"/>
              </w:rPr>
            </w:pPr>
            <w:del w:id="45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48B0DEB8" w14:textId="77777777" w:rsidR="008D6823" w:rsidRPr="00310DF6" w:rsidDel="006A499B" w:rsidRDefault="008D6823" w:rsidP="00652F8F">
            <w:pPr>
              <w:widowControl/>
              <w:jc w:val="left"/>
              <w:rPr>
                <w:del w:id="460" w:author="zhangyang" w:date="2014-06-25T10:43:00Z"/>
                <w:rFonts w:ascii="Calibri" w:eastAsia="Times New Roman" w:hAnsi="Calibri" w:cs="Times New Roman"/>
                <w:bCs w:val="0"/>
                <w:color w:val="000000"/>
                <w:sz w:val="20"/>
                <w:szCs w:val="20"/>
                <w:lang w:eastAsia="en-US"/>
              </w:rPr>
            </w:pPr>
          </w:p>
        </w:tc>
      </w:tr>
      <w:tr w:rsidR="008D6823" w:rsidRPr="00310DF6" w:rsidDel="006A499B" w14:paraId="3EBD9271" w14:textId="77777777" w:rsidTr="00652F8F">
        <w:trPr>
          <w:trHeight w:val="255"/>
          <w:del w:id="461" w:author="zhangyang" w:date="2014-06-25T10:43:00Z"/>
        </w:trPr>
        <w:tc>
          <w:tcPr>
            <w:tcW w:w="3276" w:type="dxa"/>
            <w:shd w:val="clear" w:color="auto" w:fill="auto"/>
            <w:vAlign w:val="center"/>
            <w:hideMark/>
          </w:tcPr>
          <w:p w14:paraId="4226CF4C" w14:textId="77777777" w:rsidR="008D6823" w:rsidRPr="00310DF6" w:rsidDel="006A499B" w:rsidRDefault="008D6823" w:rsidP="00652F8F">
            <w:pPr>
              <w:widowControl/>
              <w:jc w:val="left"/>
              <w:rPr>
                <w:del w:id="462" w:author="zhangyang" w:date="2014-06-25T10:43:00Z"/>
                <w:rFonts w:ascii="Calibri" w:eastAsia="Times New Roman" w:hAnsi="Calibri" w:cs="Times New Roman"/>
                <w:bCs w:val="0"/>
                <w:color w:val="000000"/>
                <w:sz w:val="20"/>
                <w:szCs w:val="20"/>
                <w:lang w:eastAsia="en-US"/>
              </w:rPr>
            </w:pPr>
            <w:del w:id="463" w:author="zhangyang" w:date="2014-06-25T10:43:00Z">
              <w:r w:rsidRPr="00310DF6" w:rsidDel="006A499B">
                <w:rPr>
                  <w:rFonts w:ascii="Calibri" w:eastAsia="Times New Roman" w:hAnsi="Calibri" w:cs="Times New Roman"/>
                  <w:bCs w:val="0"/>
                  <w:color w:val="000000"/>
                  <w:sz w:val="20"/>
                  <w:szCs w:val="20"/>
                  <w:lang w:eastAsia="en-US"/>
                </w:rPr>
                <w:delText xml:space="preserve">      Company tax code</w:delText>
              </w:r>
            </w:del>
          </w:p>
        </w:tc>
        <w:tc>
          <w:tcPr>
            <w:tcW w:w="1146" w:type="dxa"/>
            <w:shd w:val="clear" w:color="auto" w:fill="auto"/>
            <w:noWrap/>
            <w:vAlign w:val="center"/>
            <w:hideMark/>
          </w:tcPr>
          <w:p w14:paraId="65EB723F" w14:textId="77777777" w:rsidR="008D6823" w:rsidRPr="00310DF6" w:rsidDel="006A499B" w:rsidRDefault="008D6823" w:rsidP="00652F8F">
            <w:pPr>
              <w:widowControl/>
              <w:jc w:val="left"/>
              <w:rPr>
                <w:del w:id="464" w:author="zhangyang" w:date="2014-06-25T10:43:00Z"/>
                <w:rFonts w:ascii="Calibri" w:eastAsia="Times New Roman" w:hAnsi="Calibri" w:cs="Times New Roman"/>
                <w:bCs w:val="0"/>
                <w:color w:val="000000"/>
                <w:sz w:val="20"/>
                <w:szCs w:val="20"/>
                <w:lang w:eastAsia="en-US"/>
              </w:rPr>
            </w:pPr>
            <w:del w:id="46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148ABA59" w14:textId="77777777" w:rsidR="008D6823" w:rsidRPr="00310DF6" w:rsidDel="006A499B" w:rsidRDefault="008D6823" w:rsidP="00652F8F">
            <w:pPr>
              <w:widowControl/>
              <w:jc w:val="left"/>
              <w:rPr>
                <w:del w:id="466" w:author="zhangyang" w:date="2014-06-25T10:43:00Z"/>
                <w:rFonts w:ascii="Calibri" w:eastAsia="Times New Roman" w:hAnsi="Calibri" w:cs="Times New Roman"/>
                <w:bCs w:val="0"/>
                <w:color w:val="000000"/>
                <w:sz w:val="20"/>
                <w:szCs w:val="20"/>
                <w:lang w:eastAsia="en-US"/>
              </w:rPr>
            </w:pPr>
            <w:del w:id="46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291BAB8B" w14:textId="77777777" w:rsidR="008D6823" w:rsidRPr="00310DF6" w:rsidDel="006A499B" w:rsidRDefault="008D6823" w:rsidP="00652F8F">
            <w:pPr>
              <w:widowControl/>
              <w:jc w:val="left"/>
              <w:rPr>
                <w:del w:id="468" w:author="zhangyang" w:date="2014-06-25T10:43:00Z"/>
                <w:rFonts w:ascii="Calibri" w:eastAsia="Times New Roman" w:hAnsi="Calibri" w:cs="Times New Roman"/>
                <w:bCs w:val="0"/>
                <w:color w:val="000000"/>
                <w:sz w:val="20"/>
                <w:szCs w:val="20"/>
                <w:lang w:eastAsia="en-US"/>
              </w:rPr>
            </w:pPr>
            <w:del w:id="46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2590CAB7" w14:textId="77777777" w:rsidR="008D6823" w:rsidRPr="00310DF6" w:rsidDel="006A499B" w:rsidRDefault="008D6823" w:rsidP="00652F8F">
            <w:pPr>
              <w:widowControl/>
              <w:jc w:val="left"/>
              <w:rPr>
                <w:del w:id="470" w:author="zhangyang" w:date="2014-06-25T10:43:00Z"/>
                <w:rFonts w:ascii="Calibri" w:eastAsia="Times New Roman" w:hAnsi="Calibri" w:cs="Times New Roman"/>
                <w:bCs w:val="0"/>
                <w:color w:val="000000"/>
                <w:sz w:val="20"/>
                <w:szCs w:val="20"/>
                <w:lang w:eastAsia="en-US"/>
              </w:rPr>
            </w:pPr>
          </w:p>
        </w:tc>
      </w:tr>
      <w:tr w:rsidR="008D6823" w:rsidRPr="00310DF6" w:rsidDel="006A499B" w14:paraId="4C09EB4D" w14:textId="77777777" w:rsidTr="00652F8F">
        <w:trPr>
          <w:trHeight w:val="255"/>
          <w:del w:id="471" w:author="zhangyang" w:date="2014-06-25T10:43:00Z"/>
        </w:trPr>
        <w:tc>
          <w:tcPr>
            <w:tcW w:w="3276" w:type="dxa"/>
            <w:shd w:val="clear" w:color="auto" w:fill="auto"/>
            <w:vAlign w:val="center"/>
            <w:hideMark/>
          </w:tcPr>
          <w:p w14:paraId="09A7C93A" w14:textId="77777777" w:rsidR="008D6823" w:rsidRPr="00310DF6" w:rsidDel="006A499B" w:rsidRDefault="008D6823" w:rsidP="00652F8F">
            <w:pPr>
              <w:widowControl/>
              <w:jc w:val="left"/>
              <w:rPr>
                <w:del w:id="472" w:author="zhangyang" w:date="2014-06-25T10:43:00Z"/>
                <w:rFonts w:ascii="Calibri" w:eastAsia="Times New Roman" w:hAnsi="Calibri" w:cs="Times New Roman"/>
                <w:bCs w:val="0"/>
                <w:color w:val="000000"/>
                <w:sz w:val="20"/>
                <w:szCs w:val="20"/>
                <w:lang w:eastAsia="en-US"/>
              </w:rPr>
            </w:pPr>
            <w:del w:id="473" w:author="zhangyang" w:date="2014-06-25T10:43:00Z">
              <w:r w:rsidRPr="00310DF6" w:rsidDel="006A499B">
                <w:rPr>
                  <w:rFonts w:ascii="Calibri" w:eastAsia="Times New Roman" w:hAnsi="Calibri" w:cs="Times New Roman"/>
                  <w:bCs w:val="0"/>
                  <w:color w:val="000000"/>
                  <w:sz w:val="20"/>
                  <w:szCs w:val="20"/>
                  <w:lang w:eastAsia="en-US"/>
                </w:rPr>
                <w:delText xml:space="preserve">      Company establishment date</w:delText>
              </w:r>
            </w:del>
          </w:p>
        </w:tc>
        <w:tc>
          <w:tcPr>
            <w:tcW w:w="1146" w:type="dxa"/>
            <w:shd w:val="clear" w:color="auto" w:fill="auto"/>
            <w:noWrap/>
            <w:vAlign w:val="center"/>
            <w:hideMark/>
          </w:tcPr>
          <w:p w14:paraId="04DF7730" w14:textId="77777777" w:rsidR="008D6823" w:rsidRPr="00310DF6" w:rsidDel="006A499B" w:rsidRDefault="008D6823" w:rsidP="00652F8F">
            <w:pPr>
              <w:widowControl/>
              <w:jc w:val="left"/>
              <w:rPr>
                <w:del w:id="474" w:author="zhangyang" w:date="2014-06-25T10:43:00Z"/>
                <w:rFonts w:ascii="Calibri" w:eastAsia="Times New Roman" w:hAnsi="Calibri" w:cs="Times New Roman"/>
                <w:bCs w:val="0"/>
                <w:color w:val="000000"/>
                <w:sz w:val="20"/>
                <w:szCs w:val="20"/>
                <w:lang w:eastAsia="en-US"/>
              </w:rPr>
            </w:pPr>
            <w:del w:id="47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0BEC19FF" w14:textId="77777777" w:rsidR="008D6823" w:rsidRPr="00310DF6" w:rsidDel="006A499B" w:rsidRDefault="008D6823" w:rsidP="00652F8F">
            <w:pPr>
              <w:widowControl/>
              <w:jc w:val="left"/>
              <w:rPr>
                <w:del w:id="476" w:author="zhangyang" w:date="2014-06-25T10:43:00Z"/>
                <w:rFonts w:ascii="Calibri" w:eastAsia="Times New Roman" w:hAnsi="Calibri" w:cs="Times New Roman"/>
                <w:bCs w:val="0"/>
                <w:color w:val="000000"/>
                <w:sz w:val="20"/>
                <w:szCs w:val="20"/>
                <w:lang w:eastAsia="en-US"/>
              </w:rPr>
            </w:pPr>
            <w:del w:id="47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7BAE0FE5" w14:textId="77777777" w:rsidR="008D6823" w:rsidRPr="00310DF6" w:rsidDel="006A499B" w:rsidRDefault="008D6823" w:rsidP="00652F8F">
            <w:pPr>
              <w:widowControl/>
              <w:jc w:val="left"/>
              <w:rPr>
                <w:del w:id="478" w:author="zhangyang" w:date="2014-06-25T10:43:00Z"/>
                <w:rFonts w:ascii="Calibri" w:eastAsia="Times New Roman" w:hAnsi="Calibri" w:cs="Times New Roman"/>
                <w:bCs w:val="0"/>
                <w:color w:val="000000"/>
                <w:sz w:val="20"/>
                <w:szCs w:val="20"/>
                <w:lang w:eastAsia="en-US"/>
              </w:rPr>
            </w:pPr>
            <w:del w:id="47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5FA4B03D" w14:textId="77777777" w:rsidR="008D6823" w:rsidRPr="00310DF6" w:rsidDel="006A499B" w:rsidRDefault="008D6823" w:rsidP="00652F8F">
            <w:pPr>
              <w:widowControl/>
              <w:jc w:val="left"/>
              <w:rPr>
                <w:del w:id="480" w:author="zhangyang" w:date="2014-06-25T10:43:00Z"/>
                <w:rFonts w:ascii="Calibri" w:eastAsia="Times New Roman" w:hAnsi="Calibri" w:cs="Times New Roman"/>
                <w:bCs w:val="0"/>
                <w:color w:val="000000"/>
                <w:sz w:val="20"/>
                <w:szCs w:val="20"/>
                <w:lang w:eastAsia="en-US"/>
              </w:rPr>
            </w:pPr>
          </w:p>
        </w:tc>
      </w:tr>
      <w:tr w:rsidR="008D6823" w:rsidRPr="00310DF6" w:rsidDel="006A499B" w14:paraId="014040B0" w14:textId="77777777" w:rsidTr="00652F8F">
        <w:trPr>
          <w:trHeight w:val="1020"/>
          <w:del w:id="481" w:author="zhangyang" w:date="2014-06-25T10:43:00Z"/>
        </w:trPr>
        <w:tc>
          <w:tcPr>
            <w:tcW w:w="3276" w:type="dxa"/>
            <w:shd w:val="clear" w:color="auto" w:fill="auto"/>
            <w:vAlign w:val="center"/>
            <w:hideMark/>
          </w:tcPr>
          <w:p w14:paraId="3394CC54" w14:textId="77777777" w:rsidR="008D6823" w:rsidRPr="00310DF6" w:rsidDel="006A499B" w:rsidRDefault="008D6823" w:rsidP="00652F8F">
            <w:pPr>
              <w:widowControl/>
              <w:jc w:val="left"/>
              <w:rPr>
                <w:del w:id="482" w:author="zhangyang" w:date="2014-06-25T10:43:00Z"/>
                <w:rFonts w:ascii="Calibri" w:eastAsia="Times New Roman" w:hAnsi="Calibri" w:cs="Times New Roman"/>
                <w:bCs w:val="0"/>
                <w:color w:val="000000"/>
                <w:sz w:val="20"/>
                <w:szCs w:val="20"/>
                <w:lang w:eastAsia="en-US"/>
              </w:rPr>
            </w:pPr>
            <w:del w:id="483" w:author="zhangyang" w:date="2014-06-25T10:43:00Z">
              <w:r w:rsidRPr="00310DF6" w:rsidDel="006A499B">
                <w:rPr>
                  <w:rFonts w:ascii="Calibri" w:eastAsia="Times New Roman" w:hAnsi="Calibri" w:cs="Times New Roman"/>
                  <w:bCs w:val="0"/>
                  <w:color w:val="000000"/>
                  <w:sz w:val="20"/>
                  <w:szCs w:val="20"/>
                  <w:lang w:eastAsia="en-US"/>
                </w:rPr>
                <w:delText xml:space="preserve">      Type of Entity</w:delText>
              </w:r>
            </w:del>
          </w:p>
        </w:tc>
        <w:tc>
          <w:tcPr>
            <w:tcW w:w="1146" w:type="dxa"/>
            <w:shd w:val="clear" w:color="auto" w:fill="auto"/>
            <w:noWrap/>
            <w:vAlign w:val="center"/>
            <w:hideMark/>
          </w:tcPr>
          <w:p w14:paraId="6E6F86CF" w14:textId="77777777" w:rsidR="008D6823" w:rsidRPr="00310DF6" w:rsidDel="006A499B" w:rsidRDefault="008D6823" w:rsidP="00652F8F">
            <w:pPr>
              <w:widowControl/>
              <w:jc w:val="left"/>
              <w:rPr>
                <w:del w:id="484" w:author="zhangyang" w:date="2014-06-25T10:43:00Z"/>
                <w:rFonts w:ascii="Calibri" w:eastAsia="Times New Roman" w:hAnsi="Calibri" w:cs="Times New Roman"/>
                <w:bCs w:val="0"/>
                <w:color w:val="000000"/>
                <w:sz w:val="20"/>
                <w:szCs w:val="20"/>
                <w:lang w:eastAsia="en-US"/>
              </w:rPr>
            </w:pPr>
            <w:del w:id="48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47939A4D" w14:textId="77777777" w:rsidR="008D6823" w:rsidRPr="00310DF6" w:rsidDel="006A499B" w:rsidRDefault="008D6823" w:rsidP="00652F8F">
            <w:pPr>
              <w:widowControl/>
              <w:jc w:val="left"/>
              <w:rPr>
                <w:del w:id="486" w:author="zhangyang" w:date="2014-06-25T10:43:00Z"/>
                <w:rFonts w:ascii="Calibri" w:eastAsia="Times New Roman" w:hAnsi="Calibri" w:cs="Times New Roman"/>
                <w:bCs w:val="0"/>
                <w:color w:val="000000"/>
                <w:sz w:val="20"/>
                <w:szCs w:val="20"/>
                <w:lang w:eastAsia="en-US"/>
              </w:rPr>
            </w:pPr>
            <w:del w:id="487" w:author="zhangyang" w:date="2014-06-25T10:43:00Z">
              <w:r w:rsidRPr="00310DF6" w:rsidDel="006A499B">
                <w:rPr>
                  <w:rFonts w:ascii="Calibri" w:eastAsia="Times New Roman" w:hAnsi="Calibri" w:cs="Times New Roman"/>
                  <w:bCs w:val="0"/>
                  <w:color w:val="000000"/>
                  <w:sz w:val="20"/>
                  <w:szCs w:val="20"/>
                  <w:lang w:eastAsia="en-US"/>
                </w:rPr>
                <w:delText>Drop down list:</w:delText>
              </w:r>
              <w:r w:rsidRPr="00310DF6" w:rsidDel="006A499B">
                <w:rPr>
                  <w:rFonts w:ascii="Calibri" w:eastAsia="Times New Roman" w:hAnsi="Calibri" w:cs="Times New Roman"/>
                  <w:bCs w:val="0"/>
                  <w:color w:val="000000"/>
                  <w:sz w:val="20"/>
                  <w:szCs w:val="20"/>
                  <w:lang w:eastAsia="en-US"/>
                </w:rPr>
                <w:br/>
                <w:delText>Limited partnership, Limited Company, Trust, Collective Investment Scheme or Fund, Other</w:delText>
              </w:r>
            </w:del>
          </w:p>
        </w:tc>
        <w:tc>
          <w:tcPr>
            <w:tcW w:w="640" w:type="dxa"/>
            <w:shd w:val="clear" w:color="auto" w:fill="auto"/>
            <w:noWrap/>
            <w:vAlign w:val="center"/>
            <w:hideMark/>
          </w:tcPr>
          <w:p w14:paraId="0493536B" w14:textId="77777777" w:rsidR="008D6823" w:rsidRPr="00310DF6" w:rsidDel="006A499B" w:rsidRDefault="008D6823" w:rsidP="00652F8F">
            <w:pPr>
              <w:widowControl/>
              <w:jc w:val="left"/>
              <w:rPr>
                <w:del w:id="488" w:author="zhangyang" w:date="2014-06-25T10:43:00Z"/>
                <w:rFonts w:ascii="Calibri" w:eastAsia="Times New Roman" w:hAnsi="Calibri" w:cs="Times New Roman"/>
                <w:bCs w:val="0"/>
                <w:color w:val="000000"/>
                <w:sz w:val="20"/>
                <w:szCs w:val="20"/>
                <w:lang w:eastAsia="en-US"/>
              </w:rPr>
            </w:pPr>
            <w:del w:id="48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22F3E260" w14:textId="77777777" w:rsidR="008D6823" w:rsidRPr="00310DF6" w:rsidDel="006A499B" w:rsidRDefault="008D6823" w:rsidP="00652F8F">
            <w:pPr>
              <w:widowControl/>
              <w:jc w:val="left"/>
              <w:rPr>
                <w:del w:id="490" w:author="zhangyang" w:date="2014-06-25T10:43:00Z"/>
                <w:rFonts w:ascii="Calibri" w:eastAsia="Times New Roman" w:hAnsi="Calibri" w:cs="Times New Roman"/>
                <w:bCs w:val="0"/>
                <w:color w:val="000000"/>
                <w:sz w:val="20"/>
                <w:szCs w:val="20"/>
                <w:lang w:eastAsia="en-US"/>
              </w:rPr>
            </w:pPr>
          </w:p>
        </w:tc>
      </w:tr>
      <w:tr w:rsidR="008D6823" w:rsidRPr="00310DF6" w:rsidDel="006A499B" w14:paraId="0A33CEC8" w14:textId="77777777" w:rsidTr="00652F8F">
        <w:trPr>
          <w:trHeight w:val="255"/>
          <w:del w:id="491" w:author="zhangyang" w:date="2014-06-25T10:43:00Z"/>
        </w:trPr>
        <w:tc>
          <w:tcPr>
            <w:tcW w:w="3276" w:type="dxa"/>
            <w:shd w:val="clear" w:color="auto" w:fill="auto"/>
            <w:vAlign w:val="center"/>
            <w:hideMark/>
          </w:tcPr>
          <w:p w14:paraId="18FE622D" w14:textId="77777777" w:rsidR="008D6823" w:rsidRPr="00310DF6" w:rsidDel="006A499B" w:rsidRDefault="008D6823" w:rsidP="00652F8F">
            <w:pPr>
              <w:widowControl/>
              <w:jc w:val="left"/>
              <w:rPr>
                <w:del w:id="492" w:author="zhangyang" w:date="2014-06-25T10:43:00Z"/>
                <w:rFonts w:ascii="Calibri" w:eastAsia="Times New Roman" w:hAnsi="Calibri" w:cs="Times New Roman"/>
                <w:bCs w:val="0"/>
                <w:color w:val="000000"/>
                <w:sz w:val="20"/>
                <w:szCs w:val="20"/>
                <w:lang w:eastAsia="en-US"/>
              </w:rPr>
            </w:pPr>
            <w:del w:id="493" w:author="zhangyang" w:date="2014-06-25T10:43:00Z">
              <w:r w:rsidRPr="00310DF6" w:rsidDel="006A499B">
                <w:rPr>
                  <w:rFonts w:ascii="Calibri" w:eastAsia="Times New Roman" w:hAnsi="Calibri" w:cs="Times New Roman"/>
                  <w:bCs w:val="0"/>
                  <w:color w:val="000000"/>
                  <w:sz w:val="20"/>
                  <w:szCs w:val="20"/>
                  <w:lang w:eastAsia="en-US"/>
                </w:rPr>
                <w:delText xml:space="preserve">      If other please state</w:delText>
              </w:r>
            </w:del>
          </w:p>
        </w:tc>
        <w:tc>
          <w:tcPr>
            <w:tcW w:w="1146" w:type="dxa"/>
            <w:shd w:val="clear" w:color="auto" w:fill="auto"/>
            <w:noWrap/>
            <w:vAlign w:val="center"/>
            <w:hideMark/>
          </w:tcPr>
          <w:p w14:paraId="720921B3" w14:textId="77777777" w:rsidR="008D6823" w:rsidRPr="00310DF6" w:rsidDel="006A499B" w:rsidRDefault="008D6823" w:rsidP="00652F8F">
            <w:pPr>
              <w:widowControl/>
              <w:jc w:val="left"/>
              <w:rPr>
                <w:del w:id="494" w:author="zhangyang" w:date="2014-06-25T10:43:00Z"/>
                <w:rFonts w:ascii="Calibri" w:eastAsia="Times New Roman" w:hAnsi="Calibri" w:cs="Times New Roman"/>
                <w:bCs w:val="0"/>
                <w:color w:val="000000"/>
                <w:sz w:val="20"/>
                <w:szCs w:val="20"/>
                <w:lang w:eastAsia="en-US"/>
              </w:rPr>
            </w:pPr>
            <w:del w:id="49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635ED510" w14:textId="77777777" w:rsidR="008D6823" w:rsidRPr="00310DF6" w:rsidDel="006A499B" w:rsidRDefault="008D6823" w:rsidP="00652F8F">
            <w:pPr>
              <w:widowControl/>
              <w:jc w:val="left"/>
              <w:rPr>
                <w:del w:id="496" w:author="zhangyang" w:date="2014-06-25T10:43:00Z"/>
                <w:rFonts w:ascii="Calibri" w:eastAsia="Times New Roman" w:hAnsi="Calibri" w:cs="Times New Roman"/>
                <w:bCs w:val="0"/>
                <w:color w:val="000000"/>
                <w:sz w:val="20"/>
                <w:szCs w:val="20"/>
                <w:lang w:eastAsia="en-US"/>
              </w:rPr>
            </w:pPr>
            <w:del w:id="49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820A0CD" w14:textId="77777777" w:rsidR="008D6823" w:rsidRPr="00310DF6" w:rsidDel="006A499B" w:rsidRDefault="008D6823" w:rsidP="00652F8F">
            <w:pPr>
              <w:widowControl/>
              <w:jc w:val="left"/>
              <w:rPr>
                <w:del w:id="498" w:author="zhangyang" w:date="2014-06-25T10:43:00Z"/>
                <w:rFonts w:ascii="Calibri" w:eastAsia="Times New Roman" w:hAnsi="Calibri" w:cs="Times New Roman"/>
                <w:bCs w:val="0"/>
                <w:color w:val="000000"/>
                <w:sz w:val="20"/>
                <w:szCs w:val="20"/>
                <w:lang w:eastAsia="en-US"/>
              </w:rPr>
            </w:pPr>
            <w:del w:id="49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26C5B815" w14:textId="77777777" w:rsidR="008D6823" w:rsidRPr="00310DF6" w:rsidDel="006A499B" w:rsidRDefault="008D6823" w:rsidP="00652F8F">
            <w:pPr>
              <w:widowControl/>
              <w:jc w:val="left"/>
              <w:rPr>
                <w:del w:id="500" w:author="zhangyang" w:date="2014-06-25T10:43:00Z"/>
                <w:rFonts w:ascii="Calibri" w:eastAsia="Times New Roman" w:hAnsi="Calibri" w:cs="Times New Roman"/>
                <w:bCs w:val="0"/>
                <w:color w:val="000000"/>
                <w:sz w:val="20"/>
                <w:szCs w:val="20"/>
                <w:lang w:eastAsia="en-US"/>
              </w:rPr>
            </w:pPr>
          </w:p>
        </w:tc>
      </w:tr>
      <w:tr w:rsidR="008D6823" w:rsidRPr="00310DF6" w:rsidDel="006A499B" w14:paraId="7DFACA51" w14:textId="77777777" w:rsidTr="00652F8F">
        <w:trPr>
          <w:trHeight w:val="255"/>
          <w:del w:id="501" w:author="zhangyang" w:date="2014-06-25T10:43:00Z"/>
        </w:trPr>
        <w:tc>
          <w:tcPr>
            <w:tcW w:w="3276" w:type="dxa"/>
            <w:shd w:val="clear" w:color="auto" w:fill="auto"/>
            <w:vAlign w:val="center"/>
            <w:hideMark/>
          </w:tcPr>
          <w:p w14:paraId="00907746" w14:textId="77777777" w:rsidR="008D6823" w:rsidRPr="00310DF6" w:rsidDel="006A499B" w:rsidRDefault="008D6823" w:rsidP="00652F8F">
            <w:pPr>
              <w:widowControl/>
              <w:jc w:val="left"/>
              <w:rPr>
                <w:del w:id="502" w:author="zhangyang" w:date="2014-06-25T10:43:00Z"/>
                <w:rFonts w:ascii="Calibri" w:eastAsia="Times New Roman" w:hAnsi="Calibri" w:cs="Times New Roman"/>
                <w:bCs w:val="0"/>
                <w:color w:val="000000"/>
                <w:sz w:val="20"/>
                <w:szCs w:val="20"/>
                <w:lang w:eastAsia="en-US"/>
              </w:rPr>
            </w:pPr>
            <w:del w:id="503" w:author="zhangyang" w:date="2014-06-25T10:43:00Z">
              <w:r w:rsidRPr="00310DF6" w:rsidDel="006A499B">
                <w:rPr>
                  <w:rFonts w:ascii="Calibri" w:eastAsia="Times New Roman" w:hAnsi="Calibri" w:cs="Times New Roman"/>
                  <w:bCs w:val="0"/>
                  <w:color w:val="000000"/>
                  <w:sz w:val="20"/>
                  <w:szCs w:val="20"/>
                  <w:lang w:eastAsia="en-US"/>
                </w:rPr>
                <w:delText xml:space="preserve">      Company address</w:delText>
              </w:r>
            </w:del>
          </w:p>
        </w:tc>
        <w:tc>
          <w:tcPr>
            <w:tcW w:w="1146" w:type="dxa"/>
            <w:shd w:val="clear" w:color="auto" w:fill="auto"/>
            <w:noWrap/>
            <w:vAlign w:val="center"/>
            <w:hideMark/>
          </w:tcPr>
          <w:p w14:paraId="413C56C7" w14:textId="77777777" w:rsidR="008D6823" w:rsidRPr="00310DF6" w:rsidDel="006A499B" w:rsidRDefault="008D6823" w:rsidP="00652F8F">
            <w:pPr>
              <w:widowControl/>
              <w:jc w:val="left"/>
              <w:rPr>
                <w:del w:id="504" w:author="zhangyang" w:date="2014-06-25T10:43:00Z"/>
                <w:rFonts w:ascii="Calibri" w:eastAsia="Times New Roman" w:hAnsi="Calibri" w:cs="Times New Roman"/>
                <w:bCs w:val="0"/>
                <w:color w:val="000000"/>
                <w:sz w:val="20"/>
                <w:szCs w:val="20"/>
                <w:lang w:eastAsia="en-US"/>
              </w:rPr>
            </w:pPr>
            <w:del w:id="50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42D9D96D" w14:textId="77777777" w:rsidR="008D6823" w:rsidRPr="00310DF6" w:rsidDel="006A499B" w:rsidRDefault="008D6823" w:rsidP="00652F8F">
            <w:pPr>
              <w:widowControl/>
              <w:jc w:val="left"/>
              <w:rPr>
                <w:del w:id="506" w:author="zhangyang" w:date="2014-06-25T10:43:00Z"/>
                <w:rFonts w:ascii="Calibri" w:eastAsia="Times New Roman" w:hAnsi="Calibri" w:cs="Times New Roman"/>
                <w:bCs w:val="0"/>
                <w:color w:val="000000"/>
                <w:sz w:val="20"/>
                <w:szCs w:val="20"/>
                <w:lang w:eastAsia="en-US"/>
              </w:rPr>
            </w:pPr>
            <w:del w:id="50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3A76F454" w14:textId="77777777" w:rsidR="008D6823" w:rsidRPr="00310DF6" w:rsidDel="006A499B" w:rsidRDefault="008D6823" w:rsidP="00652F8F">
            <w:pPr>
              <w:widowControl/>
              <w:jc w:val="left"/>
              <w:rPr>
                <w:del w:id="508" w:author="zhangyang" w:date="2014-06-25T10:43:00Z"/>
                <w:rFonts w:ascii="Calibri" w:eastAsia="Times New Roman" w:hAnsi="Calibri" w:cs="Times New Roman"/>
                <w:bCs w:val="0"/>
                <w:color w:val="000000"/>
                <w:sz w:val="20"/>
                <w:szCs w:val="20"/>
                <w:lang w:eastAsia="en-US"/>
              </w:rPr>
            </w:pPr>
            <w:del w:id="50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00880A2B" w14:textId="77777777" w:rsidR="008D6823" w:rsidRPr="00310DF6" w:rsidDel="006A499B" w:rsidRDefault="008D6823" w:rsidP="00652F8F">
            <w:pPr>
              <w:widowControl/>
              <w:jc w:val="left"/>
              <w:rPr>
                <w:del w:id="510" w:author="zhangyang" w:date="2014-06-25T10:43:00Z"/>
                <w:rFonts w:ascii="Calibri" w:eastAsia="Times New Roman" w:hAnsi="Calibri" w:cs="Times New Roman"/>
                <w:bCs w:val="0"/>
                <w:color w:val="000000"/>
                <w:sz w:val="20"/>
                <w:szCs w:val="20"/>
                <w:lang w:eastAsia="en-US"/>
              </w:rPr>
            </w:pPr>
          </w:p>
        </w:tc>
      </w:tr>
      <w:tr w:rsidR="008D6823" w:rsidRPr="00310DF6" w:rsidDel="006A499B" w14:paraId="237D4A4E" w14:textId="77777777" w:rsidTr="00652F8F">
        <w:trPr>
          <w:trHeight w:val="255"/>
          <w:del w:id="511" w:author="zhangyang" w:date="2014-06-25T10:43:00Z"/>
        </w:trPr>
        <w:tc>
          <w:tcPr>
            <w:tcW w:w="3276" w:type="dxa"/>
            <w:shd w:val="clear" w:color="auto" w:fill="auto"/>
            <w:vAlign w:val="center"/>
            <w:hideMark/>
          </w:tcPr>
          <w:p w14:paraId="19307632" w14:textId="77777777" w:rsidR="008D6823" w:rsidRPr="00310DF6" w:rsidDel="006A499B" w:rsidRDefault="008D6823" w:rsidP="00652F8F">
            <w:pPr>
              <w:widowControl/>
              <w:jc w:val="left"/>
              <w:rPr>
                <w:del w:id="512" w:author="zhangyang" w:date="2014-06-25T10:43:00Z"/>
                <w:rFonts w:ascii="Calibri" w:eastAsia="Times New Roman" w:hAnsi="Calibri" w:cs="Times New Roman"/>
                <w:bCs w:val="0"/>
                <w:color w:val="000000"/>
                <w:sz w:val="20"/>
                <w:szCs w:val="20"/>
                <w:lang w:eastAsia="en-US"/>
              </w:rPr>
            </w:pPr>
            <w:del w:id="513" w:author="zhangyang" w:date="2014-06-25T10:43:00Z">
              <w:r w:rsidRPr="00310DF6" w:rsidDel="006A499B">
                <w:rPr>
                  <w:rFonts w:ascii="Calibri" w:eastAsia="Times New Roman" w:hAnsi="Calibri" w:cs="Times New Roman"/>
                  <w:bCs w:val="0"/>
                  <w:color w:val="000000"/>
                  <w:sz w:val="20"/>
                  <w:szCs w:val="20"/>
                  <w:lang w:eastAsia="en-US"/>
                </w:rPr>
                <w:delText xml:space="preserve">      District</w:delText>
              </w:r>
            </w:del>
          </w:p>
        </w:tc>
        <w:tc>
          <w:tcPr>
            <w:tcW w:w="1146" w:type="dxa"/>
            <w:shd w:val="clear" w:color="auto" w:fill="auto"/>
            <w:noWrap/>
            <w:vAlign w:val="center"/>
            <w:hideMark/>
          </w:tcPr>
          <w:p w14:paraId="7333296A" w14:textId="77777777" w:rsidR="008D6823" w:rsidRPr="00310DF6" w:rsidDel="006A499B" w:rsidRDefault="008D6823" w:rsidP="00652F8F">
            <w:pPr>
              <w:widowControl/>
              <w:jc w:val="left"/>
              <w:rPr>
                <w:del w:id="514" w:author="zhangyang" w:date="2014-06-25T10:43:00Z"/>
                <w:rFonts w:ascii="Calibri" w:eastAsia="Times New Roman" w:hAnsi="Calibri" w:cs="Times New Roman"/>
                <w:bCs w:val="0"/>
                <w:color w:val="000000"/>
                <w:sz w:val="20"/>
                <w:szCs w:val="20"/>
                <w:lang w:eastAsia="en-US"/>
              </w:rPr>
            </w:pPr>
            <w:del w:id="51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CC8ABC4" w14:textId="77777777" w:rsidR="008D6823" w:rsidRPr="00310DF6" w:rsidDel="006A499B" w:rsidRDefault="008D6823" w:rsidP="00652F8F">
            <w:pPr>
              <w:widowControl/>
              <w:jc w:val="left"/>
              <w:rPr>
                <w:del w:id="516" w:author="zhangyang" w:date="2014-06-25T10:43:00Z"/>
                <w:rFonts w:ascii="Calibri" w:eastAsia="Times New Roman" w:hAnsi="Calibri" w:cs="Times New Roman"/>
                <w:bCs w:val="0"/>
                <w:color w:val="000000"/>
                <w:sz w:val="20"/>
                <w:szCs w:val="20"/>
                <w:lang w:eastAsia="en-US"/>
              </w:rPr>
            </w:pPr>
            <w:del w:id="51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0972332E" w14:textId="77777777" w:rsidR="008D6823" w:rsidRPr="00310DF6" w:rsidDel="006A499B" w:rsidRDefault="008D6823" w:rsidP="00652F8F">
            <w:pPr>
              <w:widowControl/>
              <w:jc w:val="left"/>
              <w:rPr>
                <w:del w:id="518" w:author="zhangyang" w:date="2014-06-25T10:43:00Z"/>
                <w:rFonts w:ascii="Calibri" w:eastAsia="Times New Roman" w:hAnsi="Calibri" w:cs="Times New Roman"/>
                <w:bCs w:val="0"/>
                <w:color w:val="000000"/>
                <w:sz w:val="20"/>
                <w:szCs w:val="20"/>
                <w:lang w:eastAsia="en-US"/>
              </w:rPr>
            </w:pPr>
            <w:del w:id="51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7D222F4B" w14:textId="77777777" w:rsidR="008D6823" w:rsidRPr="00310DF6" w:rsidDel="006A499B" w:rsidRDefault="008D6823" w:rsidP="00652F8F">
            <w:pPr>
              <w:widowControl/>
              <w:jc w:val="left"/>
              <w:rPr>
                <w:del w:id="520" w:author="zhangyang" w:date="2014-06-25T10:43:00Z"/>
                <w:rFonts w:ascii="Calibri" w:eastAsia="Times New Roman" w:hAnsi="Calibri" w:cs="Times New Roman"/>
                <w:bCs w:val="0"/>
                <w:color w:val="000000"/>
                <w:sz w:val="20"/>
                <w:szCs w:val="20"/>
                <w:lang w:eastAsia="en-US"/>
              </w:rPr>
            </w:pPr>
          </w:p>
        </w:tc>
      </w:tr>
      <w:tr w:rsidR="008D6823" w:rsidRPr="00310DF6" w:rsidDel="006A499B" w14:paraId="3FED1555" w14:textId="77777777" w:rsidTr="00652F8F">
        <w:trPr>
          <w:trHeight w:val="255"/>
          <w:del w:id="521" w:author="zhangyang" w:date="2014-06-25T10:43:00Z"/>
        </w:trPr>
        <w:tc>
          <w:tcPr>
            <w:tcW w:w="3276" w:type="dxa"/>
            <w:shd w:val="clear" w:color="auto" w:fill="auto"/>
            <w:vAlign w:val="center"/>
            <w:hideMark/>
          </w:tcPr>
          <w:p w14:paraId="18986822" w14:textId="77777777" w:rsidR="008D6823" w:rsidRPr="00310DF6" w:rsidDel="006A499B" w:rsidRDefault="008D6823" w:rsidP="00652F8F">
            <w:pPr>
              <w:widowControl/>
              <w:jc w:val="left"/>
              <w:rPr>
                <w:del w:id="522" w:author="zhangyang" w:date="2014-06-25T10:43:00Z"/>
                <w:rFonts w:ascii="Calibri" w:eastAsia="Times New Roman" w:hAnsi="Calibri" w:cs="Times New Roman"/>
                <w:bCs w:val="0"/>
                <w:color w:val="000000"/>
                <w:sz w:val="20"/>
                <w:szCs w:val="20"/>
                <w:lang w:eastAsia="en-US"/>
              </w:rPr>
            </w:pPr>
            <w:del w:id="523" w:author="zhangyang" w:date="2014-06-25T10:43:00Z">
              <w:r w:rsidRPr="00310DF6" w:rsidDel="006A499B">
                <w:rPr>
                  <w:rFonts w:ascii="Calibri" w:eastAsia="Times New Roman" w:hAnsi="Calibri" w:cs="Times New Roman"/>
                  <w:bCs w:val="0"/>
                  <w:color w:val="000000"/>
                  <w:sz w:val="20"/>
                  <w:szCs w:val="20"/>
                  <w:lang w:eastAsia="en-US"/>
                </w:rPr>
                <w:delText xml:space="preserve">      City</w:delText>
              </w:r>
            </w:del>
          </w:p>
        </w:tc>
        <w:tc>
          <w:tcPr>
            <w:tcW w:w="1146" w:type="dxa"/>
            <w:shd w:val="clear" w:color="auto" w:fill="auto"/>
            <w:noWrap/>
            <w:vAlign w:val="center"/>
            <w:hideMark/>
          </w:tcPr>
          <w:p w14:paraId="29DF9301" w14:textId="77777777" w:rsidR="008D6823" w:rsidRPr="00310DF6" w:rsidDel="006A499B" w:rsidRDefault="008D6823" w:rsidP="00652F8F">
            <w:pPr>
              <w:widowControl/>
              <w:jc w:val="left"/>
              <w:rPr>
                <w:del w:id="524" w:author="zhangyang" w:date="2014-06-25T10:43:00Z"/>
                <w:rFonts w:ascii="Calibri" w:eastAsia="Times New Roman" w:hAnsi="Calibri" w:cs="Times New Roman"/>
                <w:bCs w:val="0"/>
                <w:color w:val="000000"/>
                <w:sz w:val="20"/>
                <w:szCs w:val="20"/>
                <w:lang w:eastAsia="en-US"/>
              </w:rPr>
            </w:pPr>
            <w:del w:id="52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01175F1D" w14:textId="77777777" w:rsidR="008D6823" w:rsidRPr="00310DF6" w:rsidDel="006A499B" w:rsidRDefault="008D6823" w:rsidP="00652F8F">
            <w:pPr>
              <w:widowControl/>
              <w:jc w:val="left"/>
              <w:rPr>
                <w:del w:id="526" w:author="zhangyang" w:date="2014-06-25T10:43:00Z"/>
                <w:rFonts w:ascii="Calibri" w:eastAsia="Times New Roman" w:hAnsi="Calibri" w:cs="Times New Roman"/>
                <w:bCs w:val="0"/>
                <w:color w:val="000000"/>
                <w:sz w:val="20"/>
                <w:szCs w:val="20"/>
                <w:lang w:eastAsia="en-US"/>
              </w:rPr>
            </w:pPr>
            <w:del w:id="52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78A89587" w14:textId="77777777" w:rsidR="008D6823" w:rsidRPr="00310DF6" w:rsidDel="006A499B" w:rsidRDefault="008D6823" w:rsidP="00652F8F">
            <w:pPr>
              <w:widowControl/>
              <w:jc w:val="left"/>
              <w:rPr>
                <w:del w:id="528" w:author="zhangyang" w:date="2014-06-25T10:43:00Z"/>
                <w:rFonts w:ascii="Calibri" w:eastAsia="Times New Roman" w:hAnsi="Calibri" w:cs="Times New Roman"/>
                <w:bCs w:val="0"/>
                <w:color w:val="000000"/>
                <w:sz w:val="20"/>
                <w:szCs w:val="20"/>
                <w:lang w:eastAsia="en-US"/>
              </w:rPr>
            </w:pPr>
            <w:del w:id="52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767D4C82" w14:textId="77777777" w:rsidR="008D6823" w:rsidRPr="00310DF6" w:rsidDel="006A499B" w:rsidRDefault="008D6823" w:rsidP="00652F8F">
            <w:pPr>
              <w:widowControl/>
              <w:jc w:val="left"/>
              <w:rPr>
                <w:del w:id="530" w:author="zhangyang" w:date="2014-06-25T10:43:00Z"/>
                <w:rFonts w:ascii="Calibri" w:eastAsia="Times New Roman" w:hAnsi="Calibri" w:cs="Times New Roman"/>
                <w:bCs w:val="0"/>
                <w:color w:val="000000"/>
                <w:sz w:val="20"/>
                <w:szCs w:val="20"/>
                <w:lang w:eastAsia="en-US"/>
              </w:rPr>
            </w:pPr>
          </w:p>
        </w:tc>
      </w:tr>
      <w:tr w:rsidR="008D6823" w:rsidRPr="00310DF6" w:rsidDel="006A499B" w14:paraId="334AF0A5" w14:textId="77777777" w:rsidTr="00652F8F">
        <w:trPr>
          <w:trHeight w:val="255"/>
          <w:del w:id="531" w:author="zhangyang" w:date="2014-06-25T10:43:00Z"/>
        </w:trPr>
        <w:tc>
          <w:tcPr>
            <w:tcW w:w="3276" w:type="dxa"/>
            <w:shd w:val="clear" w:color="auto" w:fill="auto"/>
            <w:vAlign w:val="center"/>
            <w:hideMark/>
          </w:tcPr>
          <w:p w14:paraId="05582C55" w14:textId="77777777" w:rsidR="008D6823" w:rsidRPr="00310DF6" w:rsidDel="006A499B" w:rsidRDefault="008D6823" w:rsidP="00652F8F">
            <w:pPr>
              <w:widowControl/>
              <w:jc w:val="left"/>
              <w:rPr>
                <w:del w:id="532" w:author="zhangyang" w:date="2014-06-25T10:43:00Z"/>
                <w:rFonts w:ascii="Calibri" w:eastAsia="Times New Roman" w:hAnsi="Calibri" w:cs="Times New Roman"/>
                <w:bCs w:val="0"/>
                <w:color w:val="000000"/>
                <w:sz w:val="20"/>
                <w:szCs w:val="20"/>
                <w:lang w:eastAsia="en-US"/>
              </w:rPr>
            </w:pPr>
            <w:del w:id="533" w:author="zhangyang" w:date="2014-06-25T10:43:00Z">
              <w:r w:rsidRPr="00310DF6" w:rsidDel="006A499B">
                <w:rPr>
                  <w:rFonts w:ascii="Calibri" w:eastAsia="Times New Roman" w:hAnsi="Calibri" w:cs="Times New Roman"/>
                  <w:bCs w:val="0"/>
                  <w:color w:val="000000"/>
                  <w:sz w:val="20"/>
                  <w:szCs w:val="20"/>
                  <w:lang w:eastAsia="en-US"/>
                </w:rPr>
                <w:delText xml:space="preserve">      Region, state or county</w:delText>
              </w:r>
            </w:del>
          </w:p>
        </w:tc>
        <w:tc>
          <w:tcPr>
            <w:tcW w:w="1146" w:type="dxa"/>
            <w:shd w:val="clear" w:color="auto" w:fill="auto"/>
            <w:noWrap/>
            <w:vAlign w:val="center"/>
            <w:hideMark/>
          </w:tcPr>
          <w:p w14:paraId="22A9732D" w14:textId="77777777" w:rsidR="008D6823" w:rsidRPr="00310DF6" w:rsidDel="006A499B" w:rsidRDefault="008D6823" w:rsidP="00652F8F">
            <w:pPr>
              <w:widowControl/>
              <w:jc w:val="left"/>
              <w:rPr>
                <w:del w:id="534" w:author="zhangyang" w:date="2014-06-25T10:43:00Z"/>
                <w:rFonts w:ascii="Calibri" w:eastAsia="Times New Roman" w:hAnsi="Calibri" w:cs="Times New Roman"/>
                <w:bCs w:val="0"/>
                <w:color w:val="000000"/>
                <w:sz w:val="20"/>
                <w:szCs w:val="20"/>
                <w:lang w:eastAsia="en-US"/>
              </w:rPr>
            </w:pPr>
            <w:del w:id="53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59B444F6" w14:textId="77777777" w:rsidR="008D6823" w:rsidRPr="00310DF6" w:rsidDel="006A499B" w:rsidRDefault="008D6823" w:rsidP="00652F8F">
            <w:pPr>
              <w:widowControl/>
              <w:jc w:val="left"/>
              <w:rPr>
                <w:del w:id="536" w:author="zhangyang" w:date="2014-06-25T10:43:00Z"/>
                <w:rFonts w:ascii="Calibri" w:eastAsia="Times New Roman" w:hAnsi="Calibri" w:cs="Times New Roman"/>
                <w:bCs w:val="0"/>
                <w:color w:val="000000"/>
                <w:sz w:val="20"/>
                <w:szCs w:val="20"/>
                <w:lang w:eastAsia="en-US"/>
              </w:rPr>
            </w:pPr>
            <w:del w:id="53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73C6735F" w14:textId="77777777" w:rsidR="008D6823" w:rsidRPr="00310DF6" w:rsidDel="006A499B" w:rsidRDefault="008D6823" w:rsidP="00652F8F">
            <w:pPr>
              <w:widowControl/>
              <w:jc w:val="left"/>
              <w:rPr>
                <w:del w:id="538" w:author="zhangyang" w:date="2014-06-25T10:43:00Z"/>
                <w:rFonts w:ascii="Calibri" w:eastAsia="Times New Roman" w:hAnsi="Calibri" w:cs="Times New Roman"/>
                <w:bCs w:val="0"/>
                <w:color w:val="000000"/>
                <w:sz w:val="20"/>
                <w:szCs w:val="20"/>
                <w:lang w:eastAsia="en-US"/>
              </w:rPr>
            </w:pPr>
            <w:del w:id="53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1F44F3D5" w14:textId="77777777" w:rsidR="008D6823" w:rsidRPr="00310DF6" w:rsidDel="006A499B" w:rsidRDefault="008D6823" w:rsidP="00652F8F">
            <w:pPr>
              <w:widowControl/>
              <w:jc w:val="left"/>
              <w:rPr>
                <w:del w:id="540" w:author="zhangyang" w:date="2014-06-25T10:43:00Z"/>
                <w:rFonts w:ascii="Calibri" w:eastAsia="Times New Roman" w:hAnsi="Calibri" w:cs="Times New Roman"/>
                <w:bCs w:val="0"/>
                <w:color w:val="000000"/>
                <w:sz w:val="20"/>
                <w:szCs w:val="20"/>
                <w:lang w:eastAsia="en-US"/>
              </w:rPr>
            </w:pPr>
          </w:p>
        </w:tc>
      </w:tr>
      <w:tr w:rsidR="008D6823" w:rsidRPr="00310DF6" w:rsidDel="006A499B" w14:paraId="335B60BF" w14:textId="77777777" w:rsidTr="00652F8F">
        <w:trPr>
          <w:trHeight w:val="255"/>
          <w:del w:id="541" w:author="zhangyang" w:date="2014-06-25T10:43:00Z"/>
        </w:trPr>
        <w:tc>
          <w:tcPr>
            <w:tcW w:w="3276" w:type="dxa"/>
            <w:shd w:val="clear" w:color="auto" w:fill="auto"/>
            <w:vAlign w:val="center"/>
            <w:hideMark/>
          </w:tcPr>
          <w:p w14:paraId="5CFEC19B" w14:textId="77777777" w:rsidR="008D6823" w:rsidRPr="00310DF6" w:rsidDel="006A499B" w:rsidRDefault="008D6823" w:rsidP="00652F8F">
            <w:pPr>
              <w:widowControl/>
              <w:jc w:val="left"/>
              <w:rPr>
                <w:del w:id="542" w:author="zhangyang" w:date="2014-06-25T10:43:00Z"/>
                <w:rFonts w:ascii="Calibri" w:eastAsia="Times New Roman" w:hAnsi="Calibri" w:cs="Times New Roman"/>
                <w:bCs w:val="0"/>
                <w:color w:val="000000"/>
                <w:sz w:val="20"/>
                <w:szCs w:val="20"/>
                <w:lang w:eastAsia="en-US"/>
              </w:rPr>
            </w:pPr>
            <w:del w:id="543" w:author="zhangyang" w:date="2014-06-25T10:43:00Z">
              <w:r w:rsidRPr="00310DF6" w:rsidDel="006A499B">
                <w:rPr>
                  <w:rFonts w:ascii="Calibri" w:eastAsia="Times New Roman" w:hAnsi="Calibri" w:cs="Times New Roman"/>
                  <w:bCs w:val="0"/>
                  <w:color w:val="000000"/>
                  <w:sz w:val="20"/>
                  <w:szCs w:val="20"/>
                  <w:lang w:eastAsia="en-US"/>
                </w:rPr>
                <w:delText xml:space="preserve">      Country</w:delText>
              </w:r>
            </w:del>
          </w:p>
        </w:tc>
        <w:tc>
          <w:tcPr>
            <w:tcW w:w="1146" w:type="dxa"/>
            <w:shd w:val="clear" w:color="auto" w:fill="auto"/>
            <w:noWrap/>
            <w:vAlign w:val="center"/>
            <w:hideMark/>
          </w:tcPr>
          <w:p w14:paraId="34564514" w14:textId="77777777" w:rsidR="008D6823" w:rsidRPr="00310DF6" w:rsidDel="006A499B" w:rsidRDefault="008D6823" w:rsidP="00652F8F">
            <w:pPr>
              <w:widowControl/>
              <w:jc w:val="left"/>
              <w:rPr>
                <w:del w:id="544" w:author="zhangyang" w:date="2014-06-25T10:43:00Z"/>
                <w:rFonts w:ascii="Calibri" w:eastAsia="Times New Roman" w:hAnsi="Calibri" w:cs="Times New Roman"/>
                <w:bCs w:val="0"/>
                <w:color w:val="000000"/>
                <w:sz w:val="20"/>
                <w:szCs w:val="20"/>
                <w:lang w:eastAsia="en-US"/>
              </w:rPr>
            </w:pPr>
            <w:del w:id="54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6CA4EE13" w14:textId="77777777" w:rsidR="008D6823" w:rsidRPr="00310DF6" w:rsidDel="006A499B" w:rsidRDefault="008D6823" w:rsidP="00652F8F">
            <w:pPr>
              <w:widowControl/>
              <w:jc w:val="left"/>
              <w:rPr>
                <w:del w:id="546" w:author="zhangyang" w:date="2014-06-25T10:43:00Z"/>
                <w:rFonts w:ascii="Calibri" w:eastAsia="Times New Roman" w:hAnsi="Calibri" w:cs="Times New Roman"/>
                <w:bCs w:val="0"/>
                <w:color w:val="000000"/>
                <w:sz w:val="20"/>
                <w:szCs w:val="20"/>
                <w:lang w:eastAsia="en-US"/>
              </w:rPr>
            </w:pPr>
            <w:del w:id="54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0E4E38A1" w14:textId="77777777" w:rsidR="008D6823" w:rsidRPr="00310DF6" w:rsidDel="006A499B" w:rsidRDefault="008D6823" w:rsidP="00652F8F">
            <w:pPr>
              <w:widowControl/>
              <w:jc w:val="left"/>
              <w:rPr>
                <w:del w:id="548" w:author="zhangyang" w:date="2014-06-25T10:43:00Z"/>
                <w:rFonts w:ascii="Calibri" w:eastAsia="Times New Roman" w:hAnsi="Calibri" w:cs="Times New Roman"/>
                <w:bCs w:val="0"/>
                <w:color w:val="000000"/>
                <w:sz w:val="20"/>
                <w:szCs w:val="20"/>
                <w:lang w:eastAsia="en-US"/>
              </w:rPr>
            </w:pPr>
            <w:del w:id="54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69DF375A" w14:textId="77777777" w:rsidR="008D6823" w:rsidRPr="00310DF6" w:rsidDel="006A499B" w:rsidRDefault="008D6823" w:rsidP="00652F8F">
            <w:pPr>
              <w:widowControl/>
              <w:jc w:val="left"/>
              <w:rPr>
                <w:del w:id="550" w:author="zhangyang" w:date="2014-06-25T10:43:00Z"/>
                <w:rFonts w:ascii="Calibri" w:eastAsia="Times New Roman" w:hAnsi="Calibri" w:cs="Times New Roman"/>
                <w:bCs w:val="0"/>
                <w:color w:val="000000"/>
                <w:sz w:val="20"/>
                <w:szCs w:val="20"/>
                <w:lang w:eastAsia="en-US"/>
              </w:rPr>
            </w:pPr>
          </w:p>
        </w:tc>
      </w:tr>
      <w:tr w:rsidR="008D6823" w:rsidRPr="00310DF6" w:rsidDel="006A499B" w14:paraId="03A46DBA" w14:textId="77777777" w:rsidTr="00652F8F">
        <w:trPr>
          <w:trHeight w:val="255"/>
          <w:del w:id="551" w:author="zhangyang" w:date="2014-06-25T10:43:00Z"/>
        </w:trPr>
        <w:tc>
          <w:tcPr>
            <w:tcW w:w="3276" w:type="dxa"/>
            <w:shd w:val="clear" w:color="auto" w:fill="auto"/>
            <w:vAlign w:val="center"/>
            <w:hideMark/>
          </w:tcPr>
          <w:p w14:paraId="539B4C30" w14:textId="77777777" w:rsidR="008D6823" w:rsidRPr="00310DF6" w:rsidDel="006A499B" w:rsidRDefault="008D6823" w:rsidP="00652F8F">
            <w:pPr>
              <w:widowControl/>
              <w:jc w:val="left"/>
              <w:rPr>
                <w:del w:id="552" w:author="zhangyang" w:date="2014-06-25T10:43:00Z"/>
                <w:rFonts w:ascii="Calibri" w:eastAsia="Times New Roman" w:hAnsi="Calibri" w:cs="Times New Roman"/>
                <w:bCs w:val="0"/>
                <w:color w:val="000000"/>
                <w:sz w:val="20"/>
                <w:szCs w:val="20"/>
                <w:lang w:eastAsia="en-US"/>
              </w:rPr>
            </w:pPr>
            <w:del w:id="553" w:author="zhangyang" w:date="2014-06-25T10:43:00Z">
              <w:r w:rsidRPr="00310DF6" w:rsidDel="006A499B">
                <w:rPr>
                  <w:rFonts w:ascii="Calibri" w:eastAsia="Times New Roman" w:hAnsi="Calibri" w:cs="Times New Roman"/>
                  <w:bCs w:val="0"/>
                  <w:color w:val="000000"/>
                  <w:sz w:val="20"/>
                  <w:szCs w:val="20"/>
                  <w:lang w:eastAsia="en-US"/>
                </w:rPr>
                <w:delText xml:space="preserve">      Postcode</w:delText>
              </w:r>
            </w:del>
          </w:p>
        </w:tc>
        <w:tc>
          <w:tcPr>
            <w:tcW w:w="1146" w:type="dxa"/>
            <w:shd w:val="clear" w:color="auto" w:fill="auto"/>
            <w:noWrap/>
            <w:vAlign w:val="center"/>
            <w:hideMark/>
          </w:tcPr>
          <w:p w14:paraId="07C6AE40" w14:textId="77777777" w:rsidR="008D6823" w:rsidRPr="00310DF6" w:rsidDel="006A499B" w:rsidRDefault="008D6823" w:rsidP="00652F8F">
            <w:pPr>
              <w:widowControl/>
              <w:jc w:val="left"/>
              <w:rPr>
                <w:del w:id="554" w:author="zhangyang" w:date="2014-06-25T10:43:00Z"/>
                <w:rFonts w:ascii="Calibri" w:eastAsia="Times New Roman" w:hAnsi="Calibri" w:cs="Times New Roman"/>
                <w:bCs w:val="0"/>
                <w:color w:val="000000"/>
                <w:sz w:val="20"/>
                <w:szCs w:val="20"/>
                <w:lang w:eastAsia="en-US"/>
              </w:rPr>
            </w:pPr>
            <w:del w:id="55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vAlign w:val="center"/>
            <w:hideMark/>
          </w:tcPr>
          <w:p w14:paraId="6C17746F" w14:textId="77777777" w:rsidR="008D6823" w:rsidRPr="00310DF6" w:rsidDel="006A499B" w:rsidRDefault="008D6823" w:rsidP="00652F8F">
            <w:pPr>
              <w:widowControl/>
              <w:jc w:val="left"/>
              <w:rPr>
                <w:del w:id="556" w:author="zhangyang" w:date="2014-06-25T10:43:00Z"/>
                <w:rFonts w:ascii="Calibri" w:eastAsia="Times New Roman" w:hAnsi="Calibri" w:cs="Times New Roman"/>
                <w:bCs w:val="0"/>
                <w:color w:val="000000"/>
                <w:sz w:val="20"/>
                <w:szCs w:val="20"/>
                <w:lang w:eastAsia="en-US"/>
              </w:rPr>
            </w:pPr>
            <w:del w:id="55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5ADAC673" w14:textId="77777777" w:rsidR="008D6823" w:rsidRPr="00310DF6" w:rsidDel="006A499B" w:rsidRDefault="008D6823" w:rsidP="00652F8F">
            <w:pPr>
              <w:widowControl/>
              <w:jc w:val="left"/>
              <w:rPr>
                <w:del w:id="558" w:author="zhangyang" w:date="2014-06-25T10:43:00Z"/>
                <w:rFonts w:ascii="Calibri" w:eastAsia="Times New Roman" w:hAnsi="Calibri" w:cs="Times New Roman"/>
                <w:bCs w:val="0"/>
                <w:color w:val="000000"/>
                <w:sz w:val="20"/>
                <w:szCs w:val="20"/>
                <w:lang w:eastAsia="en-US"/>
              </w:rPr>
            </w:pPr>
            <w:del w:id="55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vMerge/>
            <w:vAlign w:val="center"/>
            <w:hideMark/>
          </w:tcPr>
          <w:p w14:paraId="15FC1AFF" w14:textId="77777777" w:rsidR="008D6823" w:rsidRPr="00310DF6" w:rsidDel="006A499B" w:rsidRDefault="008D6823" w:rsidP="00652F8F">
            <w:pPr>
              <w:widowControl/>
              <w:jc w:val="left"/>
              <w:rPr>
                <w:del w:id="560" w:author="zhangyang" w:date="2014-06-25T10:43:00Z"/>
                <w:rFonts w:ascii="Calibri" w:eastAsia="Times New Roman" w:hAnsi="Calibri" w:cs="Times New Roman"/>
                <w:bCs w:val="0"/>
                <w:color w:val="000000"/>
                <w:sz w:val="20"/>
                <w:szCs w:val="20"/>
                <w:lang w:eastAsia="en-US"/>
              </w:rPr>
            </w:pPr>
          </w:p>
        </w:tc>
      </w:tr>
      <w:tr w:rsidR="008D6823" w:rsidRPr="00310DF6" w:rsidDel="006A499B" w14:paraId="04D4FB61" w14:textId="77777777" w:rsidTr="00652F8F">
        <w:trPr>
          <w:trHeight w:val="510"/>
          <w:del w:id="561" w:author="zhangyang" w:date="2014-06-25T10:43:00Z"/>
        </w:trPr>
        <w:tc>
          <w:tcPr>
            <w:tcW w:w="3276" w:type="dxa"/>
            <w:shd w:val="clear" w:color="auto" w:fill="auto"/>
            <w:vAlign w:val="center"/>
            <w:hideMark/>
          </w:tcPr>
          <w:p w14:paraId="561217D0" w14:textId="77777777" w:rsidR="008D6823" w:rsidRPr="00310DF6" w:rsidDel="006A499B" w:rsidRDefault="008D6823" w:rsidP="00652F8F">
            <w:pPr>
              <w:widowControl/>
              <w:jc w:val="left"/>
              <w:rPr>
                <w:del w:id="562" w:author="zhangyang" w:date="2014-06-25T10:43:00Z"/>
                <w:rFonts w:ascii="Calibri" w:eastAsia="Times New Roman" w:hAnsi="Calibri" w:cs="Times New Roman"/>
                <w:bCs w:val="0"/>
                <w:color w:val="00B050"/>
                <w:sz w:val="20"/>
                <w:szCs w:val="20"/>
                <w:lang w:eastAsia="en-US"/>
              </w:rPr>
            </w:pPr>
            <w:del w:id="563" w:author="zhangyang" w:date="2014-06-25T10:43:00Z">
              <w:r w:rsidRPr="00310DF6" w:rsidDel="006A499B">
                <w:rPr>
                  <w:rFonts w:ascii="Calibri" w:eastAsia="Times New Roman" w:hAnsi="Calibri" w:cs="Times New Roman"/>
                  <w:bCs w:val="0"/>
                  <w:color w:val="00B050"/>
                  <w:sz w:val="20"/>
                  <w:szCs w:val="20"/>
                  <w:lang w:eastAsia="en-US"/>
                </w:rPr>
                <w:delText>Different mailing address</w:delText>
              </w:r>
            </w:del>
          </w:p>
        </w:tc>
        <w:tc>
          <w:tcPr>
            <w:tcW w:w="1146" w:type="dxa"/>
            <w:shd w:val="clear" w:color="auto" w:fill="auto"/>
            <w:noWrap/>
            <w:vAlign w:val="center"/>
            <w:hideMark/>
          </w:tcPr>
          <w:p w14:paraId="0F287CF4" w14:textId="77777777" w:rsidR="008D6823" w:rsidRPr="00310DF6" w:rsidDel="006A499B" w:rsidRDefault="008D6823" w:rsidP="00652F8F">
            <w:pPr>
              <w:widowControl/>
              <w:jc w:val="left"/>
              <w:rPr>
                <w:del w:id="564" w:author="zhangyang" w:date="2014-06-25T10:43:00Z"/>
                <w:rFonts w:ascii="Calibri" w:eastAsia="Times New Roman" w:hAnsi="Calibri" w:cs="Times New Roman"/>
                <w:bCs w:val="0"/>
                <w:color w:val="000000"/>
                <w:sz w:val="20"/>
                <w:szCs w:val="20"/>
                <w:lang w:eastAsia="en-US"/>
              </w:rPr>
            </w:pPr>
            <w:del w:id="565"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1F4E4FD2" w14:textId="77777777" w:rsidR="008D6823" w:rsidRPr="00310DF6" w:rsidDel="006A499B" w:rsidRDefault="008D6823" w:rsidP="00652F8F">
            <w:pPr>
              <w:widowControl/>
              <w:jc w:val="left"/>
              <w:rPr>
                <w:del w:id="566" w:author="zhangyang" w:date="2014-06-25T10:43:00Z"/>
                <w:rFonts w:ascii="Calibri" w:eastAsia="Times New Roman" w:hAnsi="Calibri" w:cs="Times New Roman"/>
                <w:bCs w:val="0"/>
                <w:color w:val="000000"/>
                <w:sz w:val="20"/>
                <w:szCs w:val="20"/>
                <w:lang w:eastAsia="en-US"/>
              </w:rPr>
            </w:pPr>
            <w:del w:id="567" w:author="zhangyang" w:date="2014-06-25T10:43:00Z">
              <w:r w:rsidRPr="00310DF6" w:rsidDel="006A499B">
                <w:rPr>
                  <w:rFonts w:ascii="Calibri" w:eastAsia="Times New Roman" w:hAnsi="Calibri" w:cs="Times New Roman"/>
                  <w:bCs w:val="0"/>
                  <w:color w:val="000000"/>
                  <w:sz w:val="20"/>
                  <w:szCs w:val="20"/>
                  <w:lang w:eastAsia="en-US"/>
                </w:rPr>
                <w:delText>the below details is shown up upon applicant's choice</w:delText>
              </w:r>
            </w:del>
          </w:p>
        </w:tc>
        <w:tc>
          <w:tcPr>
            <w:tcW w:w="640" w:type="dxa"/>
            <w:shd w:val="clear" w:color="auto" w:fill="auto"/>
            <w:noWrap/>
            <w:vAlign w:val="center"/>
            <w:hideMark/>
          </w:tcPr>
          <w:p w14:paraId="1A58E117" w14:textId="77777777" w:rsidR="008D6823" w:rsidRPr="00310DF6" w:rsidDel="006A499B" w:rsidRDefault="008D6823" w:rsidP="00652F8F">
            <w:pPr>
              <w:widowControl/>
              <w:jc w:val="left"/>
              <w:rPr>
                <w:del w:id="568" w:author="zhangyang" w:date="2014-06-25T10:43:00Z"/>
                <w:rFonts w:ascii="Calibri" w:eastAsia="Times New Roman" w:hAnsi="Calibri" w:cs="Times New Roman"/>
                <w:bCs w:val="0"/>
                <w:color w:val="000000"/>
                <w:sz w:val="20"/>
                <w:szCs w:val="20"/>
                <w:lang w:eastAsia="en-US"/>
              </w:rPr>
            </w:pPr>
            <w:del w:id="56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vAlign w:val="center"/>
            <w:hideMark/>
          </w:tcPr>
          <w:p w14:paraId="5EBFF2DD" w14:textId="77777777" w:rsidR="008D6823" w:rsidRPr="00310DF6" w:rsidDel="006A499B" w:rsidRDefault="008D6823" w:rsidP="00652F8F">
            <w:pPr>
              <w:widowControl/>
              <w:jc w:val="left"/>
              <w:rPr>
                <w:del w:id="570" w:author="zhangyang" w:date="2014-06-25T10:43:00Z"/>
                <w:rFonts w:ascii="Calibri" w:eastAsia="Times New Roman" w:hAnsi="Calibri" w:cs="Times New Roman"/>
                <w:bCs w:val="0"/>
                <w:color w:val="000000"/>
                <w:sz w:val="20"/>
                <w:szCs w:val="20"/>
                <w:lang w:eastAsia="en-US"/>
              </w:rPr>
            </w:pPr>
            <w:del w:id="571" w:author="zhangyang" w:date="2014-06-25T10:43:00Z">
              <w:r w:rsidRPr="00310DF6" w:rsidDel="006A499B">
                <w:rPr>
                  <w:rFonts w:ascii="Calibri" w:eastAsia="Times New Roman" w:hAnsi="Calibri" w:cs="Times New Roman"/>
                  <w:bCs w:val="0"/>
                  <w:color w:val="000000"/>
                  <w:sz w:val="20"/>
                  <w:szCs w:val="20"/>
                  <w:lang w:eastAsia="en-US"/>
                </w:rPr>
                <w:delText>Buyer can choose to do this step or not</w:delText>
              </w:r>
            </w:del>
          </w:p>
        </w:tc>
      </w:tr>
      <w:tr w:rsidR="008D6823" w:rsidRPr="00310DF6" w:rsidDel="006A499B" w14:paraId="23E67192" w14:textId="77777777" w:rsidTr="00652F8F">
        <w:trPr>
          <w:trHeight w:val="255"/>
          <w:del w:id="572" w:author="zhangyang" w:date="2014-06-25T10:43:00Z"/>
        </w:trPr>
        <w:tc>
          <w:tcPr>
            <w:tcW w:w="3276" w:type="dxa"/>
            <w:shd w:val="clear" w:color="auto" w:fill="auto"/>
            <w:vAlign w:val="center"/>
            <w:hideMark/>
          </w:tcPr>
          <w:p w14:paraId="79BC6BB6" w14:textId="77777777" w:rsidR="008D6823" w:rsidRPr="00310DF6" w:rsidDel="006A499B" w:rsidRDefault="008D6823" w:rsidP="00652F8F">
            <w:pPr>
              <w:widowControl/>
              <w:jc w:val="left"/>
              <w:rPr>
                <w:del w:id="573" w:author="zhangyang" w:date="2014-06-25T10:43:00Z"/>
                <w:rFonts w:ascii="Calibri" w:eastAsia="Times New Roman" w:hAnsi="Calibri" w:cs="Times New Roman"/>
                <w:bCs w:val="0"/>
                <w:color w:val="00B050"/>
                <w:sz w:val="20"/>
                <w:szCs w:val="20"/>
                <w:lang w:eastAsia="en-US"/>
              </w:rPr>
            </w:pPr>
            <w:del w:id="574" w:author="zhangyang" w:date="2014-06-25T10:43:00Z">
              <w:r w:rsidRPr="00310DF6" w:rsidDel="006A499B">
                <w:rPr>
                  <w:rFonts w:ascii="Calibri" w:eastAsia="Times New Roman" w:hAnsi="Calibri" w:cs="Times New Roman"/>
                  <w:bCs w:val="0"/>
                  <w:color w:val="00B050"/>
                  <w:sz w:val="20"/>
                  <w:szCs w:val="20"/>
                  <w:lang w:eastAsia="en-US"/>
                </w:rPr>
                <w:delText xml:space="preserve">      Mailing address</w:delText>
              </w:r>
            </w:del>
          </w:p>
        </w:tc>
        <w:tc>
          <w:tcPr>
            <w:tcW w:w="1146" w:type="dxa"/>
            <w:shd w:val="clear" w:color="auto" w:fill="auto"/>
            <w:noWrap/>
            <w:vAlign w:val="center"/>
            <w:hideMark/>
          </w:tcPr>
          <w:p w14:paraId="4C7D1D27" w14:textId="77777777" w:rsidR="008D6823" w:rsidRPr="00310DF6" w:rsidDel="006A499B" w:rsidRDefault="008D6823" w:rsidP="00652F8F">
            <w:pPr>
              <w:widowControl/>
              <w:jc w:val="left"/>
              <w:rPr>
                <w:del w:id="575" w:author="zhangyang" w:date="2014-06-25T10:43:00Z"/>
                <w:rFonts w:ascii="Calibri" w:eastAsia="Times New Roman" w:hAnsi="Calibri" w:cs="Times New Roman"/>
                <w:bCs w:val="0"/>
                <w:color w:val="000000"/>
                <w:sz w:val="20"/>
                <w:szCs w:val="20"/>
                <w:lang w:eastAsia="en-US"/>
              </w:rPr>
            </w:pPr>
            <w:del w:id="576"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76D43AB4" w14:textId="77777777" w:rsidR="008D6823" w:rsidRPr="00310DF6" w:rsidDel="006A499B" w:rsidRDefault="008D6823" w:rsidP="00652F8F">
            <w:pPr>
              <w:widowControl/>
              <w:jc w:val="left"/>
              <w:rPr>
                <w:del w:id="577" w:author="zhangyang" w:date="2014-06-25T10:43:00Z"/>
                <w:rFonts w:ascii="Calibri" w:eastAsia="Times New Roman" w:hAnsi="Calibri" w:cs="Times New Roman"/>
                <w:bCs w:val="0"/>
                <w:color w:val="000000"/>
                <w:sz w:val="20"/>
                <w:szCs w:val="20"/>
                <w:lang w:eastAsia="en-US"/>
              </w:rPr>
            </w:pPr>
            <w:del w:id="57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6DD0DEA" w14:textId="77777777" w:rsidR="008D6823" w:rsidRPr="00310DF6" w:rsidDel="006A499B" w:rsidRDefault="008D6823" w:rsidP="00652F8F">
            <w:pPr>
              <w:widowControl/>
              <w:jc w:val="left"/>
              <w:rPr>
                <w:del w:id="579" w:author="zhangyang" w:date="2014-06-25T10:43:00Z"/>
                <w:rFonts w:ascii="Calibri" w:eastAsia="Times New Roman" w:hAnsi="Calibri" w:cs="Times New Roman"/>
                <w:bCs w:val="0"/>
                <w:color w:val="000000"/>
                <w:sz w:val="20"/>
                <w:szCs w:val="20"/>
                <w:lang w:eastAsia="en-US"/>
              </w:rPr>
            </w:pPr>
            <w:del w:id="58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296BB408" w14:textId="77777777" w:rsidR="008D6823" w:rsidRPr="00310DF6" w:rsidDel="006A499B" w:rsidRDefault="008D6823" w:rsidP="00652F8F">
            <w:pPr>
              <w:widowControl/>
              <w:jc w:val="left"/>
              <w:rPr>
                <w:del w:id="581" w:author="zhangyang" w:date="2014-06-25T10:43:00Z"/>
                <w:rFonts w:ascii="Calibri" w:eastAsia="Times New Roman" w:hAnsi="Calibri" w:cs="Times New Roman"/>
                <w:bCs w:val="0"/>
                <w:color w:val="000000"/>
                <w:sz w:val="20"/>
                <w:szCs w:val="20"/>
                <w:lang w:eastAsia="en-US"/>
              </w:rPr>
            </w:pPr>
            <w:del w:id="582"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A0E7C98" w14:textId="77777777" w:rsidTr="00652F8F">
        <w:trPr>
          <w:trHeight w:val="255"/>
          <w:del w:id="583" w:author="zhangyang" w:date="2014-06-25T10:43:00Z"/>
        </w:trPr>
        <w:tc>
          <w:tcPr>
            <w:tcW w:w="3276" w:type="dxa"/>
            <w:shd w:val="clear" w:color="auto" w:fill="auto"/>
            <w:vAlign w:val="center"/>
            <w:hideMark/>
          </w:tcPr>
          <w:p w14:paraId="5A9FBFA2" w14:textId="77777777" w:rsidR="008D6823" w:rsidRPr="00310DF6" w:rsidDel="006A499B" w:rsidRDefault="008D6823" w:rsidP="00652F8F">
            <w:pPr>
              <w:widowControl/>
              <w:jc w:val="left"/>
              <w:rPr>
                <w:del w:id="584" w:author="zhangyang" w:date="2014-06-25T10:43:00Z"/>
                <w:rFonts w:ascii="Calibri" w:eastAsia="Times New Roman" w:hAnsi="Calibri" w:cs="Times New Roman"/>
                <w:bCs w:val="0"/>
                <w:color w:val="00B050"/>
                <w:sz w:val="20"/>
                <w:szCs w:val="20"/>
                <w:lang w:eastAsia="en-US"/>
              </w:rPr>
            </w:pPr>
            <w:del w:id="585" w:author="zhangyang" w:date="2014-06-25T10:43:00Z">
              <w:r w:rsidRPr="00310DF6" w:rsidDel="006A499B">
                <w:rPr>
                  <w:rFonts w:ascii="Calibri" w:eastAsia="Times New Roman" w:hAnsi="Calibri" w:cs="Times New Roman"/>
                  <w:bCs w:val="0"/>
                  <w:color w:val="00B050"/>
                  <w:sz w:val="20"/>
                  <w:szCs w:val="20"/>
                  <w:lang w:eastAsia="en-US"/>
                </w:rPr>
                <w:delText xml:space="preserve">      District</w:delText>
              </w:r>
            </w:del>
          </w:p>
        </w:tc>
        <w:tc>
          <w:tcPr>
            <w:tcW w:w="1146" w:type="dxa"/>
            <w:shd w:val="clear" w:color="auto" w:fill="auto"/>
            <w:noWrap/>
            <w:vAlign w:val="center"/>
            <w:hideMark/>
          </w:tcPr>
          <w:p w14:paraId="3D87A2A3" w14:textId="77777777" w:rsidR="008D6823" w:rsidRPr="00310DF6" w:rsidDel="006A499B" w:rsidRDefault="008D6823" w:rsidP="00652F8F">
            <w:pPr>
              <w:widowControl/>
              <w:jc w:val="left"/>
              <w:rPr>
                <w:del w:id="586" w:author="zhangyang" w:date="2014-06-25T10:43:00Z"/>
                <w:rFonts w:ascii="Calibri" w:eastAsia="Times New Roman" w:hAnsi="Calibri" w:cs="Times New Roman"/>
                <w:bCs w:val="0"/>
                <w:color w:val="000000"/>
                <w:sz w:val="20"/>
                <w:szCs w:val="20"/>
                <w:lang w:eastAsia="en-US"/>
              </w:rPr>
            </w:pPr>
            <w:del w:id="58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noWrap/>
            <w:vAlign w:val="center"/>
            <w:hideMark/>
          </w:tcPr>
          <w:p w14:paraId="17771990" w14:textId="77777777" w:rsidR="008D6823" w:rsidRPr="00310DF6" w:rsidDel="006A499B" w:rsidRDefault="008D6823" w:rsidP="00652F8F">
            <w:pPr>
              <w:widowControl/>
              <w:jc w:val="left"/>
              <w:rPr>
                <w:del w:id="588" w:author="zhangyang" w:date="2014-06-25T10:43:00Z"/>
                <w:rFonts w:ascii="Calibri" w:eastAsia="Times New Roman" w:hAnsi="Calibri" w:cs="Times New Roman"/>
                <w:bCs w:val="0"/>
                <w:color w:val="000000"/>
                <w:sz w:val="20"/>
                <w:szCs w:val="20"/>
                <w:lang w:eastAsia="en-US"/>
              </w:rPr>
            </w:pPr>
            <w:del w:id="58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4F1C74B1" w14:textId="77777777" w:rsidR="008D6823" w:rsidRPr="00310DF6" w:rsidDel="006A499B" w:rsidRDefault="008D6823" w:rsidP="00652F8F">
            <w:pPr>
              <w:widowControl/>
              <w:jc w:val="left"/>
              <w:rPr>
                <w:del w:id="590" w:author="zhangyang" w:date="2014-06-25T10:43:00Z"/>
                <w:rFonts w:ascii="Calibri" w:eastAsia="Times New Roman" w:hAnsi="Calibri" w:cs="Times New Roman"/>
                <w:bCs w:val="0"/>
                <w:color w:val="000000"/>
                <w:sz w:val="20"/>
                <w:szCs w:val="20"/>
                <w:lang w:eastAsia="en-US"/>
              </w:rPr>
            </w:pPr>
            <w:del w:id="59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11B579CE" w14:textId="77777777" w:rsidR="008D6823" w:rsidRPr="00310DF6" w:rsidDel="006A499B" w:rsidRDefault="008D6823" w:rsidP="00652F8F">
            <w:pPr>
              <w:widowControl/>
              <w:jc w:val="left"/>
              <w:rPr>
                <w:del w:id="592" w:author="zhangyang" w:date="2014-06-25T10:43:00Z"/>
                <w:rFonts w:ascii="Calibri" w:eastAsia="Times New Roman" w:hAnsi="Calibri" w:cs="Times New Roman"/>
                <w:bCs w:val="0"/>
                <w:color w:val="000000"/>
                <w:sz w:val="20"/>
                <w:szCs w:val="20"/>
                <w:lang w:eastAsia="en-US"/>
              </w:rPr>
            </w:pPr>
            <w:del w:id="593"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37C8CBE1" w14:textId="77777777" w:rsidTr="00652F8F">
        <w:trPr>
          <w:trHeight w:val="255"/>
          <w:del w:id="594" w:author="zhangyang" w:date="2014-06-25T10:43:00Z"/>
        </w:trPr>
        <w:tc>
          <w:tcPr>
            <w:tcW w:w="3276" w:type="dxa"/>
            <w:shd w:val="clear" w:color="auto" w:fill="auto"/>
            <w:vAlign w:val="center"/>
            <w:hideMark/>
          </w:tcPr>
          <w:p w14:paraId="18CECC3B" w14:textId="77777777" w:rsidR="008D6823" w:rsidRPr="00310DF6" w:rsidDel="006A499B" w:rsidRDefault="008D6823" w:rsidP="00652F8F">
            <w:pPr>
              <w:widowControl/>
              <w:jc w:val="left"/>
              <w:rPr>
                <w:del w:id="595" w:author="zhangyang" w:date="2014-06-25T10:43:00Z"/>
                <w:rFonts w:ascii="Calibri" w:eastAsia="Times New Roman" w:hAnsi="Calibri" w:cs="Times New Roman"/>
                <w:bCs w:val="0"/>
                <w:color w:val="00B050"/>
                <w:sz w:val="20"/>
                <w:szCs w:val="20"/>
                <w:lang w:eastAsia="en-US"/>
              </w:rPr>
            </w:pPr>
            <w:del w:id="596" w:author="zhangyang" w:date="2014-06-25T10:43:00Z">
              <w:r w:rsidRPr="00310DF6" w:rsidDel="006A499B">
                <w:rPr>
                  <w:rFonts w:ascii="Calibri" w:eastAsia="Times New Roman" w:hAnsi="Calibri" w:cs="Times New Roman"/>
                  <w:bCs w:val="0"/>
                  <w:color w:val="00B050"/>
                  <w:sz w:val="20"/>
                  <w:szCs w:val="20"/>
                  <w:lang w:eastAsia="en-US"/>
                </w:rPr>
                <w:delText xml:space="preserve">      City</w:delText>
              </w:r>
            </w:del>
          </w:p>
        </w:tc>
        <w:tc>
          <w:tcPr>
            <w:tcW w:w="1146" w:type="dxa"/>
            <w:shd w:val="clear" w:color="auto" w:fill="auto"/>
            <w:noWrap/>
            <w:vAlign w:val="center"/>
            <w:hideMark/>
          </w:tcPr>
          <w:p w14:paraId="507DB465" w14:textId="77777777" w:rsidR="008D6823" w:rsidRPr="00310DF6" w:rsidDel="006A499B" w:rsidRDefault="008D6823" w:rsidP="00652F8F">
            <w:pPr>
              <w:widowControl/>
              <w:jc w:val="left"/>
              <w:rPr>
                <w:del w:id="597" w:author="zhangyang" w:date="2014-06-25T10:43:00Z"/>
                <w:rFonts w:ascii="Calibri" w:eastAsia="Times New Roman" w:hAnsi="Calibri" w:cs="Times New Roman"/>
                <w:bCs w:val="0"/>
                <w:color w:val="000000"/>
                <w:sz w:val="20"/>
                <w:szCs w:val="20"/>
                <w:lang w:eastAsia="en-US"/>
              </w:rPr>
            </w:pPr>
            <w:del w:id="598"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017E730B" w14:textId="77777777" w:rsidR="008D6823" w:rsidRPr="00310DF6" w:rsidDel="006A499B" w:rsidRDefault="008D6823" w:rsidP="00652F8F">
            <w:pPr>
              <w:widowControl/>
              <w:jc w:val="left"/>
              <w:rPr>
                <w:del w:id="599" w:author="zhangyang" w:date="2014-06-25T10:43:00Z"/>
                <w:rFonts w:ascii="Calibri" w:eastAsia="Times New Roman" w:hAnsi="Calibri" w:cs="Times New Roman"/>
                <w:bCs w:val="0"/>
                <w:color w:val="000000"/>
                <w:sz w:val="20"/>
                <w:szCs w:val="20"/>
                <w:lang w:eastAsia="en-US"/>
              </w:rPr>
            </w:pPr>
            <w:del w:id="60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6B101322" w14:textId="77777777" w:rsidR="008D6823" w:rsidRPr="00310DF6" w:rsidDel="006A499B" w:rsidRDefault="008D6823" w:rsidP="00652F8F">
            <w:pPr>
              <w:widowControl/>
              <w:jc w:val="left"/>
              <w:rPr>
                <w:del w:id="601" w:author="zhangyang" w:date="2014-06-25T10:43:00Z"/>
                <w:rFonts w:ascii="Calibri" w:eastAsia="Times New Roman" w:hAnsi="Calibri" w:cs="Times New Roman"/>
                <w:bCs w:val="0"/>
                <w:color w:val="000000"/>
                <w:sz w:val="20"/>
                <w:szCs w:val="20"/>
                <w:lang w:eastAsia="en-US"/>
              </w:rPr>
            </w:pPr>
            <w:del w:id="60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62BAEAA6" w14:textId="77777777" w:rsidR="008D6823" w:rsidRPr="00310DF6" w:rsidDel="006A499B" w:rsidRDefault="008D6823" w:rsidP="00652F8F">
            <w:pPr>
              <w:widowControl/>
              <w:jc w:val="left"/>
              <w:rPr>
                <w:del w:id="603" w:author="zhangyang" w:date="2014-06-25T10:43:00Z"/>
                <w:rFonts w:ascii="Calibri" w:eastAsia="Times New Roman" w:hAnsi="Calibri" w:cs="Times New Roman"/>
                <w:bCs w:val="0"/>
                <w:color w:val="000000"/>
                <w:sz w:val="20"/>
                <w:szCs w:val="20"/>
                <w:lang w:eastAsia="en-US"/>
              </w:rPr>
            </w:pPr>
            <w:del w:id="604"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98A184B" w14:textId="77777777" w:rsidTr="00652F8F">
        <w:trPr>
          <w:trHeight w:val="255"/>
          <w:del w:id="605" w:author="zhangyang" w:date="2014-06-25T10:43:00Z"/>
        </w:trPr>
        <w:tc>
          <w:tcPr>
            <w:tcW w:w="3276" w:type="dxa"/>
            <w:shd w:val="clear" w:color="auto" w:fill="auto"/>
            <w:vAlign w:val="center"/>
            <w:hideMark/>
          </w:tcPr>
          <w:p w14:paraId="2D424DF5" w14:textId="77777777" w:rsidR="008D6823" w:rsidRPr="00310DF6" w:rsidDel="006A499B" w:rsidRDefault="008D6823" w:rsidP="00652F8F">
            <w:pPr>
              <w:widowControl/>
              <w:jc w:val="left"/>
              <w:rPr>
                <w:del w:id="606" w:author="zhangyang" w:date="2014-06-25T10:43:00Z"/>
                <w:rFonts w:ascii="Calibri" w:eastAsia="Times New Roman" w:hAnsi="Calibri" w:cs="Times New Roman"/>
                <w:bCs w:val="0"/>
                <w:color w:val="00B050"/>
                <w:sz w:val="20"/>
                <w:szCs w:val="20"/>
                <w:lang w:eastAsia="en-US"/>
              </w:rPr>
            </w:pPr>
            <w:del w:id="607" w:author="zhangyang" w:date="2014-06-25T10:43:00Z">
              <w:r w:rsidRPr="00310DF6" w:rsidDel="006A499B">
                <w:rPr>
                  <w:rFonts w:ascii="Calibri" w:eastAsia="Times New Roman" w:hAnsi="Calibri" w:cs="Times New Roman"/>
                  <w:bCs w:val="0"/>
                  <w:color w:val="00B050"/>
                  <w:sz w:val="20"/>
                  <w:szCs w:val="20"/>
                  <w:lang w:eastAsia="en-US"/>
                </w:rPr>
                <w:delText xml:space="preserve">      Region, state or county</w:delText>
              </w:r>
            </w:del>
          </w:p>
        </w:tc>
        <w:tc>
          <w:tcPr>
            <w:tcW w:w="1146" w:type="dxa"/>
            <w:shd w:val="clear" w:color="auto" w:fill="auto"/>
            <w:noWrap/>
            <w:vAlign w:val="center"/>
            <w:hideMark/>
          </w:tcPr>
          <w:p w14:paraId="63B573F6" w14:textId="77777777" w:rsidR="008D6823" w:rsidRPr="00310DF6" w:rsidDel="006A499B" w:rsidRDefault="008D6823" w:rsidP="00652F8F">
            <w:pPr>
              <w:widowControl/>
              <w:jc w:val="left"/>
              <w:rPr>
                <w:del w:id="608" w:author="zhangyang" w:date="2014-06-25T10:43:00Z"/>
                <w:rFonts w:ascii="Calibri" w:eastAsia="Times New Roman" w:hAnsi="Calibri" w:cs="Times New Roman"/>
                <w:bCs w:val="0"/>
                <w:color w:val="000000"/>
                <w:sz w:val="20"/>
                <w:szCs w:val="20"/>
                <w:lang w:eastAsia="en-US"/>
              </w:rPr>
            </w:pPr>
            <w:del w:id="60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noWrap/>
            <w:vAlign w:val="center"/>
            <w:hideMark/>
          </w:tcPr>
          <w:p w14:paraId="432E9AE7" w14:textId="77777777" w:rsidR="008D6823" w:rsidRPr="00310DF6" w:rsidDel="006A499B" w:rsidRDefault="008D6823" w:rsidP="00652F8F">
            <w:pPr>
              <w:widowControl/>
              <w:jc w:val="left"/>
              <w:rPr>
                <w:del w:id="610" w:author="zhangyang" w:date="2014-06-25T10:43:00Z"/>
                <w:rFonts w:ascii="Calibri" w:eastAsia="Times New Roman" w:hAnsi="Calibri" w:cs="Times New Roman"/>
                <w:bCs w:val="0"/>
                <w:color w:val="000000"/>
                <w:sz w:val="20"/>
                <w:szCs w:val="20"/>
                <w:lang w:eastAsia="en-US"/>
              </w:rPr>
            </w:pPr>
            <w:del w:id="61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6DF97764" w14:textId="77777777" w:rsidR="008D6823" w:rsidRPr="00310DF6" w:rsidDel="006A499B" w:rsidRDefault="008D6823" w:rsidP="00652F8F">
            <w:pPr>
              <w:widowControl/>
              <w:jc w:val="left"/>
              <w:rPr>
                <w:del w:id="612" w:author="zhangyang" w:date="2014-06-25T10:43:00Z"/>
                <w:rFonts w:ascii="Calibri" w:eastAsia="Times New Roman" w:hAnsi="Calibri" w:cs="Times New Roman"/>
                <w:bCs w:val="0"/>
                <w:color w:val="000000"/>
                <w:sz w:val="20"/>
                <w:szCs w:val="20"/>
                <w:lang w:eastAsia="en-US"/>
              </w:rPr>
            </w:pPr>
            <w:del w:id="61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1666319D" w14:textId="77777777" w:rsidR="008D6823" w:rsidRPr="00310DF6" w:rsidDel="006A499B" w:rsidRDefault="008D6823" w:rsidP="00652F8F">
            <w:pPr>
              <w:widowControl/>
              <w:jc w:val="left"/>
              <w:rPr>
                <w:del w:id="614" w:author="zhangyang" w:date="2014-06-25T10:43:00Z"/>
                <w:rFonts w:ascii="Calibri" w:eastAsia="Times New Roman" w:hAnsi="Calibri" w:cs="Times New Roman"/>
                <w:bCs w:val="0"/>
                <w:color w:val="000000"/>
                <w:sz w:val="20"/>
                <w:szCs w:val="20"/>
                <w:lang w:eastAsia="en-US"/>
              </w:rPr>
            </w:pPr>
            <w:del w:id="615"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20EBA6D8" w14:textId="77777777" w:rsidTr="00652F8F">
        <w:trPr>
          <w:trHeight w:val="255"/>
          <w:del w:id="616" w:author="zhangyang" w:date="2014-06-25T10:43:00Z"/>
        </w:trPr>
        <w:tc>
          <w:tcPr>
            <w:tcW w:w="3276" w:type="dxa"/>
            <w:shd w:val="clear" w:color="auto" w:fill="auto"/>
            <w:vAlign w:val="center"/>
            <w:hideMark/>
          </w:tcPr>
          <w:p w14:paraId="71D2E14A" w14:textId="77777777" w:rsidR="008D6823" w:rsidRPr="00310DF6" w:rsidDel="006A499B" w:rsidRDefault="008D6823" w:rsidP="00652F8F">
            <w:pPr>
              <w:widowControl/>
              <w:jc w:val="left"/>
              <w:rPr>
                <w:del w:id="617" w:author="zhangyang" w:date="2014-06-25T10:43:00Z"/>
                <w:rFonts w:ascii="Calibri" w:eastAsia="Times New Roman" w:hAnsi="Calibri" w:cs="Times New Roman"/>
                <w:bCs w:val="0"/>
                <w:color w:val="00B050"/>
                <w:sz w:val="20"/>
                <w:szCs w:val="20"/>
                <w:lang w:eastAsia="en-US"/>
              </w:rPr>
            </w:pPr>
            <w:del w:id="618" w:author="zhangyang" w:date="2014-06-25T10:43:00Z">
              <w:r w:rsidRPr="00310DF6" w:rsidDel="006A499B">
                <w:rPr>
                  <w:rFonts w:ascii="Calibri" w:eastAsia="Times New Roman" w:hAnsi="Calibri" w:cs="Times New Roman"/>
                  <w:bCs w:val="0"/>
                  <w:color w:val="00B050"/>
                  <w:sz w:val="20"/>
                  <w:szCs w:val="20"/>
                  <w:lang w:eastAsia="en-US"/>
                </w:rPr>
                <w:delText xml:space="preserve">      Country</w:delText>
              </w:r>
            </w:del>
          </w:p>
        </w:tc>
        <w:tc>
          <w:tcPr>
            <w:tcW w:w="1146" w:type="dxa"/>
            <w:shd w:val="clear" w:color="auto" w:fill="auto"/>
            <w:noWrap/>
            <w:vAlign w:val="center"/>
            <w:hideMark/>
          </w:tcPr>
          <w:p w14:paraId="4219D13D" w14:textId="77777777" w:rsidR="008D6823" w:rsidRPr="00310DF6" w:rsidDel="006A499B" w:rsidRDefault="008D6823" w:rsidP="00652F8F">
            <w:pPr>
              <w:widowControl/>
              <w:jc w:val="left"/>
              <w:rPr>
                <w:del w:id="619" w:author="zhangyang" w:date="2014-06-25T10:43:00Z"/>
                <w:rFonts w:ascii="Calibri" w:eastAsia="Times New Roman" w:hAnsi="Calibri" w:cs="Times New Roman"/>
                <w:bCs w:val="0"/>
                <w:color w:val="000000"/>
                <w:sz w:val="20"/>
                <w:szCs w:val="20"/>
                <w:lang w:eastAsia="en-US"/>
              </w:rPr>
            </w:pPr>
            <w:del w:id="62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shd w:val="clear" w:color="auto" w:fill="auto"/>
            <w:noWrap/>
            <w:vAlign w:val="center"/>
            <w:hideMark/>
          </w:tcPr>
          <w:p w14:paraId="737CE6A7" w14:textId="77777777" w:rsidR="008D6823" w:rsidRPr="00310DF6" w:rsidDel="006A499B" w:rsidRDefault="008D6823" w:rsidP="00652F8F">
            <w:pPr>
              <w:widowControl/>
              <w:jc w:val="left"/>
              <w:rPr>
                <w:del w:id="621" w:author="zhangyang" w:date="2014-06-25T10:43:00Z"/>
                <w:rFonts w:ascii="Calibri" w:eastAsia="Times New Roman" w:hAnsi="Calibri" w:cs="Times New Roman"/>
                <w:bCs w:val="0"/>
                <w:color w:val="000000"/>
                <w:sz w:val="20"/>
                <w:szCs w:val="20"/>
                <w:lang w:eastAsia="en-US"/>
              </w:rPr>
            </w:pPr>
            <w:del w:id="62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19A9782D" w14:textId="77777777" w:rsidR="008D6823" w:rsidRPr="00310DF6" w:rsidDel="006A499B" w:rsidRDefault="008D6823" w:rsidP="00652F8F">
            <w:pPr>
              <w:widowControl/>
              <w:jc w:val="left"/>
              <w:rPr>
                <w:del w:id="623" w:author="zhangyang" w:date="2014-06-25T10:43:00Z"/>
                <w:rFonts w:ascii="Calibri" w:eastAsia="Times New Roman" w:hAnsi="Calibri" w:cs="Times New Roman"/>
                <w:bCs w:val="0"/>
                <w:color w:val="000000"/>
                <w:sz w:val="20"/>
                <w:szCs w:val="20"/>
                <w:lang w:eastAsia="en-US"/>
              </w:rPr>
            </w:pPr>
            <w:del w:id="624"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15741238" w14:textId="77777777" w:rsidR="008D6823" w:rsidRPr="00310DF6" w:rsidDel="006A499B" w:rsidRDefault="008D6823" w:rsidP="00652F8F">
            <w:pPr>
              <w:widowControl/>
              <w:jc w:val="left"/>
              <w:rPr>
                <w:del w:id="625" w:author="zhangyang" w:date="2014-06-25T10:43:00Z"/>
                <w:rFonts w:ascii="Calibri" w:eastAsia="Times New Roman" w:hAnsi="Calibri" w:cs="Times New Roman"/>
                <w:bCs w:val="0"/>
                <w:color w:val="000000"/>
                <w:sz w:val="20"/>
                <w:szCs w:val="20"/>
                <w:lang w:eastAsia="en-US"/>
              </w:rPr>
            </w:pPr>
            <w:del w:id="626"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6D8C019" w14:textId="77777777" w:rsidTr="00652F8F">
        <w:trPr>
          <w:trHeight w:val="255"/>
          <w:del w:id="627" w:author="zhangyang" w:date="2014-06-25T10:43:00Z"/>
        </w:trPr>
        <w:tc>
          <w:tcPr>
            <w:tcW w:w="3276" w:type="dxa"/>
            <w:shd w:val="clear" w:color="auto" w:fill="auto"/>
            <w:vAlign w:val="center"/>
            <w:hideMark/>
          </w:tcPr>
          <w:p w14:paraId="0B6C5E4D" w14:textId="77777777" w:rsidR="008D6823" w:rsidRPr="00310DF6" w:rsidDel="006A499B" w:rsidRDefault="008D6823" w:rsidP="00652F8F">
            <w:pPr>
              <w:widowControl/>
              <w:jc w:val="left"/>
              <w:rPr>
                <w:del w:id="628" w:author="zhangyang" w:date="2014-06-25T10:43:00Z"/>
                <w:rFonts w:ascii="Calibri" w:eastAsia="Times New Roman" w:hAnsi="Calibri" w:cs="Times New Roman"/>
                <w:bCs w:val="0"/>
                <w:color w:val="00B050"/>
                <w:sz w:val="20"/>
                <w:szCs w:val="20"/>
                <w:lang w:eastAsia="en-US"/>
              </w:rPr>
            </w:pPr>
            <w:del w:id="629" w:author="zhangyang" w:date="2014-06-25T10:43:00Z">
              <w:r w:rsidRPr="00310DF6" w:rsidDel="006A499B">
                <w:rPr>
                  <w:rFonts w:ascii="Calibri" w:eastAsia="Times New Roman" w:hAnsi="Calibri" w:cs="Times New Roman"/>
                  <w:bCs w:val="0"/>
                  <w:color w:val="00B050"/>
                  <w:sz w:val="20"/>
                  <w:szCs w:val="20"/>
                  <w:lang w:eastAsia="en-US"/>
                </w:rPr>
                <w:delText xml:space="preserve">      Postcode</w:delText>
              </w:r>
            </w:del>
          </w:p>
        </w:tc>
        <w:tc>
          <w:tcPr>
            <w:tcW w:w="1146" w:type="dxa"/>
            <w:shd w:val="clear" w:color="auto" w:fill="auto"/>
            <w:noWrap/>
            <w:vAlign w:val="center"/>
            <w:hideMark/>
          </w:tcPr>
          <w:p w14:paraId="576A5B6E" w14:textId="77777777" w:rsidR="008D6823" w:rsidRPr="00310DF6" w:rsidDel="006A499B" w:rsidRDefault="008D6823" w:rsidP="00652F8F">
            <w:pPr>
              <w:widowControl/>
              <w:jc w:val="left"/>
              <w:rPr>
                <w:del w:id="630" w:author="zhangyang" w:date="2014-06-25T10:43:00Z"/>
                <w:rFonts w:ascii="Calibri" w:eastAsia="Times New Roman" w:hAnsi="Calibri" w:cs="Times New Roman"/>
                <w:bCs w:val="0"/>
                <w:color w:val="000000"/>
                <w:sz w:val="20"/>
                <w:szCs w:val="20"/>
                <w:lang w:eastAsia="en-US"/>
              </w:rPr>
            </w:pPr>
            <w:del w:id="631"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2642724A" w14:textId="77777777" w:rsidR="008D6823" w:rsidRPr="00310DF6" w:rsidDel="006A499B" w:rsidRDefault="008D6823" w:rsidP="00652F8F">
            <w:pPr>
              <w:widowControl/>
              <w:jc w:val="left"/>
              <w:rPr>
                <w:del w:id="632" w:author="zhangyang" w:date="2014-06-25T10:43:00Z"/>
                <w:rFonts w:ascii="Calibri" w:eastAsia="Times New Roman" w:hAnsi="Calibri" w:cs="Times New Roman"/>
                <w:bCs w:val="0"/>
                <w:color w:val="000000"/>
                <w:sz w:val="20"/>
                <w:szCs w:val="20"/>
                <w:lang w:eastAsia="en-US"/>
              </w:rPr>
            </w:pPr>
            <w:del w:id="63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shd w:val="clear" w:color="auto" w:fill="auto"/>
            <w:noWrap/>
            <w:vAlign w:val="center"/>
            <w:hideMark/>
          </w:tcPr>
          <w:p w14:paraId="5E2746DD" w14:textId="77777777" w:rsidR="008D6823" w:rsidRPr="00310DF6" w:rsidDel="006A499B" w:rsidRDefault="008D6823" w:rsidP="00652F8F">
            <w:pPr>
              <w:widowControl/>
              <w:jc w:val="left"/>
              <w:rPr>
                <w:del w:id="634" w:author="zhangyang" w:date="2014-06-25T10:43:00Z"/>
                <w:rFonts w:ascii="Calibri" w:eastAsia="Times New Roman" w:hAnsi="Calibri" w:cs="Times New Roman"/>
                <w:bCs w:val="0"/>
                <w:color w:val="000000"/>
                <w:sz w:val="20"/>
                <w:szCs w:val="20"/>
                <w:lang w:eastAsia="en-US"/>
              </w:rPr>
            </w:pPr>
            <w:del w:id="63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23D67F27" w14:textId="77777777" w:rsidR="008D6823" w:rsidRPr="00310DF6" w:rsidDel="006A499B" w:rsidRDefault="008D6823" w:rsidP="00652F8F">
            <w:pPr>
              <w:widowControl/>
              <w:jc w:val="left"/>
              <w:rPr>
                <w:del w:id="636" w:author="zhangyang" w:date="2014-06-25T10:43:00Z"/>
                <w:rFonts w:ascii="Calibri" w:eastAsia="Times New Roman" w:hAnsi="Calibri" w:cs="Times New Roman"/>
                <w:bCs w:val="0"/>
                <w:color w:val="000000"/>
                <w:sz w:val="20"/>
                <w:szCs w:val="20"/>
                <w:lang w:eastAsia="en-US"/>
              </w:rPr>
            </w:pPr>
            <w:del w:id="637"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1FDDAA38" w14:textId="77777777" w:rsidTr="00652F8F">
        <w:trPr>
          <w:trHeight w:val="510"/>
          <w:del w:id="638" w:author="zhangyang" w:date="2014-06-25T10:43:00Z"/>
        </w:trPr>
        <w:tc>
          <w:tcPr>
            <w:tcW w:w="3276" w:type="dxa"/>
            <w:shd w:val="clear" w:color="auto" w:fill="auto"/>
            <w:vAlign w:val="center"/>
            <w:hideMark/>
          </w:tcPr>
          <w:p w14:paraId="744E837A" w14:textId="77777777" w:rsidR="008D6823" w:rsidRPr="00310DF6" w:rsidDel="006A499B" w:rsidRDefault="008D6823" w:rsidP="00652F8F">
            <w:pPr>
              <w:widowControl/>
              <w:jc w:val="left"/>
              <w:rPr>
                <w:del w:id="639" w:author="zhangyang" w:date="2014-06-25T10:43:00Z"/>
                <w:rFonts w:ascii="Calibri" w:eastAsia="Times New Roman" w:hAnsi="Calibri" w:cs="Times New Roman"/>
                <w:bCs w:val="0"/>
                <w:color w:val="000000"/>
                <w:sz w:val="20"/>
                <w:szCs w:val="20"/>
                <w:lang w:eastAsia="en-US"/>
              </w:rPr>
            </w:pPr>
            <w:del w:id="640" w:author="zhangyang" w:date="2014-06-25T10:43:00Z">
              <w:r w:rsidRPr="00310DF6" w:rsidDel="006A499B">
                <w:rPr>
                  <w:rFonts w:ascii="Calibri" w:eastAsia="Times New Roman" w:hAnsi="Calibri" w:cs="Times New Roman"/>
                  <w:bCs w:val="0"/>
                  <w:color w:val="000000"/>
                  <w:sz w:val="20"/>
                  <w:szCs w:val="20"/>
                  <w:lang w:eastAsia="en-US"/>
                </w:rPr>
                <w:delText xml:space="preserve">      Has the company/institution already invested in alternative financing platform?</w:delText>
              </w:r>
            </w:del>
          </w:p>
        </w:tc>
        <w:tc>
          <w:tcPr>
            <w:tcW w:w="1146" w:type="dxa"/>
            <w:shd w:val="clear" w:color="auto" w:fill="auto"/>
            <w:noWrap/>
            <w:vAlign w:val="center"/>
            <w:hideMark/>
          </w:tcPr>
          <w:p w14:paraId="0316DE07" w14:textId="77777777" w:rsidR="008D6823" w:rsidRPr="00310DF6" w:rsidDel="006A499B" w:rsidRDefault="008D6823" w:rsidP="00652F8F">
            <w:pPr>
              <w:widowControl/>
              <w:jc w:val="left"/>
              <w:rPr>
                <w:del w:id="641" w:author="zhangyang" w:date="2014-06-25T10:43:00Z"/>
                <w:rFonts w:ascii="Calibri" w:eastAsia="Times New Roman" w:hAnsi="Calibri" w:cs="Times New Roman"/>
                <w:bCs w:val="0"/>
                <w:color w:val="000000"/>
                <w:sz w:val="20"/>
                <w:szCs w:val="20"/>
                <w:lang w:eastAsia="en-US"/>
              </w:rPr>
            </w:pPr>
            <w:del w:id="642"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vAlign w:val="center"/>
            <w:hideMark/>
          </w:tcPr>
          <w:p w14:paraId="1F506C04" w14:textId="77777777" w:rsidR="008D6823" w:rsidRPr="00310DF6" w:rsidDel="006A499B" w:rsidRDefault="008D6823" w:rsidP="00652F8F">
            <w:pPr>
              <w:widowControl/>
              <w:jc w:val="left"/>
              <w:rPr>
                <w:del w:id="643" w:author="zhangyang" w:date="2014-06-25T10:43:00Z"/>
                <w:rFonts w:ascii="Calibri" w:eastAsia="Times New Roman" w:hAnsi="Calibri" w:cs="Times New Roman"/>
                <w:bCs w:val="0"/>
                <w:sz w:val="20"/>
                <w:szCs w:val="20"/>
                <w:lang w:eastAsia="en-US"/>
              </w:rPr>
            </w:pPr>
            <w:del w:id="644" w:author="zhangyang" w:date="2014-06-25T10:43:00Z">
              <w:r w:rsidRPr="00310DF6" w:rsidDel="006A499B">
                <w:rPr>
                  <w:rFonts w:ascii="Calibri" w:eastAsia="Times New Roman" w:hAnsi="Calibri" w:cs="Times New Roman"/>
                  <w:bCs w:val="0"/>
                  <w:sz w:val="20"/>
                  <w:szCs w:val="20"/>
                  <w:lang w:eastAsia="en-US"/>
                </w:rPr>
                <w:delText>Yes/No (If yes please specify)</w:delText>
              </w:r>
            </w:del>
          </w:p>
        </w:tc>
        <w:tc>
          <w:tcPr>
            <w:tcW w:w="640" w:type="dxa"/>
            <w:shd w:val="clear" w:color="auto" w:fill="auto"/>
            <w:noWrap/>
            <w:vAlign w:val="center"/>
            <w:hideMark/>
          </w:tcPr>
          <w:p w14:paraId="6B4C9524" w14:textId="77777777" w:rsidR="008D6823" w:rsidRPr="00310DF6" w:rsidDel="006A499B" w:rsidRDefault="008D6823" w:rsidP="00652F8F">
            <w:pPr>
              <w:widowControl/>
              <w:jc w:val="left"/>
              <w:rPr>
                <w:del w:id="645" w:author="zhangyang" w:date="2014-06-25T10:43:00Z"/>
                <w:rFonts w:ascii="Calibri" w:eastAsia="Times New Roman" w:hAnsi="Calibri" w:cs="Times New Roman"/>
                <w:bCs w:val="0"/>
                <w:color w:val="000000"/>
                <w:sz w:val="20"/>
                <w:szCs w:val="20"/>
                <w:lang w:eastAsia="en-US"/>
              </w:rPr>
            </w:pPr>
            <w:del w:id="646"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7402860E" w14:textId="77777777" w:rsidR="008D6823" w:rsidRPr="00310DF6" w:rsidDel="006A499B" w:rsidRDefault="008D6823" w:rsidP="00652F8F">
            <w:pPr>
              <w:widowControl/>
              <w:jc w:val="left"/>
              <w:rPr>
                <w:del w:id="647" w:author="zhangyang" w:date="2014-06-25T10:43:00Z"/>
                <w:rFonts w:ascii="Calibri" w:eastAsia="Times New Roman" w:hAnsi="Calibri" w:cs="Times New Roman"/>
                <w:bCs w:val="0"/>
                <w:color w:val="000000"/>
                <w:sz w:val="20"/>
                <w:szCs w:val="20"/>
                <w:lang w:eastAsia="en-US"/>
              </w:rPr>
            </w:pPr>
            <w:del w:id="648"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38CCA573" w14:textId="77777777" w:rsidTr="00652F8F">
        <w:trPr>
          <w:trHeight w:val="510"/>
          <w:del w:id="649" w:author="zhangyang" w:date="2014-06-25T10:43:00Z"/>
        </w:trPr>
        <w:tc>
          <w:tcPr>
            <w:tcW w:w="3276" w:type="dxa"/>
            <w:shd w:val="clear" w:color="auto" w:fill="auto"/>
            <w:vAlign w:val="center"/>
            <w:hideMark/>
          </w:tcPr>
          <w:p w14:paraId="15D7E5D0" w14:textId="77777777" w:rsidR="008D6823" w:rsidRPr="00310DF6" w:rsidDel="006A499B" w:rsidRDefault="008D6823" w:rsidP="00652F8F">
            <w:pPr>
              <w:widowControl/>
              <w:jc w:val="left"/>
              <w:rPr>
                <w:del w:id="650" w:author="zhangyang" w:date="2014-06-25T10:43:00Z"/>
                <w:rFonts w:ascii="Calibri" w:eastAsia="Times New Roman" w:hAnsi="Calibri" w:cs="Times New Roman"/>
                <w:bCs w:val="0"/>
                <w:color w:val="000000"/>
                <w:sz w:val="20"/>
                <w:szCs w:val="20"/>
                <w:lang w:eastAsia="en-US"/>
              </w:rPr>
            </w:pPr>
            <w:del w:id="651" w:author="zhangyang" w:date="2014-06-25T10:43:00Z">
              <w:r w:rsidRPr="00310DF6" w:rsidDel="006A499B">
                <w:rPr>
                  <w:rFonts w:ascii="Calibri" w:eastAsia="Times New Roman" w:hAnsi="Calibri" w:cs="Times New Roman"/>
                  <w:bCs w:val="0"/>
                  <w:color w:val="000000"/>
                  <w:sz w:val="20"/>
                  <w:szCs w:val="20"/>
                  <w:lang w:eastAsia="en-US"/>
                </w:rPr>
                <w:delText xml:space="preserve">      Number of years the company/institution has been active as an investor?</w:delText>
              </w:r>
            </w:del>
          </w:p>
        </w:tc>
        <w:tc>
          <w:tcPr>
            <w:tcW w:w="1146" w:type="dxa"/>
            <w:shd w:val="clear" w:color="auto" w:fill="auto"/>
            <w:noWrap/>
            <w:vAlign w:val="center"/>
            <w:hideMark/>
          </w:tcPr>
          <w:p w14:paraId="16980A46" w14:textId="77777777" w:rsidR="008D6823" w:rsidRPr="00310DF6" w:rsidDel="006A499B" w:rsidRDefault="008D6823" w:rsidP="00652F8F">
            <w:pPr>
              <w:widowControl/>
              <w:jc w:val="left"/>
              <w:rPr>
                <w:del w:id="652" w:author="zhangyang" w:date="2014-06-25T10:43:00Z"/>
                <w:rFonts w:ascii="Calibri" w:eastAsia="Times New Roman" w:hAnsi="Calibri" w:cs="Times New Roman"/>
                <w:bCs w:val="0"/>
                <w:color w:val="000000"/>
                <w:sz w:val="20"/>
                <w:szCs w:val="20"/>
                <w:lang w:eastAsia="en-US"/>
              </w:rPr>
            </w:pPr>
            <w:del w:id="653"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61CECB43" w14:textId="77777777" w:rsidR="008D6823" w:rsidRPr="00310DF6" w:rsidDel="006A499B" w:rsidRDefault="008D6823" w:rsidP="00652F8F">
            <w:pPr>
              <w:widowControl/>
              <w:jc w:val="left"/>
              <w:rPr>
                <w:del w:id="654" w:author="zhangyang" w:date="2014-06-25T10:43:00Z"/>
                <w:rFonts w:ascii="Calibri" w:eastAsia="Times New Roman" w:hAnsi="Calibri" w:cs="Times New Roman"/>
                <w:bCs w:val="0"/>
                <w:color w:val="000000"/>
                <w:sz w:val="20"/>
                <w:szCs w:val="20"/>
                <w:lang w:eastAsia="en-US"/>
              </w:rPr>
            </w:pPr>
            <w:del w:id="655" w:author="zhangyang" w:date="2014-06-25T10:43:00Z">
              <w:r w:rsidRPr="00310DF6" w:rsidDel="006A499B">
                <w:rPr>
                  <w:rFonts w:ascii="Calibri" w:eastAsia="Times New Roman" w:hAnsi="Calibri" w:cs="Times New Roman"/>
                  <w:bCs w:val="0"/>
                  <w:color w:val="000000"/>
                  <w:sz w:val="20"/>
                  <w:szCs w:val="20"/>
                  <w:lang w:eastAsia="en-US"/>
                </w:rPr>
                <w:delText>Drop down list</w:delText>
              </w:r>
            </w:del>
          </w:p>
        </w:tc>
        <w:tc>
          <w:tcPr>
            <w:tcW w:w="640" w:type="dxa"/>
            <w:shd w:val="clear" w:color="auto" w:fill="auto"/>
            <w:noWrap/>
            <w:vAlign w:val="center"/>
            <w:hideMark/>
          </w:tcPr>
          <w:p w14:paraId="5558AD25" w14:textId="77777777" w:rsidR="008D6823" w:rsidRPr="00310DF6" w:rsidDel="006A499B" w:rsidRDefault="008D6823" w:rsidP="00652F8F">
            <w:pPr>
              <w:widowControl/>
              <w:jc w:val="left"/>
              <w:rPr>
                <w:del w:id="656" w:author="zhangyang" w:date="2014-06-25T10:43:00Z"/>
                <w:rFonts w:ascii="Calibri" w:eastAsia="Times New Roman" w:hAnsi="Calibri" w:cs="Times New Roman"/>
                <w:bCs w:val="0"/>
                <w:color w:val="000000"/>
                <w:sz w:val="20"/>
                <w:szCs w:val="20"/>
                <w:lang w:eastAsia="en-US"/>
              </w:rPr>
            </w:pPr>
            <w:del w:id="65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45F73C2F" w14:textId="77777777" w:rsidR="008D6823" w:rsidRPr="00310DF6" w:rsidDel="006A499B" w:rsidRDefault="008D6823" w:rsidP="00652F8F">
            <w:pPr>
              <w:widowControl/>
              <w:jc w:val="left"/>
              <w:rPr>
                <w:del w:id="658" w:author="zhangyang" w:date="2014-06-25T10:43:00Z"/>
                <w:rFonts w:ascii="Calibri" w:eastAsia="Times New Roman" w:hAnsi="Calibri" w:cs="Times New Roman"/>
                <w:bCs w:val="0"/>
                <w:color w:val="000000"/>
                <w:sz w:val="20"/>
                <w:szCs w:val="20"/>
                <w:lang w:eastAsia="en-US"/>
              </w:rPr>
            </w:pPr>
            <w:del w:id="659"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59B99777" w14:textId="77777777" w:rsidTr="00652F8F">
        <w:trPr>
          <w:trHeight w:val="510"/>
          <w:del w:id="660" w:author="zhangyang" w:date="2014-06-25T10:43:00Z"/>
        </w:trPr>
        <w:tc>
          <w:tcPr>
            <w:tcW w:w="3276" w:type="dxa"/>
            <w:shd w:val="clear" w:color="auto" w:fill="auto"/>
            <w:vAlign w:val="center"/>
            <w:hideMark/>
          </w:tcPr>
          <w:p w14:paraId="1DF40678" w14:textId="77777777" w:rsidR="008D6823" w:rsidRPr="00310DF6" w:rsidDel="006A499B" w:rsidRDefault="008D6823" w:rsidP="00652F8F">
            <w:pPr>
              <w:widowControl/>
              <w:jc w:val="left"/>
              <w:rPr>
                <w:del w:id="661" w:author="zhangyang" w:date="2014-06-25T10:43:00Z"/>
                <w:rFonts w:ascii="Calibri" w:eastAsia="Times New Roman" w:hAnsi="Calibri" w:cs="Times New Roman"/>
                <w:bCs w:val="0"/>
                <w:color w:val="000000"/>
                <w:sz w:val="20"/>
                <w:szCs w:val="20"/>
                <w:lang w:eastAsia="en-US"/>
              </w:rPr>
            </w:pPr>
            <w:del w:id="662" w:author="zhangyang" w:date="2014-06-25T10:43:00Z">
              <w:r w:rsidRPr="00310DF6" w:rsidDel="006A499B">
                <w:rPr>
                  <w:rFonts w:ascii="Calibri" w:eastAsia="Times New Roman" w:hAnsi="Calibri" w:cs="Times New Roman"/>
                  <w:bCs w:val="0"/>
                  <w:color w:val="000000"/>
                  <w:sz w:val="20"/>
                  <w:szCs w:val="20"/>
                  <w:lang w:eastAsia="en-US"/>
                </w:rPr>
                <w:delText xml:space="preserve">      Estimated amount to invest over the next 12 months</w:delText>
              </w:r>
            </w:del>
          </w:p>
        </w:tc>
        <w:tc>
          <w:tcPr>
            <w:tcW w:w="1146" w:type="dxa"/>
            <w:shd w:val="clear" w:color="auto" w:fill="auto"/>
            <w:noWrap/>
            <w:vAlign w:val="center"/>
            <w:hideMark/>
          </w:tcPr>
          <w:p w14:paraId="35A8ED54" w14:textId="77777777" w:rsidR="008D6823" w:rsidRPr="00310DF6" w:rsidDel="006A499B" w:rsidRDefault="008D6823" w:rsidP="00652F8F">
            <w:pPr>
              <w:widowControl/>
              <w:jc w:val="left"/>
              <w:rPr>
                <w:del w:id="663" w:author="zhangyang" w:date="2014-06-25T10:43:00Z"/>
                <w:rFonts w:ascii="Calibri" w:eastAsia="Times New Roman" w:hAnsi="Calibri" w:cs="Times New Roman"/>
                <w:bCs w:val="0"/>
                <w:color w:val="000000"/>
                <w:sz w:val="20"/>
                <w:szCs w:val="20"/>
                <w:lang w:eastAsia="en-US"/>
              </w:rPr>
            </w:pPr>
            <w:del w:id="664"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shd w:val="clear" w:color="auto" w:fill="auto"/>
            <w:noWrap/>
            <w:vAlign w:val="center"/>
            <w:hideMark/>
          </w:tcPr>
          <w:p w14:paraId="2CA59126" w14:textId="77777777" w:rsidR="008D6823" w:rsidRPr="00310DF6" w:rsidDel="006A499B" w:rsidRDefault="008D6823" w:rsidP="00652F8F">
            <w:pPr>
              <w:widowControl/>
              <w:jc w:val="left"/>
              <w:rPr>
                <w:del w:id="665" w:author="zhangyang" w:date="2014-06-25T10:43:00Z"/>
                <w:rFonts w:ascii="Calibri" w:eastAsia="Times New Roman" w:hAnsi="Calibri" w:cs="Times New Roman"/>
                <w:bCs w:val="0"/>
                <w:color w:val="000000"/>
                <w:sz w:val="20"/>
                <w:szCs w:val="20"/>
                <w:lang w:eastAsia="en-US"/>
              </w:rPr>
            </w:pPr>
            <w:del w:id="666" w:author="zhangyang" w:date="2014-06-25T10:43:00Z">
              <w:r w:rsidRPr="00310DF6" w:rsidDel="006A499B">
                <w:rPr>
                  <w:rFonts w:ascii="Calibri" w:eastAsia="Times New Roman" w:hAnsi="Calibri" w:cs="Times New Roman"/>
                  <w:bCs w:val="0"/>
                  <w:color w:val="000000"/>
                  <w:sz w:val="20"/>
                  <w:szCs w:val="20"/>
                  <w:lang w:eastAsia="en-US"/>
                </w:rPr>
                <w:delText>Drop down list</w:delText>
              </w:r>
            </w:del>
          </w:p>
        </w:tc>
        <w:tc>
          <w:tcPr>
            <w:tcW w:w="640" w:type="dxa"/>
            <w:shd w:val="clear" w:color="auto" w:fill="auto"/>
            <w:noWrap/>
            <w:vAlign w:val="center"/>
            <w:hideMark/>
          </w:tcPr>
          <w:p w14:paraId="66BE2C47" w14:textId="77777777" w:rsidR="008D6823" w:rsidRPr="00310DF6" w:rsidDel="006A499B" w:rsidRDefault="008D6823" w:rsidP="00652F8F">
            <w:pPr>
              <w:widowControl/>
              <w:jc w:val="left"/>
              <w:rPr>
                <w:del w:id="667" w:author="zhangyang" w:date="2014-06-25T10:43:00Z"/>
                <w:rFonts w:ascii="Calibri" w:eastAsia="Times New Roman" w:hAnsi="Calibri" w:cs="Times New Roman"/>
                <w:bCs w:val="0"/>
                <w:color w:val="000000"/>
                <w:sz w:val="20"/>
                <w:szCs w:val="20"/>
                <w:lang w:eastAsia="en-US"/>
              </w:rPr>
            </w:pPr>
            <w:del w:id="668"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shd w:val="clear" w:color="auto" w:fill="auto"/>
            <w:noWrap/>
            <w:vAlign w:val="center"/>
            <w:hideMark/>
          </w:tcPr>
          <w:p w14:paraId="28B598F4" w14:textId="77777777" w:rsidR="008D6823" w:rsidRPr="00310DF6" w:rsidDel="006A499B" w:rsidRDefault="008D6823" w:rsidP="00652F8F">
            <w:pPr>
              <w:widowControl/>
              <w:jc w:val="left"/>
              <w:rPr>
                <w:del w:id="669" w:author="zhangyang" w:date="2014-06-25T10:43:00Z"/>
                <w:rFonts w:ascii="Calibri" w:eastAsia="Times New Roman" w:hAnsi="Calibri" w:cs="Times New Roman"/>
                <w:bCs w:val="0"/>
                <w:color w:val="000000"/>
                <w:sz w:val="20"/>
                <w:szCs w:val="20"/>
                <w:lang w:eastAsia="en-US"/>
              </w:rPr>
            </w:pPr>
            <w:del w:id="670" w:author="zhangyang" w:date="2014-06-25T10:43:00Z">
              <w:r w:rsidRPr="00310DF6" w:rsidDel="006A499B">
                <w:rPr>
                  <w:rFonts w:ascii="Calibri" w:eastAsia="Times New Roman" w:hAnsi="Calibri" w:cs="Times New Roman"/>
                  <w:bCs w:val="0"/>
                  <w:color w:val="000000"/>
                  <w:sz w:val="20"/>
                  <w:szCs w:val="20"/>
                  <w:lang w:eastAsia="en-US"/>
                </w:rPr>
                <w:delText> </w:delText>
              </w:r>
            </w:del>
          </w:p>
        </w:tc>
      </w:tr>
    </w:tbl>
    <w:p w14:paraId="3FF48D5E" w14:textId="77777777" w:rsidR="008D6823" w:rsidDel="006A499B" w:rsidRDefault="008D6823" w:rsidP="00927897">
      <w:pPr>
        <w:numPr>
          <w:ilvl w:val="0"/>
          <w:numId w:val="106"/>
        </w:numPr>
        <w:rPr>
          <w:del w:id="671" w:author="zhangyang" w:date="2014-06-25T10:43:00Z"/>
          <w:rFonts w:ascii="Calibri" w:hAnsi="Calibri" w:cs="Times New Roman"/>
          <w:bCs w:val="0"/>
          <w:sz w:val="22"/>
          <w:szCs w:val="24"/>
          <w:lang w:eastAsia="en-US"/>
        </w:rPr>
      </w:pPr>
      <w:del w:id="672" w:author="zhangyang" w:date="2014-06-25T10:43:00Z">
        <w:r w:rsidDel="006A499B">
          <w:rPr>
            <w:rFonts w:ascii="Calibri" w:hAnsi="Calibri" w:cs="Times New Roman"/>
            <w:bCs w:val="0"/>
            <w:sz w:val="22"/>
            <w:szCs w:val="24"/>
            <w:lang w:eastAsia="en-US"/>
          </w:rPr>
          <w:delText>Documents required</w:delText>
        </w:r>
      </w:del>
    </w:p>
    <w:tbl>
      <w:tblPr>
        <w:tblW w:w="9316" w:type="dxa"/>
        <w:tblInd w:w="113" w:type="dxa"/>
        <w:tblLook w:val="04A0" w:firstRow="1" w:lastRow="0" w:firstColumn="1" w:lastColumn="0" w:noHBand="0" w:noVBand="1"/>
      </w:tblPr>
      <w:tblGrid>
        <w:gridCol w:w="3276"/>
        <w:gridCol w:w="1140"/>
        <w:gridCol w:w="1900"/>
        <w:gridCol w:w="640"/>
        <w:gridCol w:w="2360"/>
      </w:tblGrid>
      <w:tr w:rsidR="008D6823" w:rsidRPr="00310DF6" w:rsidDel="006A499B" w14:paraId="55CE2ACC" w14:textId="77777777" w:rsidTr="00652F8F">
        <w:trPr>
          <w:trHeight w:val="1200"/>
          <w:del w:id="673"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02086" w14:textId="77777777" w:rsidR="008D6823" w:rsidRPr="00310DF6" w:rsidDel="006A499B" w:rsidRDefault="008D6823" w:rsidP="00652F8F">
            <w:pPr>
              <w:widowControl/>
              <w:jc w:val="left"/>
              <w:rPr>
                <w:del w:id="674" w:author="zhangyang" w:date="2014-06-25T10:43:00Z"/>
                <w:rFonts w:ascii="Calibri" w:eastAsia="Times New Roman" w:hAnsi="Calibri" w:cs="Times New Roman"/>
                <w:b/>
                <w:color w:val="002060"/>
                <w:sz w:val="20"/>
                <w:szCs w:val="20"/>
                <w:lang w:eastAsia="en-US"/>
              </w:rPr>
            </w:pPr>
            <w:del w:id="675" w:author="zhangyang" w:date="2014-06-25T10:43:00Z">
              <w:r w:rsidRPr="00310DF6" w:rsidDel="006A499B">
                <w:rPr>
                  <w:rFonts w:ascii="Calibri" w:eastAsia="Times New Roman" w:hAnsi="Calibri" w:cs="Times New Roman"/>
                  <w:b/>
                  <w:color w:val="002060"/>
                  <w:sz w:val="20"/>
                  <w:szCs w:val="20"/>
                  <w:lang w:eastAsia="en-US"/>
                </w:rPr>
                <w:delText>Invest as private investor</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C7232" w14:textId="77777777" w:rsidR="008D6823" w:rsidRPr="00310DF6" w:rsidDel="006A499B" w:rsidRDefault="008D6823" w:rsidP="00652F8F">
            <w:pPr>
              <w:widowControl/>
              <w:jc w:val="left"/>
              <w:rPr>
                <w:del w:id="676" w:author="zhangyang" w:date="2014-06-25T10:43:00Z"/>
                <w:rFonts w:ascii="Calibri" w:eastAsia="Times New Roman" w:hAnsi="Calibri" w:cs="Times New Roman"/>
                <w:bCs w:val="0"/>
                <w:color w:val="000000"/>
                <w:sz w:val="20"/>
                <w:szCs w:val="20"/>
                <w:lang w:eastAsia="en-US"/>
              </w:rPr>
            </w:pPr>
            <w:del w:id="67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5C6DF" w14:textId="77777777" w:rsidR="008D6823" w:rsidRPr="00310DF6" w:rsidDel="006A499B" w:rsidRDefault="008D6823" w:rsidP="00652F8F">
            <w:pPr>
              <w:widowControl/>
              <w:jc w:val="left"/>
              <w:rPr>
                <w:del w:id="678" w:author="zhangyang" w:date="2014-06-25T10:43:00Z"/>
                <w:rFonts w:ascii="Calibri" w:eastAsia="Times New Roman" w:hAnsi="Calibri" w:cs="Times New Roman"/>
                <w:bCs w:val="0"/>
                <w:color w:val="000000"/>
                <w:sz w:val="20"/>
                <w:szCs w:val="20"/>
                <w:lang w:eastAsia="en-US"/>
              </w:rPr>
            </w:pPr>
            <w:del w:id="67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B49A1" w14:textId="77777777" w:rsidR="008D6823" w:rsidRPr="00310DF6" w:rsidDel="006A499B" w:rsidRDefault="008D6823" w:rsidP="00652F8F">
            <w:pPr>
              <w:widowControl/>
              <w:jc w:val="left"/>
              <w:rPr>
                <w:del w:id="680" w:author="zhangyang" w:date="2014-06-25T10:43:00Z"/>
                <w:rFonts w:ascii="Calibri" w:eastAsia="Times New Roman" w:hAnsi="Calibri" w:cs="Times New Roman"/>
                <w:bCs w:val="0"/>
                <w:color w:val="000000"/>
                <w:sz w:val="20"/>
                <w:szCs w:val="20"/>
                <w:lang w:eastAsia="en-US"/>
              </w:rPr>
            </w:pPr>
            <w:del w:id="68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47F8E" w14:textId="77777777" w:rsidR="008D6823" w:rsidRPr="00310DF6" w:rsidDel="006A499B" w:rsidRDefault="008D6823" w:rsidP="00652F8F">
            <w:pPr>
              <w:widowControl/>
              <w:jc w:val="left"/>
              <w:rPr>
                <w:del w:id="682" w:author="zhangyang" w:date="2014-06-25T10:43:00Z"/>
                <w:rFonts w:ascii="Calibri" w:eastAsia="Times New Roman" w:hAnsi="Calibri" w:cs="Times New Roman"/>
                <w:bCs w:val="0"/>
                <w:color w:val="000000"/>
                <w:sz w:val="20"/>
                <w:szCs w:val="20"/>
                <w:lang w:eastAsia="en-US"/>
              </w:rPr>
            </w:pPr>
            <w:del w:id="683"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1F789211" w14:textId="77777777" w:rsidTr="00652F8F">
        <w:trPr>
          <w:trHeight w:val="510"/>
          <w:del w:id="684"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CC77F" w14:textId="77777777" w:rsidR="008D6823" w:rsidRPr="00310DF6" w:rsidDel="006A499B" w:rsidRDefault="008D6823" w:rsidP="00652F8F">
            <w:pPr>
              <w:widowControl/>
              <w:jc w:val="left"/>
              <w:rPr>
                <w:del w:id="685" w:author="zhangyang" w:date="2014-06-25T10:43:00Z"/>
                <w:rFonts w:ascii="Calibri" w:eastAsia="Times New Roman" w:hAnsi="Calibri" w:cs="Times New Roman"/>
                <w:bCs w:val="0"/>
                <w:sz w:val="20"/>
                <w:szCs w:val="20"/>
                <w:lang w:eastAsia="en-US"/>
              </w:rPr>
            </w:pPr>
            <w:del w:id="686" w:author="zhangyang" w:date="2014-06-25T10:43:00Z">
              <w:r w:rsidRPr="00310DF6" w:rsidDel="006A499B">
                <w:rPr>
                  <w:rFonts w:ascii="Calibri" w:eastAsia="Times New Roman" w:hAnsi="Calibri" w:cs="Times New Roman"/>
                  <w:bCs w:val="0"/>
                  <w:sz w:val="20"/>
                  <w:szCs w:val="20"/>
                  <w:lang w:eastAsia="en-US"/>
                </w:rPr>
                <w:delText>Identification (passport or ID card) of the applicant</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8E48D9" w14:textId="77777777" w:rsidR="008D6823" w:rsidRPr="00310DF6" w:rsidDel="006A499B" w:rsidRDefault="008D6823" w:rsidP="00652F8F">
            <w:pPr>
              <w:widowControl/>
              <w:jc w:val="left"/>
              <w:rPr>
                <w:del w:id="687" w:author="zhangyang" w:date="2014-06-25T10:43:00Z"/>
                <w:rFonts w:ascii="Calibri" w:eastAsia="Times New Roman" w:hAnsi="Calibri" w:cs="Times New Roman"/>
                <w:bCs w:val="0"/>
                <w:color w:val="000000"/>
                <w:sz w:val="20"/>
                <w:szCs w:val="20"/>
                <w:lang w:eastAsia="en-US"/>
              </w:rPr>
            </w:pPr>
            <w:del w:id="688"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D9462" w14:textId="77777777" w:rsidR="008D6823" w:rsidRPr="00310DF6" w:rsidDel="006A499B" w:rsidRDefault="008D6823" w:rsidP="00652F8F">
            <w:pPr>
              <w:widowControl/>
              <w:jc w:val="left"/>
              <w:rPr>
                <w:del w:id="689" w:author="zhangyang" w:date="2014-06-25T10:43:00Z"/>
                <w:rFonts w:ascii="Calibri" w:eastAsia="Times New Roman" w:hAnsi="Calibri" w:cs="Times New Roman"/>
                <w:bCs w:val="0"/>
                <w:color w:val="000000"/>
                <w:sz w:val="20"/>
                <w:szCs w:val="20"/>
                <w:lang w:eastAsia="en-US"/>
              </w:rPr>
            </w:pPr>
            <w:del w:id="690"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24E7D" w14:textId="77777777" w:rsidR="008D6823" w:rsidRPr="00310DF6" w:rsidDel="006A499B" w:rsidRDefault="008D6823" w:rsidP="00652F8F">
            <w:pPr>
              <w:widowControl/>
              <w:jc w:val="left"/>
              <w:rPr>
                <w:del w:id="691" w:author="zhangyang" w:date="2014-06-25T10:43:00Z"/>
                <w:rFonts w:ascii="Calibri" w:eastAsia="Times New Roman" w:hAnsi="Calibri" w:cs="Times New Roman"/>
                <w:bCs w:val="0"/>
                <w:color w:val="000000"/>
                <w:sz w:val="20"/>
                <w:szCs w:val="20"/>
                <w:lang w:eastAsia="en-US"/>
              </w:rPr>
            </w:pPr>
            <w:del w:id="69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9F7EA" w14:textId="77777777" w:rsidR="008D6823" w:rsidRPr="00310DF6" w:rsidDel="006A499B" w:rsidRDefault="008D6823" w:rsidP="00652F8F">
            <w:pPr>
              <w:widowControl/>
              <w:jc w:val="left"/>
              <w:rPr>
                <w:del w:id="693" w:author="zhangyang" w:date="2014-06-25T10:43:00Z"/>
                <w:rFonts w:ascii="Calibri" w:eastAsia="Times New Roman" w:hAnsi="Calibri" w:cs="Times New Roman"/>
                <w:bCs w:val="0"/>
                <w:color w:val="000000"/>
                <w:sz w:val="20"/>
                <w:szCs w:val="20"/>
                <w:lang w:eastAsia="en-US"/>
              </w:rPr>
            </w:pPr>
            <w:del w:id="694"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70FEB1DC" w14:textId="77777777" w:rsidTr="00652F8F">
        <w:trPr>
          <w:trHeight w:val="255"/>
          <w:del w:id="695"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8869A5" w14:textId="77777777" w:rsidR="008D6823" w:rsidRPr="00310DF6" w:rsidDel="006A499B" w:rsidRDefault="008D6823" w:rsidP="00652F8F">
            <w:pPr>
              <w:widowControl/>
              <w:jc w:val="left"/>
              <w:rPr>
                <w:del w:id="696" w:author="zhangyang" w:date="2014-06-25T10:43:00Z"/>
                <w:rFonts w:ascii="Calibri" w:eastAsia="Times New Roman" w:hAnsi="Calibri" w:cs="Times New Roman"/>
                <w:b/>
                <w:color w:val="002060"/>
                <w:sz w:val="20"/>
                <w:szCs w:val="20"/>
                <w:lang w:eastAsia="en-US"/>
              </w:rPr>
            </w:pPr>
            <w:del w:id="697" w:author="zhangyang" w:date="2014-06-25T10:43:00Z">
              <w:r w:rsidRPr="00310DF6" w:rsidDel="006A499B">
                <w:rPr>
                  <w:rFonts w:ascii="Calibri" w:eastAsia="Times New Roman" w:hAnsi="Calibri" w:cs="Times New Roman"/>
                  <w:b/>
                  <w:color w:val="002060"/>
                  <w:sz w:val="20"/>
                  <w:szCs w:val="20"/>
                  <w:lang w:eastAsia="en-US"/>
                </w:rPr>
                <w:delText>Invest as company/Institution</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9C61E" w14:textId="77777777" w:rsidR="008D6823" w:rsidRPr="00310DF6" w:rsidDel="006A499B" w:rsidRDefault="008D6823" w:rsidP="00652F8F">
            <w:pPr>
              <w:widowControl/>
              <w:jc w:val="left"/>
              <w:rPr>
                <w:del w:id="698" w:author="zhangyang" w:date="2014-06-25T10:43:00Z"/>
                <w:rFonts w:ascii="Calibri" w:eastAsia="Times New Roman" w:hAnsi="Calibri" w:cs="Times New Roman"/>
                <w:bCs w:val="0"/>
                <w:color w:val="000000"/>
                <w:sz w:val="20"/>
                <w:szCs w:val="20"/>
                <w:lang w:eastAsia="en-US"/>
              </w:rPr>
            </w:pPr>
            <w:del w:id="699"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24B62" w14:textId="77777777" w:rsidR="008D6823" w:rsidRPr="00310DF6" w:rsidDel="006A499B" w:rsidRDefault="008D6823" w:rsidP="00652F8F">
            <w:pPr>
              <w:widowControl/>
              <w:jc w:val="left"/>
              <w:rPr>
                <w:del w:id="700" w:author="zhangyang" w:date="2014-06-25T10:43:00Z"/>
                <w:rFonts w:ascii="Calibri" w:eastAsia="Times New Roman" w:hAnsi="Calibri" w:cs="Times New Roman"/>
                <w:bCs w:val="0"/>
                <w:color w:val="000000"/>
                <w:sz w:val="20"/>
                <w:szCs w:val="20"/>
                <w:lang w:eastAsia="en-US"/>
              </w:rPr>
            </w:pPr>
            <w:del w:id="701"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52CA51" w14:textId="77777777" w:rsidR="008D6823" w:rsidRPr="00310DF6" w:rsidDel="006A499B" w:rsidRDefault="008D6823" w:rsidP="00652F8F">
            <w:pPr>
              <w:widowControl/>
              <w:jc w:val="left"/>
              <w:rPr>
                <w:del w:id="702" w:author="zhangyang" w:date="2014-06-25T10:43:00Z"/>
                <w:rFonts w:ascii="Calibri" w:eastAsia="Times New Roman" w:hAnsi="Calibri" w:cs="Times New Roman"/>
                <w:bCs w:val="0"/>
                <w:color w:val="000000"/>
                <w:sz w:val="20"/>
                <w:szCs w:val="20"/>
                <w:lang w:eastAsia="en-US"/>
              </w:rPr>
            </w:pPr>
            <w:del w:id="70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28457E" w14:textId="77777777" w:rsidR="008D6823" w:rsidRPr="00310DF6" w:rsidDel="006A499B" w:rsidRDefault="008D6823" w:rsidP="00652F8F">
            <w:pPr>
              <w:widowControl/>
              <w:jc w:val="left"/>
              <w:rPr>
                <w:del w:id="704" w:author="zhangyang" w:date="2014-06-25T10:43:00Z"/>
                <w:rFonts w:ascii="Calibri" w:eastAsia="Times New Roman" w:hAnsi="Calibri" w:cs="Times New Roman"/>
                <w:bCs w:val="0"/>
                <w:color w:val="000000"/>
                <w:sz w:val="20"/>
                <w:szCs w:val="20"/>
                <w:lang w:eastAsia="en-US"/>
              </w:rPr>
            </w:pPr>
            <w:del w:id="705"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0A82DB04" w14:textId="77777777" w:rsidTr="00652F8F">
        <w:trPr>
          <w:trHeight w:val="510"/>
          <w:del w:id="706"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A42E0" w14:textId="77777777" w:rsidR="008D6823" w:rsidRPr="00310DF6" w:rsidDel="006A499B" w:rsidRDefault="008D6823" w:rsidP="00652F8F">
            <w:pPr>
              <w:widowControl/>
              <w:jc w:val="left"/>
              <w:rPr>
                <w:del w:id="707" w:author="zhangyang" w:date="2014-06-25T10:43:00Z"/>
                <w:rFonts w:ascii="Calibri" w:eastAsia="Times New Roman" w:hAnsi="Calibri" w:cs="Times New Roman"/>
                <w:bCs w:val="0"/>
                <w:color w:val="000000"/>
                <w:sz w:val="20"/>
                <w:szCs w:val="20"/>
                <w:lang w:eastAsia="en-US"/>
              </w:rPr>
            </w:pPr>
            <w:del w:id="708" w:author="zhangyang" w:date="2014-06-25T10:43:00Z">
              <w:r w:rsidRPr="00310DF6" w:rsidDel="006A499B">
                <w:rPr>
                  <w:rFonts w:ascii="Calibri" w:eastAsia="Times New Roman" w:hAnsi="Calibri" w:cs="Times New Roman"/>
                  <w:bCs w:val="0"/>
                  <w:color w:val="000000"/>
                  <w:sz w:val="20"/>
                  <w:szCs w:val="20"/>
                  <w:lang w:eastAsia="en-US"/>
                </w:rPr>
                <w:delText>Identification (passport or ID card) of authorized representative</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47241" w14:textId="77777777" w:rsidR="008D6823" w:rsidRPr="00310DF6" w:rsidDel="006A499B" w:rsidRDefault="008D6823" w:rsidP="00652F8F">
            <w:pPr>
              <w:widowControl/>
              <w:jc w:val="left"/>
              <w:rPr>
                <w:del w:id="709" w:author="zhangyang" w:date="2014-06-25T10:43:00Z"/>
                <w:rFonts w:ascii="Calibri" w:eastAsia="Times New Roman" w:hAnsi="Calibri" w:cs="Times New Roman"/>
                <w:bCs w:val="0"/>
                <w:color w:val="000000"/>
                <w:sz w:val="20"/>
                <w:szCs w:val="20"/>
                <w:lang w:eastAsia="en-US"/>
              </w:rPr>
            </w:pPr>
            <w:del w:id="710"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FFEA3B" w14:textId="77777777" w:rsidR="008D6823" w:rsidRPr="00310DF6" w:rsidDel="006A499B" w:rsidRDefault="008D6823" w:rsidP="00652F8F">
            <w:pPr>
              <w:widowControl/>
              <w:jc w:val="left"/>
              <w:rPr>
                <w:del w:id="711" w:author="zhangyang" w:date="2014-06-25T10:43:00Z"/>
                <w:rFonts w:ascii="Calibri" w:eastAsia="Times New Roman" w:hAnsi="Calibri" w:cs="Times New Roman"/>
                <w:bCs w:val="0"/>
                <w:color w:val="000000"/>
                <w:sz w:val="20"/>
                <w:szCs w:val="20"/>
                <w:lang w:eastAsia="en-US"/>
              </w:rPr>
            </w:pPr>
            <w:del w:id="712"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C978E8" w14:textId="77777777" w:rsidR="008D6823" w:rsidRPr="00310DF6" w:rsidDel="006A499B" w:rsidRDefault="008D6823" w:rsidP="00652F8F">
            <w:pPr>
              <w:widowControl/>
              <w:jc w:val="left"/>
              <w:rPr>
                <w:del w:id="713" w:author="zhangyang" w:date="2014-06-25T10:43:00Z"/>
                <w:rFonts w:ascii="Calibri" w:eastAsia="Times New Roman" w:hAnsi="Calibri" w:cs="Times New Roman"/>
                <w:bCs w:val="0"/>
                <w:color w:val="000000"/>
                <w:sz w:val="20"/>
                <w:szCs w:val="20"/>
                <w:lang w:eastAsia="en-US"/>
              </w:rPr>
            </w:pPr>
            <w:del w:id="714"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01ADA" w14:textId="77777777" w:rsidR="008D6823" w:rsidRPr="00310DF6" w:rsidDel="006A499B" w:rsidRDefault="008D6823" w:rsidP="00652F8F">
            <w:pPr>
              <w:widowControl/>
              <w:jc w:val="left"/>
              <w:rPr>
                <w:del w:id="715" w:author="zhangyang" w:date="2014-06-25T10:43:00Z"/>
                <w:rFonts w:ascii="Calibri" w:eastAsia="Times New Roman" w:hAnsi="Calibri" w:cs="Times New Roman"/>
                <w:bCs w:val="0"/>
                <w:color w:val="000000"/>
                <w:sz w:val="20"/>
                <w:szCs w:val="20"/>
                <w:lang w:eastAsia="en-US"/>
              </w:rPr>
            </w:pPr>
            <w:del w:id="716"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6F824BA4" w14:textId="77777777" w:rsidTr="00652F8F">
        <w:trPr>
          <w:trHeight w:val="765"/>
          <w:del w:id="717"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hideMark/>
          </w:tcPr>
          <w:p w14:paraId="5918D64F" w14:textId="77777777" w:rsidR="008D6823" w:rsidRPr="00310DF6" w:rsidDel="006A499B" w:rsidRDefault="008D6823" w:rsidP="00652F8F">
            <w:pPr>
              <w:widowControl/>
              <w:jc w:val="left"/>
              <w:rPr>
                <w:del w:id="718" w:author="zhangyang" w:date="2014-06-25T10:43:00Z"/>
                <w:rFonts w:ascii="Calibri" w:eastAsia="Times New Roman" w:hAnsi="Calibri" w:cs="Times New Roman"/>
                <w:bCs w:val="0"/>
                <w:color w:val="000000"/>
                <w:sz w:val="20"/>
                <w:szCs w:val="20"/>
                <w:lang w:eastAsia="en-US"/>
              </w:rPr>
            </w:pPr>
            <w:del w:id="719" w:author="zhangyang" w:date="2014-06-25T10:43:00Z">
              <w:r w:rsidRPr="00310DF6" w:rsidDel="006A499B">
                <w:rPr>
                  <w:rFonts w:ascii="Calibri" w:eastAsia="Times New Roman" w:hAnsi="Calibri" w:cs="Times New Roman"/>
                  <w:bCs w:val="0"/>
                  <w:color w:val="000000"/>
                  <w:sz w:val="20"/>
                  <w:szCs w:val="20"/>
                  <w:lang w:eastAsia="en-US"/>
                </w:rPr>
                <w:delText>Signed letter of authorized representative by company/institution (as identified in company registration number and tax code)</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E28BD4" w14:textId="77777777" w:rsidR="008D6823" w:rsidRPr="00310DF6" w:rsidDel="006A499B" w:rsidRDefault="008D6823" w:rsidP="00652F8F">
            <w:pPr>
              <w:widowControl/>
              <w:jc w:val="left"/>
              <w:rPr>
                <w:del w:id="720" w:author="zhangyang" w:date="2014-06-25T10:43:00Z"/>
                <w:rFonts w:ascii="Calibri" w:eastAsia="Times New Roman" w:hAnsi="Calibri" w:cs="Times New Roman"/>
                <w:bCs w:val="0"/>
                <w:color w:val="000000"/>
                <w:sz w:val="20"/>
                <w:szCs w:val="20"/>
                <w:lang w:eastAsia="en-US"/>
              </w:rPr>
            </w:pPr>
            <w:del w:id="721"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1B073B" w14:textId="77777777" w:rsidR="008D6823" w:rsidRPr="00310DF6" w:rsidDel="006A499B" w:rsidRDefault="008D6823" w:rsidP="00652F8F">
            <w:pPr>
              <w:widowControl/>
              <w:jc w:val="left"/>
              <w:rPr>
                <w:del w:id="722" w:author="zhangyang" w:date="2014-06-25T10:43:00Z"/>
                <w:rFonts w:ascii="Calibri" w:eastAsia="Times New Roman" w:hAnsi="Calibri" w:cs="Times New Roman"/>
                <w:bCs w:val="0"/>
                <w:color w:val="000000"/>
                <w:sz w:val="20"/>
                <w:szCs w:val="20"/>
                <w:lang w:eastAsia="en-US"/>
              </w:rPr>
            </w:pPr>
            <w:del w:id="723"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1134A" w14:textId="77777777" w:rsidR="008D6823" w:rsidRPr="00310DF6" w:rsidDel="006A499B" w:rsidRDefault="008D6823" w:rsidP="00652F8F">
            <w:pPr>
              <w:widowControl/>
              <w:jc w:val="left"/>
              <w:rPr>
                <w:del w:id="724" w:author="zhangyang" w:date="2014-06-25T10:43:00Z"/>
                <w:rFonts w:ascii="Calibri" w:eastAsia="Times New Roman" w:hAnsi="Calibri" w:cs="Times New Roman"/>
                <w:bCs w:val="0"/>
                <w:color w:val="000000"/>
                <w:sz w:val="20"/>
                <w:szCs w:val="20"/>
                <w:lang w:eastAsia="en-US"/>
              </w:rPr>
            </w:pPr>
            <w:del w:id="72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DC1D8" w14:textId="77777777" w:rsidR="008D6823" w:rsidRPr="00310DF6" w:rsidDel="006A499B" w:rsidRDefault="008D6823" w:rsidP="00652F8F">
            <w:pPr>
              <w:widowControl/>
              <w:jc w:val="left"/>
              <w:rPr>
                <w:del w:id="726" w:author="zhangyang" w:date="2014-06-25T10:43:00Z"/>
                <w:rFonts w:ascii="Calibri" w:eastAsia="Times New Roman" w:hAnsi="Calibri" w:cs="Times New Roman"/>
                <w:bCs w:val="0"/>
                <w:color w:val="000000"/>
                <w:sz w:val="20"/>
                <w:szCs w:val="20"/>
                <w:lang w:eastAsia="en-US"/>
              </w:rPr>
            </w:pPr>
            <w:del w:id="727"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3F60E09C" w14:textId="77777777" w:rsidTr="00652F8F">
        <w:trPr>
          <w:trHeight w:val="255"/>
          <w:del w:id="728"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hideMark/>
          </w:tcPr>
          <w:p w14:paraId="749CBA0D" w14:textId="77777777" w:rsidR="008D6823" w:rsidRPr="00310DF6" w:rsidDel="006A499B" w:rsidRDefault="008D6823" w:rsidP="00652F8F">
            <w:pPr>
              <w:widowControl/>
              <w:jc w:val="left"/>
              <w:rPr>
                <w:del w:id="729" w:author="zhangyang" w:date="2014-06-25T10:43:00Z"/>
                <w:rFonts w:ascii="Calibri" w:eastAsia="Times New Roman" w:hAnsi="Calibri" w:cs="Times New Roman"/>
                <w:bCs w:val="0"/>
                <w:color w:val="000000"/>
                <w:sz w:val="20"/>
                <w:szCs w:val="20"/>
                <w:lang w:eastAsia="en-US"/>
              </w:rPr>
            </w:pPr>
            <w:del w:id="730" w:author="zhangyang" w:date="2014-06-25T10:43:00Z">
              <w:r w:rsidRPr="00310DF6" w:rsidDel="006A499B">
                <w:rPr>
                  <w:rFonts w:ascii="Calibri" w:eastAsia="Times New Roman" w:hAnsi="Calibri" w:cs="Times New Roman"/>
                  <w:bCs w:val="0"/>
                  <w:color w:val="000000"/>
                  <w:sz w:val="20"/>
                  <w:szCs w:val="20"/>
                  <w:lang w:eastAsia="en-US"/>
                </w:rPr>
                <w:delText>Tax code registration document</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9A7F15" w14:textId="77777777" w:rsidR="008D6823" w:rsidRPr="00310DF6" w:rsidDel="006A499B" w:rsidRDefault="008D6823" w:rsidP="00652F8F">
            <w:pPr>
              <w:widowControl/>
              <w:jc w:val="left"/>
              <w:rPr>
                <w:del w:id="731" w:author="zhangyang" w:date="2014-06-25T10:43:00Z"/>
                <w:rFonts w:ascii="Calibri" w:eastAsia="Times New Roman" w:hAnsi="Calibri" w:cs="Times New Roman"/>
                <w:bCs w:val="0"/>
                <w:color w:val="000000"/>
                <w:sz w:val="20"/>
                <w:szCs w:val="20"/>
                <w:lang w:eastAsia="en-US"/>
              </w:rPr>
            </w:pPr>
            <w:del w:id="732"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0A13EF" w14:textId="77777777" w:rsidR="008D6823" w:rsidRPr="00310DF6" w:rsidDel="006A499B" w:rsidRDefault="008D6823" w:rsidP="00652F8F">
            <w:pPr>
              <w:widowControl/>
              <w:jc w:val="left"/>
              <w:rPr>
                <w:del w:id="733" w:author="zhangyang" w:date="2014-06-25T10:43:00Z"/>
                <w:rFonts w:ascii="Calibri" w:eastAsia="Times New Roman" w:hAnsi="Calibri" w:cs="Times New Roman"/>
                <w:bCs w:val="0"/>
                <w:color w:val="000000"/>
                <w:sz w:val="20"/>
                <w:szCs w:val="20"/>
                <w:lang w:eastAsia="en-US"/>
              </w:rPr>
            </w:pPr>
            <w:del w:id="734"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B805A" w14:textId="77777777" w:rsidR="008D6823" w:rsidRPr="00310DF6" w:rsidDel="006A499B" w:rsidRDefault="008D6823" w:rsidP="00652F8F">
            <w:pPr>
              <w:widowControl/>
              <w:jc w:val="left"/>
              <w:rPr>
                <w:del w:id="735" w:author="zhangyang" w:date="2014-06-25T10:43:00Z"/>
                <w:rFonts w:ascii="Calibri" w:eastAsia="Times New Roman" w:hAnsi="Calibri" w:cs="Times New Roman"/>
                <w:bCs w:val="0"/>
                <w:color w:val="000000"/>
                <w:sz w:val="20"/>
                <w:szCs w:val="20"/>
                <w:lang w:eastAsia="en-US"/>
              </w:rPr>
            </w:pPr>
            <w:del w:id="736"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7F64E" w14:textId="77777777" w:rsidR="008D6823" w:rsidRPr="00310DF6" w:rsidDel="006A499B" w:rsidRDefault="008D6823" w:rsidP="00652F8F">
            <w:pPr>
              <w:widowControl/>
              <w:jc w:val="left"/>
              <w:rPr>
                <w:del w:id="737" w:author="zhangyang" w:date="2014-06-25T10:43:00Z"/>
                <w:rFonts w:ascii="Calibri" w:eastAsia="Times New Roman" w:hAnsi="Calibri" w:cs="Times New Roman"/>
                <w:bCs w:val="0"/>
                <w:color w:val="000000"/>
                <w:sz w:val="20"/>
                <w:szCs w:val="20"/>
                <w:lang w:eastAsia="en-US"/>
              </w:rPr>
            </w:pPr>
            <w:del w:id="738" w:author="zhangyang" w:date="2014-06-25T10:43:00Z">
              <w:r w:rsidRPr="00310DF6" w:rsidDel="006A499B">
                <w:rPr>
                  <w:rFonts w:ascii="Calibri" w:eastAsia="Times New Roman" w:hAnsi="Calibri" w:cs="Times New Roman"/>
                  <w:bCs w:val="0"/>
                  <w:color w:val="000000"/>
                  <w:sz w:val="20"/>
                  <w:szCs w:val="20"/>
                  <w:lang w:eastAsia="en-US"/>
                </w:rPr>
                <w:delText> </w:delText>
              </w:r>
            </w:del>
          </w:p>
        </w:tc>
      </w:tr>
      <w:tr w:rsidR="008D6823" w:rsidRPr="00310DF6" w:rsidDel="006A499B" w14:paraId="43935158" w14:textId="77777777" w:rsidTr="00652F8F">
        <w:trPr>
          <w:trHeight w:val="255"/>
          <w:del w:id="739" w:author="zhangyang" w:date="2014-06-25T10:43:00Z"/>
        </w:trPr>
        <w:tc>
          <w:tcPr>
            <w:tcW w:w="3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958516" w14:textId="77777777" w:rsidR="008D6823" w:rsidRPr="00310DF6" w:rsidDel="006A499B" w:rsidRDefault="008D6823" w:rsidP="00652F8F">
            <w:pPr>
              <w:widowControl/>
              <w:jc w:val="left"/>
              <w:rPr>
                <w:del w:id="740" w:author="zhangyang" w:date="2014-06-25T10:43:00Z"/>
                <w:rFonts w:ascii="Calibri" w:eastAsia="Times New Roman" w:hAnsi="Calibri" w:cs="Times New Roman"/>
                <w:bCs w:val="0"/>
                <w:color w:val="000000"/>
                <w:sz w:val="20"/>
                <w:szCs w:val="20"/>
                <w:lang w:eastAsia="en-US"/>
              </w:rPr>
            </w:pPr>
            <w:del w:id="741" w:author="zhangyang" w:date="2014-06-25T10:43:00Z">
              <w:r w:rsidRPr="00310DF6" w:rsidDel="006A499B">
                <w:rPr>
                  <w:rFonts w:ascii="Calibri" w:eastAsia="Times New Roman" w:hAnsi="Calibri" w:cs="Times New Roman"/>
                  <w:bCs w:val="0"/>
                  <w:color w:val="000000"/>
                  <w:sz w:val="20"/>
                  <w:szCs w:val="20"/>
                  <w:lang w:eastAsia="en-US"/>
                </w:rPr>
                <w:delText>Company license</w:delText>
              </w:r>
            </w:del>
          </w:p>
        </w:tc>
        <w:tc>
          <w:tcPr>
            <w:tcW w:w="1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F4A40" w14:textId="77777777" w:rsidR="008D6823" w:rsidRPr="00310DF6" w:rsidDel="006A499B" w:rsidRDefault="008D6823" w:rsidP="00652F8F">
            <w:pPr>
              <w:widowControl/>
              <w:jc w:val="left"/>
              <w:rPr>
                <w:del w:id="742" w:author="zhangyang" w:date="2014-06-25T10:43:00Z"/>
                <w:rFonts w:ascii="Calibri" w:eastAsia="Times New Roman" w:hAnsi="Calibri" w:cs="Times New Roman"/>
                <w:bCs w:val="0"/>
                <w:color w:val="000000"/>
                <w:sz w:val="20"/>
                <w:szCs w:val="20"/>
                <w:lang w:eastAsia="en-US"/>
              </w:rPr>
            </w:pPr>
            <w:del w:id="743" w:author="zhangyang" w:date="2014-06-25T10:43:00Z">
              <w:r w:rsidRPr="00310DF6" w:rsidDel="006A499B">
                <w:rPr>
                  <w:rFonts w:ascii="Calibri" w:eastAsia="Times New Roman" w:hAnsi="Calibri" w:cs="Times New Roman"/>
                  <w:bCs w:val="0"/>
                  <w:color w:val="000000"/>
                  <w:sz w:val="20"/>
                  <w:szCs w:val="20"/>
                  <w:lang w:eastAsia="en-US"/>
                </w:rPr>
                <w:delText>*</w:delText>
              </w:r>
            </w:del>
          </w:p>
        </w:tc>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04800" w14:textId="77777777" w:rsidR="008D6823" w:rsidRPr="00310DF6" w:rsidDel="006A499B" w:rsidRDefault="008D6823" w:rsidP="00652F8F">
            <w:pPr>
              <w:widowControl/>
              <w:jc w:val="left"/>
              <w:rPr>
                <w:del w:id="744" w:author="zhangyang" w:date="2014-06-25T10:43:00Z"/>
                <w:rFonts w:ascii="Calibri" w:eastAsia="Times New Roman" w:hAnsi="Calibri" w:cs="Times New Roman"/>
                <w:bCs w:val="0"/>
                <w:color w:val="000000"/>
                <w:sz w:val="20"/>
                <w:szCs w:val="20"/>
                <w:lang w:eastAsia="en-US"/>
              </w:rPr>
            </w:pPr>
            <w:del w:id="745"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87152C" w14:textId="77777777" w:rsidR="008D6823" w:rsidRPr="00310DF6" w:rsidDel="006A499B" w:rsidRDefault="008D6823" w:rsidP="00652F8F">
            <w:pPr>
              <w:widowControl/>
              <w:jc w:val="left"/>
              <w:rPr>
                <w:del w:id="746" w:author="zhangyang" w:date="2014-06-25T10:43:00Z"/>
                <w:rFonts w:ascii="Calibri" w:eastAsia="Times New Roman" w:hAnsi="Calibri" w:cs="Times New Roman"/>
                <w:bCs w:val="0"/>
                <w:color w:val="000000"/>
                <w:sz w:val="20"/>
                <w:szCs w:val="20"/>
                <w:lang w:eastAsia="en-US"/>
              </w:rPr>
            </w:pPr>
            <w:del w:id="747" w:author="zhangyang" w:date="2014-06-25T10:43:00Z">
              <w:r w:rsidRPr="00310DF6" w:rsidDel="006A499B">
                <w:rPr>
                  <w:rFonts w:ascii="Calibri" w:eastAsia="Times New Roman" w:hAnsi="Calibri" w:cs="Times New Roman"/>
                  <w:bCs w:val="0"/>
                  <w:color w:val="000000"/>
                  <w:sz w:val="20"/>
                  <w:szCs w:val="20"/>
                  <w:lang w:eastAsia="en-US"/>
                </w:rPr>
                <w:delText> </w:delText>
              </w:r>
            </w:del>
          </w:p>
        </w:tc>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4057C" w14:textId="77777777" w:rsidR="008D6823" w:rsidRPr="00310DF6" w:rsidDel="006A499B" w:rsidRDefault="008D6823" w:rsidP="00652F8F">
            <w:pPr>
              <w:widowControl/>
              <w:jc w:val="left"/>
              <w:rPr>
                <w:del w:id="748" w:author="zhangyang" w:date="2014-06-25T10:43:00Z"/>
                <w:rFonts w:ascii="Calibri" w:eastAsia="Times New Roman" w:hAnsi="Calibri" w:cs="Times New Roman"/>
                <w:bCs w:val="0"/>
                <w:color w:val="000000"/>
                <w:sz w:val="20"/>
                <w:szCs w:val="20"/>
                <w:lang w:eastAsia="en-US"/>
              </w:rPr>
            </w:pPr>
            <w:del w:id="749" w:author="zhangyang" w:date="2014-06-25T10:43:00Z">
              <w:r w:rsidRPr="00310DF6" w:rsidDel="006A499B">
                <w:rPr>
                  <w:rFonts w:ascii="Calibri" w:eastAsia="Times New Roman" w:hAnsi="Calibri" w:cs="Times New Roman"/>
                  <w:bCs w:val="0"/>
                  <w:color w:val="000000"/>
                  <w:sz w:val="20"/>
                  <w:szCs w:val="20"/>
                  <w:lang w:eastAsia="en-US"/>
                </w:rPr>
                <w:delText> </w:delText>
              </w:r>
            </w:del>
          </w:p>
        </w:tc>
      </w:tr>
    </w:tbl>
    <w:p w14:paraId="05A47B02" w14:textId="77777777" w:rsidR="008D6823" w:rsidRDefault="008D6823" w:rsidP="00927897">
      <w:pPr>
        <w:numPr>
          <w:ilvl w:val="0"/>
          <w:numId w:val="106"/>
        </w:numPr>
        <w:rPr>
          <w:rFonts w:ascii="Calibri" w:hAnsi="Calibri" w:cs="Times New Roman"/>
          <w:bCs w:val="0"/>
          <w:sz w:val="22"/>
          <w:szCs w:val="24"/>
          <w:lang w:eastAsia="en-US"/>
        </w:rPr>
      </w:pPr>
      <w:r>
        <w:rPr>
          <w:rFonts w:ascii="Calibri" w:hAnsi="Calibri" w:cs="Times New Roman"/>
          <w:bCs w:val="0"/>
          <w:sz w:val="22"/>
          <w:szCs w:val="24"/>
          <w:lang w:eastAsia="en-US"/>
        </w:rPr>
        <w:t>Confirmation page</w:t>
      </w:r>
    </w:p>
    <w:p w14:paraId="120FADA2" w14:textId="77777777" w:rsidR="008D6823" w:rsidRPr="008D6823" w:rsidRDefault="00FA4C37" w:rsidP="008D6823">
      <w:pPr>
        <w:ind w:left="420"/>
        <w:rPr>
          <w:rFonts w:ascii="Calibri" w:hAnsi="Calibri" w:cs="Times New Roman"/>
          <w:bCs w:val="0"/>
          <w:sz w:val="22"/>
          <w:szCs w:val="24"/>
          <w:lang w:eastAsia="en-US"/>
        </w:rPr>
      </w:pPr>
      <w:r>
        <w:rPr>
          <w:rFonts w:ascii="Calibri" w:eastAsia="Times New Roman" w:hAnsi="Calibri" w:cs="Times New Roman"/>
          <w:bCs w:val="0"/>
          <w:noProof/>
          <w:color w:val="000000"/>
          <w:sz w:val="22"/>
          <w:szCs w:val="22"/>
        </w:rPr>
        <w:drawing>
          <wp:inline distT="0" distB="0" distL="0" distR="0" wp14:anchorId="58024B4C" wp14:editId="6B0F96BF">
            <wp:extent cx="5770880" cy="3667760"/>
            <wp:effectExtent l="0" t="0" r="0" b="0"/>
            <wp:docPr id="33" name="图片 3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0880" cy="3667760"/>
                    </a:xfrm>
                    <a:prstGeom prst="rect">
                      <a:avLst/>
                    </a:prstGeom>
                    <a:noFill/>
                    <a:ln>
                      <a:noFill/>
                    </a:ln>
                  </pic:spPr>
                </pic:pic>
              </a:graphicData>
            </a:graphic>
          </wp:inline>
        </w:drawing>
      </w:r>
    </w:p>
    <w:p w14:paraId="7E84D246" w14:textId="77777777" w:rsidR="000D6F0F" w:rsidRDefault="000D6F0F" w:rsidP="00927897">
      <w:pPr>
        <w:numPr>
          <w:ilvl w:val="0"/>
          <w:numId w:val="106"/>
        </w:numPr>
        <w:rPr>
          <w:rFonts w:ascii="Calibri" w:hAnsi="Calibri" w:cs="Times New Roman"/>
          <w:bCs w:val="0"/>
          <w:sz w:val="22"/>
          <w:szCs w:val="24"/>
          <w:lang w:eastAsia="en-US"/>
        </w:rPr>
      </w:pPr>
      <w:r w:rsidRPr="0011161E">
        <w:rPr>
          <w:rFonts w:ascii="Calibri" w:hAnsi="Calibri" w:cs="Times New Roman"/>
          <w:bCs w:val="0"/>
          <w:sz w:val="22"/>
          <w:szCs w:val="24"/>
          <w:lang w:eastAsia="en-US"/>
        </w:rPr>
        <w:t>Email content UI</w:t>
      </w:r>
    </w:p>
    <w:p w14:paraId="4883D0FF" w14:textId="77777777" w:rsidR="000D6F0F" w:rsidRPr="00194DD9" w:rsidRDefault="000D6F0F" w:rsidP="000D6F0F">
      <w:pPr>
        <w:widowControl/>
        <w:spacing w:after="120"/>
        <w:contextualSpacing/>
        <w:jc w:val="left"/>
        <w:rPr>
          <w:rFonts w:ascii="Calibri" w:eastAsia="Calibri" w:hAnsi="Calibri" w:cs="Times New Roman"/>
          <w:bCs w:val="0"/>
          <w:color w:val="FF0000"/>
          <w:sz w:val="22"/>
          <w:szCs w:val="22"/>
          <w:lang w:eastAsia="en-US"/>
        </w:rPr>
      </w:pPr>
      <w:r w:rsidRPr="00194DD9">
        <w:rPr>
          <w:rFonts w:ascii="Calibri" w:eastAsia="Calibri" w:hAnsi="Calibri" w:cs="Times New Roman"/>
          <w:bCs w:val="0"/>
          <w:color w:val="FF0000"/>
          <w:sz w:val="22"/>
          <w:szCs w:val="22"/>
          <w:lang w:eastAsia="en-US"/>
        </w:rPr>
        <w:t>Paste email content UI</w:t>
      </w:r>
    </w:p>
    <w:tbl>
      <w:tblPr>
        <w:tblW w:w="9105" w:type="dxa"/>
        <w:tblInd w:w="93" w:type="dxa"/>
        <w:tblLayout w:type="fixed"/>
        <w:tblLook w:val="04A0" w:firstRow="1" w:lastRow="0" w:firstColumn="1" w:lastColumn="0" w:noHBand="0" w:noVBand="1"/>
      </w:tblPr>
      <w:tblGrid>
        <w:gridCol w:w="480"/>
        <w:gridCol w:w="1605"/>
        <w:gridCol w:w="768"/>
        <w:gridCol w:w="2114"/>
        <w:gridCol w:w="898"/>
        <w:gridCol w:w="1440"/>
        <w:gridCol w:w="1800"/>
      </w:tblGrid>
      <w:tr w:rsidR="000D6F0F" w:rsidRPr="00440E9B" w14:paraId="240FF5C7" w14:textId="77777777" w:rsidTr="00652F8F">
        <w:trPr>
          <w:trHeight w:val="300"/>
        </w:trPr>
        <w:tc>
          <w:tcPr>
            <w:tcW w:w="480" w:type="dxa"/>
            <w:tcBorders>
              <w:top w:val="single" w:sz="4" w:space="0" w:color="808080"/>
              <w:left w:val="single" w:sz="4" w:space="0" w:color="808080"/>
              <w:bottom w:val="single" w:sz="4" w:space="0" w:color="808080"/>
              <w:right w:val="single" w:sz="4" w:space="0" w:color="808080"/>
            </w:tcBorders>
            <w:shd w:val="clear" w:color="000000" w:fill="DAEEF3"/>
            <w:vAlign w:val="center"/>
          </w:tcPr>
          <w:p w14:paraId="03F5B35D"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No.</w:t>
            </w:r>
          </w:p>
        </w:tc>
        <w:tc>
          <w:tcPr>
            <w:tcW w:w="1605" w:type="dxa"/>
            <w:tcBorders>
              <w:top w:val="single" w:sz="4" w:space="0" w:color="808080"/>
              <w:left w:val="single" w:sz="4" w:space="0" w:color="808080"/>
              <w:bottom w:val="single" w:sz="4" w:space="0" w:color="808080"/>
              <w:right w:val="single" w:sz="4" w:space="0" w:color="808080"/>
            </w:tcBorders>
            <w:shd w:val="clear" w:color="000000" w:fill="DAEEF3"/>
            <w:vAlign w:val="center"/>
            <w:hideMark/>
          </w:tcPr>
          <w:p w14:paraId="03EE9968"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Data field name</w:t>
            </w:r>
          </w:p>
        </w:tc>
        <w:tc>
          <w:tcPr>
            <w:tcW w:w="768" w:type="dxa"/>
            <w:tcBorders>
              <w:top w:val="single" w:sz="4" w:space="0" w:color="808080"/>
              <w:left w:val="nil"/>
              <w:bottom w:val="single" w:sz="4" w:space="0" w:color="808080"/>
              <w:right w:val="single" w:sz="4" w:space="0" w:color="808080"/>
            </w:tcBorders>
            <w:shd w:val="clear" w:color="000000" w:fill="DAEEF3"/>
            <w:noWrap/>
            <w:vAlign w:val="center"/>
            <w:hideMark/>
          </w:tcPr>
          <w:p w14:paraId="737FDB1B" w14:textId="77777777" w:rsidR="000D6F0F" w:rsidRPr="00440E9B" w:rsidRDefault="000D6F0F" w:rsidP="00652F8F">
            <w:pPr>
              <w:widowControl/>
              <w:jc w:val="center"/>
              <w:rPr>
                <w:rFonts w:ascii="Calibri" w:eastAsia="Times New Roman" w:hAnsi="Calibri" w:cs="Times New Roman"/>
                <w:b/>
                <w:color w:val="000000"/>
                <w:sz w:val="18"/>
                <w:szCs w:val="18"/>
              </w:rPr>
            </w:pPr>
            <w:r w:rsidRPr="00440E9B">
              <w:rPr>
                <w:rFonts w:ascii="Calibri" w:eastAsia="Times New Roman" w:hAnsi="Calibri" w:cs="Times New Roman"/>
                <w:b/>
                <w:color w:val="000000"/>
                <w:sz w:val="18"/>
                <w:szCs w:val="18"/>
              </w:rPr>
              <w:t>Mandatory</w:t>
            </w:r>
          </w:p>
        </w:tc>
        <w:tc>
          <w:tcPr>
            <w:tcW w:w="2114" w:type="dxa"/>
            <w:tcBorders>
              <w:top w:val="single" w:sz="4" w:space="0" w:color="808080"/>
              <w:left w:val="nil"/>
              <w:bottom w:val="single" w:sz="4" w:space="0" w:color="808080"/>
              <w:right w:val="single" w:sz="4" w:space="0" w:color="808080"/>
            </w:tcBorders>
            <w:shd w:val="clear" w:color="000000" w:fill="DAEEF3"/>
            <w:noWrap/>
            <w:vAlign w:val="center"/>
            <w:hideMark/>
          </w:tcPr>
          <w:p w14:paraId="0B05A115"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Input/output</w:t>
            </w:r>
          </w:p>
        </w:tc>
        <w:tc>
          <w:tcPr>
            <w:tcW w:w="898" w:type="dxa"/>
            <w:tcBorders>
              <w:top w:val="single" w:sz="4" w:space="0" w:color="808080"/>
              <w:left w:val="nil"/>
              <w:bottom w:val="single" w:sz="4" w:space="0" w:color="808080"/>
              <w:right w:val="single" w:sz="4" w:space="0" w:color="808080"/>
            </w:tcBorders>
            <w:shd w:val="clear" w:color="000000" w:fill="DAEEF3"/>
            <w:vAlign w:val="center"/>
            <w:hideMark/>
          </w:tcPr>
          <w:p w14:paraId="72016949"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Missing value</w:t>
            </w:r>
          </w:p>
        </w:tc>
        <w:tc>
          <w:tcPr>
            <w:tcW w:w="1440" w:type="dxa"/>
            <w:tcBorders>
              <w:top w:val="single" w:sz="4" w:space="0" w:color="808080"/>
              <w:left w:val="nil"/>
              <w:bottom w:val="single" w:sz="4" w:space="0" w:color="808080"/>
              <w:right w:val="single" w:sz="4" w:space="0" w:color="808080"/>
            </w:tcBorders>
            <w:shd w:val="clear" w:color="000000" w:fill="DAEEF3"/>
            <w:noWrap/>
            <w:vAlign w:val="center"/>
            <w:hideMark/>
          </w:tcPr>
          <w:p w14:paraId="3B30FA60"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Type/length</w:t>
            </w:r>
          </w:p>
        </w:tc>
        <w:tc>
          <w:tcPr>
            <w:tcW w:w="1800" w:type="dxa"/>
            <w:tcBorders>
              <w:top w:val="single" w:sz="4" w:space="0" w:color="808080"/>
              <w:left w:val="nil"/>
              <w:bottom w:val="single" w:sz="4" w:space="0" w:color="808080"/>
              <w:right w:val="single" w:sz="4" w:space="0" w:color="808080"/>
            </w:tcBorders>
            <w:shd w:val="clear" w:color="000000" w:fill="DAEEF3"/>
            <w:vAlign w:val="center"/>
          </w:tcPr>
          <w:p w14:paraId="6101FB3B" w14:textId="77777777" w:rsidR="000D6F0F" w:rsidRPr="00440E9B" w:rsidRDefault="000D6F0F" w:rsidP="00652F8F">
            <w:pPr>
              <w:widowControl/>
              <w:jc w:val="center"/>
              <w:rPr>
                <w:rFonts w:ascii="Calibri" w:eastAsia="Times New Roman" w:hAnsi="Calibri" w:cs="Times New Roman"/>
                <w:b/>
                <w:color w:val="000000"/>
                <w:sz w:val="18"/>
                <w:szCs w:val="18"/>
              </w:rPr>
            </w:pPr>
            <w:r>
              <w:rPr>
                <w:rFonts w:ascii="Calibri" w:eastAsia="Times New Roman" w:hAnsi="Calibri" w:cs="Times New Roman"/>
                <w:b/>
                <w:color w:val="000000"/>
                <w:sz w:val="18"/>
                <w:szCs w:val="18"/>
              </w:rPr>
              <w:t>Remark</w:t>
            </w:r>
          </w:p>
        </w:tc>
      </w:tr>
      <w:tr w:rsidR="000D6F0F" w:rsidRPr="00440E9B" w14:paraId="43BD806D" w14:textId="77777777" w:rsidTr="00652F8F">
        <w:trPr>
          <w:trHeight w:val="900"/>
        </w:trPr>
        <w:tc>
          <w:tcPr>
            <w:tcW w:w="480" w:type="dxa"/>
            <w:tcBorders>
              <w:top w:val="nil"/>
              <w:left w:val="single" w:sz="4" w:space="0" w:color="808080"/>
              <w:bottom w:val="single" w:sz="4" w:space="0" w:color="808080"/>
              <w:right w:val="single" w:sz="4" w:space="0" w:color="808080"/>
            </w:tcBorders>
            <w:vAlign w:val="center"/>
          </w:tcPr>
          <w:p w14:paraId="1354A9FD" w14:textId="77777777" w:rsidR="000D6F0F" w:rsidRPr="00440E9B" w:rsidRDefault="000D6F0F" w:rsidP="00652F8F">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1</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320A0875"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45F33729"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vAlign w:val="center"/>
            <w:hideMark/>
          </w:tcPr>
          <w:p w14:paraId="1E9804C0"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48FAFFF5"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603A3B69"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35060A14" w14:textId="77777777" w:rsidR="000D6F0F" w:rsidRPr="00440E9B" w:rsidRDefault="000D6F0F" w:rsidP="00652F8F">
            <w:pPr>
              <w:widowControl/>
              <w:jc w:val="left"/>
              <w:rPr>
                <w:rFonts w:ascii="Calibri" w:eastAsia="Times New Roman" w:hAnsi="Calibri" w:cs="Times New Roman"/>
                <w:bCs w:val="0"/>
                <w:color w:val="000000"/>
                <w:sz w:val="18"/>
                <w:szCs w:val="18"/>
              </w:rPr>
            </w:pPr>
          </w:p>
        </w:tc>
      </w:tr>
      <w:tr w:rsidR="000D6F0F" w:rsidRPr="00440E9B" w14:paraId="29811DF1" w14:textId="77777777" w:rsidTr="00652F8F">
        <w:trPr>
          <w:trHeight w:val="300"/>
        </w:trPr>
        <w:tc>
          <w:tcPr>
            <w:tcW w:w="480" w:type="dxa"/>
            <w:tcBorders>
              <w:top w:val="nil"/>
              <w:left w:val="single" w:sz="4" w:space="0" w:color="808080"/>
              <w:bottom w:val="single" w:sz="4" w:space="0" w:color="808080"/>
              <w:right w:val="single" w:sz="4" w:space="0" w:color="808080"/>
            </w:tcBorders>
            <w:vAlign w:val="center"/>
          </w:tcPr>
          <w:p w14:paraId="57F4A34C" w14:textId="77777777" w:rsidR="000D6F0F" w:rsidRPr="00440E9B" w:rsidRDefault="000D6F0F" w:rsidP="00652F8F">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2</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5F29824F"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5678F986"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7A0967F0"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898" w:type="dxa"/>
            <w:tcBorders>
              <w:top w:val="nil"/>
              <w:left w:val="nil"/>
              <w:bottom w:val="single" w:sz="4" w:space="0" w:color="808080"/>
              <w:right w:val="single" w:sz="4" w:space="0" w:color="808080"/>
            </w:tcBorders>
            <w:shd w:val="clear" w:color="auto" w:fill="auto"/>
            <w:vAlign w:val="center"/>
            <w:hideMark/>
          </w:tcPr>
          <w:p w14:paraId="55E54F5B"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592248EC"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13547109" w14:textId="77777777" w:rsidR="000D6F0F" w:rsidRPr="00440E9B" w:rsidRDefault="000D6F0F" w:rsidP="00652F8F">
            <w:pPr>
              <w:widowControl/>
              <w:jc w:val="left"/>
              <w:rPr>
                <w:rFonts w:ascii="Calibri" w:eastAsia="Times New Roman" w:hAnsi="Calibri" w:cs="Times New Roman"/>
                <w:bCs w:val="0"/>
                <w:color w:val="000000"/>
                <w:sz w:val="18"/>
                <w:szCs w:val="18"/>
              </w:rPr>
            </w:pPr>
          </w:p>
        </w:tc>
      </w:tr>
      <w:tr w:rsidR="000D6F0F" w:rsidRPr="00440E9B" w14:paraId="5EB14218" w14:textId="77777777" w:rsidTr="00652F8F">
        <w:trPr>
          <w:trHeight w:val="300"/>
        </w:trPr>
        <w:tc>
          <w:tcPr>
            <w:tcW w:w="480" w:type="dxa"/>
            <w:tcBorders>
              <w:top w:val="nil"/>
              <w:left w:val="single" w:sz="4" w:space="0" w:color="808080"/>
              <w:bottom w:val="single" w:sz="4" w:space="0" w:color="808080"/>
              <w:right w:val="single" w:sz="4" w:space="0" w:color="808080"/>
            </w:tcBorders>
            <w:vAlign w:val="center"/>
          </w:tcPr>
          <w:p w14:paraId="59667ED1" w14:textId="77777777" w:rsidR="000D6F0F" w:rsidRPr="00440E9B" w:rsidRDefault="000D6F0F" w:rsidP="00652F8F">
            <w:pPr>
              <w:widowControl/>
              <w:jc w:val="center"/>
              <w:rPr>
                <w:rFonts w:ascii="Calibri" w:eastAsia="Times New Roman" w:hAnsi="Calibri" w:cs="Times New Roman"/>
                <w:bCs w:val="0"/>
                <w:color w:val="000000"/>
                <w:sz w:val="18"/>
                <w:szCs w:val="18"/>
              </w:rPr>
            </w:pPr>
            <w:r>
              <w:rPr>
                <w:rFonts w:ascii="Calibri" w:eastAsia="Times New Roman" w:hAnsi="Calibri" w:cs="Times New Roman"/>
                <w:bCs w:val="0"/>
                <w:color w:val="000000"/>
                <w:sz w:val="18"/>
                <w:szCs w:val="18"/>
              </w:rPr>
              <w:t>3</w:t>
            </w:r>
          </w:p>
        </w:tc>
        <w:tc>
          <w:tcPr>
            <w:tcW w:w="1605" w:type="dxa"/>
            <w:tcBorders>
              <w:top w:val="nil"/>
              <w:left w:val="single" w:sz="4" w:space="0" w:color="808080"/>
              <w:bottom w:val="single" w:sz="4" w:space="0" w:color="808080"/>
              <w:right w:val="single" w:sz="4" w:space="0" w:color="808080"/>
            </w:tcBorders>
            <w:shd w:val="clear" w:color="auto" w:fill="auto"/>
            <w:vAlign w:val="center"/>
            <w:hideMark/>
          </w:tcPr>
          <w:p w14:paraId="4C1BF0B7"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768" w:type="dxa"/>
            <w:tcBorders>
              <w:top w:val="nil"/>
              <w:left w:val="nil"/>
              <w:bottom w:val="single" w:sz="4" w:space="0" w:color="808080"/>
              <w:right w:val="single" w:sz="4" w:space="0" w:color="808080"/>
            </w:tcBorders>
            <w:shd w:val="clear" w:color="auto" w:fill="auto"/>
            <w:noWrap/>
            <w:vAlign w:val="center"/>
            <w:hideMark/>
          </w:tcPr>
          <w:p w14:paraId="66EE7FAF"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2114" w:type="dxa"/>
            <w:tcBorders>
              <w:top w:val="nil"/>
              <w:left w:val="nil"/>
              <w:bottom w:val="single" w:sz="4" w:space="0" w:color="808080"/>
              <w:right w:val="single" w:sz="4" w:space="0" w:color="808080"/>
            </w:tcBorders>
            <w:shd w:val="clear" w:color="auto" w:fill="auto"/>
            <w:noWrap/>
            <w:vAlign w:val="center"/>
            <w:hideMark/>
          </w:tcPr>
          <w:p w14:paraId="66A5494B" w14:textId="77777777" w:rsidR="000D6F0F" w:rsidRPr="00440E9B" w:rsidRDefault="000D6F0F" w:rsidP="00652F8F">
            <w:pPr>
              <w:widowControl/>
              <w:jc w:val="left"/>
              <w:rPr>
                <w:rFonts w:ascii="Calibri" w:eastAsia="Times New Roman" w:hAnsi="Calibri" w:cs="Times New Roman"/>
                <w:bCs w:val="0"/>
                <w:color w:val="000000"/>
                <w:sz w:val="18"/>
                <w:szCs w:val="18"/>
              </w:rPr>
            </w:pPr>
          </w:p>
        </w:tc>
        <w:tc>
          <w:tcPr>
            <w:tcW w:w="898" w:type="dxa"/>
            <w:tcBorders>
              <w:top w:val="nil"/>
              <w:left w:val="nil"/>
              <w:bottom w:val="single" w:sz="4" w:space="0" w:color="808080"/>
              <w:right w:val="single" w:sz="4" w:space="0" w:color="808080"/>
            </w:tcBorders>
            <w:shd w:val="clear" w:color="auto" w:fill="auto"/>
            <w:vAlign w:val="center"/>
            <w:hideMark/>
          </w:tcPr>
          <w:p w14:paraId="6DF9B196"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440" w:type="dxa"/>
            <w:tcBorders>
              <w:top w:val="nil"/>
              <w:left w:val="nil"/>
              <w:bottom w:val="single" w:sz="4" w:space="0" w:color="808080"/>
              <w:right w:val="single" w:sz="4" w:space="0" w:color="808080"/>
            </w:tcBorders>
            <w:shd w:val="clear" w:color="auto" w:fill="auto"/>
            <w:noWrap/>
            <w:vAlign w:val="center"/>
            <w:hideMark/>
          </w:tcPr>
          <w:p w14:paraId="1F1EC48D" w14:textId="77777777" w:rsidR="000D6F0F" w:rsidRPr="00440E9B" w:rsidRDefault="000D6F0F" w:rsidP="00652F8F">
            <w:pPr>
              <w:widowControl/>
              <w:jc w:val="left"/>
              <w:rPr>
                <w:rFonts w:ascii="Calibri" w:eastAsia="Times New Roman" w:hAnsi="Calibri" w:cs="Times New Roman"/>
                <w:bCs w:val="0"/>
                <w:color w:val="000000"/>
                <w:sz w:val="18"/>
                <w:szCs w:val="18"/>
              </w:rPr>
            </w:pPr>
            <w:r w:rsidRPr="00440E9B">
              <w:rPr>
                <w:rFonts w:ascii="Calibri" w:eastAsia="Times New Roman" w:hAnsi="Calibri" w:cs="Times New Roman"/>
                <w:bCs w:val="0"/>
                <w:color w:val="000000"/>
                <w:sz w:val="18"/>
                <w:szCs w:val="18"/>
              </w:rPr>
              <w:t> </w:t>
            </w:r>
          </w:p>
        </w:tc>
        <w:tc>
          <w:tcPr>
            <w:tcW w:w="1800" w:type="dxa"/>
            <w:tcBorders>
              <w:top w:val="nil"/>
              <w:left w:val="nil"/>
              <w:bottom w:val="single" w:sz="4" w:space="0" w:color="808080"/>
              <w:right w:val="single" w:sz="4" w:space="0" w:color="808080"/>
            </w:tcBorders>
          </w:tcPr>
          <w:p w14:paraId="7A670ED7" w14:textId="77777777" w:rsidR="000D6F0F" w:rsidRPr="00440E9B" w:rsidRDefault="000D6F0F" w:rsidP="00652F8F">
            <w:pPr>
              <w:widowControl/>
              <w:jc w:val="left"/>
              <w:rPr>
                <w:rFonts w:ascii="Calibri" w:eastAsia="Times New Roman" w:hAnsi="Calibri" w:cs="Times New Roman"/>
                <w:bCs w:val="0"/>
                <w:color w:val="000000"/>
                <w:sz w:val="18"/>
                <w:szCs w:val="18"/>
              </w:rPr>
            </w:pPr>
          </w:p>
        </w:tc>
      </w:tr>
    </w:tbl>
    <w:p w14:paraId="51417373" w14:textId="77777777" w:rsidR="006A6238" w:rsidRDefault="006A6238" w:rsidP="006A6238">
      <w:pPr>
        <w:keepNext/>
        <w:keepLines/>
        <w:widowControl/>
        <w:spacing w:before="120" w:after="120"/>
        <w:jc w:val="left"/>
        <w:outlineLvl w:val="0"/>
        <w:rPr>
          <w:rFonts w:ascii="Calibri" w:hAnsi="Calibri" w:cs="Times New Roman"/>
          <w:b/>
          <w:bCs w:val="0"/>
          <w:color w:val="1F497D"/>
          <w:sz w:val="24"/>
          <w:szCs w:val="32"/>
          <w:lang w:eastAsia="en-US"/>
        </w:rPr>
      </w:pPr>
    </w:p>
    <w:p w14:paraId="56F6EFB9" w14:textId="77777777" w:rsidR="006A6238" w:rsidRPr="006A6238" w:rsidRDefault="006A6238" w:rsidP="006A6238">
      <w:pPr>
        <w:rPr>
          <w:rFonts w:ascii="Calibri" w:hAnsi="Calibri" w:cs="Times New Roman"/>
          <w:sz w:val="24"/>
          <w:szCs w:val="32"/>
          <w:lang w:eastAsia="en-US"/>
        </w:rPr>
      </w:pPr>
    </w:p>
    <w:p w14:paraId="5A576A17" w14:textId="77777777" w:rsidR="006A6238" w:rsidRPr="006A6238" w:rsidRDefault="006A6238" w:rsidP="006A6238">
      <w:pPr>
        <w:rPr>
          <w:rFonts w:ascii="Calibri" w:hAnsi="Calibri" w:cs="Times New Roman"/>
          <w:sz w:val="24"/>
          <w:szCs w:val="32"/>
          <w:lang w:eastAsia="en-US"/>
        </w:rPr>
      </w:pPr>
    </w:p>
    <w:p w14:paraId="668DE50C" w14:textId="77777777" w:rsidR="006A6238" w:rsidRPr="006A6238" w:rsidRDefault="006A6238" w:rsidP="006A6238">
      <w:pPr>
        <w:rPr>
          <w:rFonts w:ascii="Calibri" w:hAnsi="Calibri" w:cs="Times New Roman"/>
          <w:sz w:val="24"/>
          <w:szCs w:val="32"/>
          <w:lang w:eastAsia="en-US"/>
        </w:rPr>
      </w:pPr>
    </w:p>
    <w:p w14:paraId="6C98DE64" w14:textId="77777777" w:rsidR="006A6238" w:rsidRPr="006A6238" w:rsidRDefault="006A6238" w:rsidP="006A6238">
      <w:pPr>
        <w:rPr>
          <w:rFonts w:ascii="Calibri" w:hAnsi="Calibri" w:cs="Times New Roman"/>
          <w:sz w:val="24"/>
          <w:szCs w:val="32"/>
          <w:lang w:eastAsia="en-US"/>
        </w:rPr>
      </w:pPr>
    </w:p>
    <w:p w14:paraId="3F9884C9" w14:textId="77777777" w:rsidR="006A6238" w:rsidRPr="006A6238" w:rsidRDefault="006A6238" w:rsidP="006A6238">
      <w:pPr>
        <w:rPr>
          <w:rFonts w:ascii="Calibri" w:hAnsi="Calibri" w:cs="Times New Roman"/>
          <w:sz w:val="24"/>
          <w:szCs w:val="32"/>
          <w:lang w:eastAsia="en-US"/>
        </w:rPr>
      </w:pPr>
    </w:p>
    <w:p w14:paraId="592AE092" w14:textId="77777777" w:rsidR="006A6238" w:rsidRPr="006A6238" w:rsidRDefault="006A6238" w:rsidP="006A6238">
      <w:pPr>
        <w:rPr>
          <w:rFonts w:ascii="Calibri" w:hAnsi="Calibri" w:cs="Times New Roman"/>
          <w:sz w:val="24"/>
          <w:szCs w:val="32"/>
          <w:lang w:eastAsia="en-US"/>
        </w:rPr>
      </w:pPr>
    </w:p>
    <w:p w14:paraId="5CF61ACD" w14:textId="77777777" w:rsidR="006A6238" w:rsidRPr="006A6238" w:rsidRDefault="006A6238" w:rsidP="006A6238">
      <w:pPr>
        <w:rPr>
          <w:rFonts w:ascii="Calibri" w:hAnsi="Calibri" w:cs="Times New Roman"/>
          <w:sz w:val="24"/>
          <w:szCs w:val="32"/>
          <w:lang w:eastAsia="en-US"/>
        </w:rPr>
      </w:pPr>
    </w:p>
    <w:p w14:paraId="686F1B8A" w14:textId="77777777" w:rsidR="006A6238" w:rsidRPr="006A6238" w:rsidRDefault="006A6238" w:rsidP="006A6238">
      <w:pPr>
        <w:rPr>
          <w:rFonts w:ascii="Calibri" w:hAnsi="Calibri" w:cs="Times New Roman"/>
          <w:sz w:val="24"/>
          <w:szCs w:val="32"/>
          <w:lang w:eastAsia="en-US"/>
        </w:rPr>
      </w:pPr>
    </w:p>
    <w:p w14:paraId="09805AA6" w14:textId="77777777" w:rsidR="006A6238" w:rsidRPr="006A6238" w:rsidRDefault="006A6238" w:rsidP="006A6238">
      <w:pPr>
        <w:rPr>
          <w:rFonts w:ascii="Calibri" w:hAnsi="Calibri" w:cs="Times New Roman"/>
          <w:sz w:val="24"/>
          <w:szCs w:val="32"/>
          <w:lang w:eastAsia="en-US"/>
        </w:rPr>
      </w:pPr>
    </w:p>
    <w:p w14:paraId="1C2239CB" w14:textId="77777777" w:rsidR="006A6238" w:rsidRPr="006A6238" w:rsidRDefault="006A6238" w:rsidP="006A6238">
      <w:pPr>
        <w:rPr>
          <w:rFonts w:ascii="Calibri" w:hAnsi="Calibri" w:cs="Times New Roman"/>
          <w:sz w:val="24"/>
          <w:szCs w:val="32"/>
          <w:lang w:eastAsia="en-US"/>
        </w:rPr>
      </w:pPr>
    </w:p>
    <w:p w14:paraId="680FF005" w14:textId="77777777" w:rsidR="006A6238" w:rsidRPr="006A6238" w:rsidRDefault="006A6238" w:rsidP="006A6238">
      <w:pPr>
        <w:rPr>
          <w:rFonts w:ascii="Calibri" w:hAnsi="Calibri" w:cs="Times New Roman"/>
          <w:sz w:val="24"/>
          <w:szCs w:val="32"/>
          <w:lang w:eastAsia="en-US"/>
        </w:rPr>
      </w:pPr>
    </w:p>
    <w:p w14:paraId="4677D066" w14:textId="77777777" w:rsidR="006A6238" w:rsidRPr="006A6238" w:rsidRDefault="006A6238" w:rsidP="006A6238">
      <w:pPr>
        <w:rPr>
          <w:rFonts w:ascii="Calibri" w:hAnsi="Calibri" w:cs="Times New Roman"/>
          <w:sz w:val="24"/>
          <w:szCs w:val="32"/>
          <w:lang w:eastAsia="en-US"/>
        </w:rPr>
      </w:pPr>
    </w:p>
    <w:p w14:paraId="7D82B80F" w14:textId="77777777" w:rsidR="006A6238" w:rsidRPr="006A6238" w:rsidRDefault="006A6238" w:rsidP="006A6238">
      <w:pPr>
        <w:rPr>
          <w:rFonts w:ascii="Calibri" w:hAnsi="Calibri" w:cs="Times New Roman"/>
          <w:sz w:val="24"/>
          <w:szCs w:val="32"/>
          <w:lang w:eastAsia="en-US"/>
        </w:rPr>
      </w:pPr>
    </w:p>
    <w:p w14:paraId="1ADC23F1" w14:textId="77777777" w:rsidR="006A6238" w:rsidRPr="006A6238" w:rsidRDefault="006A6238" w:rsidP="006A6238">
      <w:pPr>
        <w:rPr>
          <w:rFonts w:ascii="Calibri" w:hAnsi="Calibri" w:cs="Times New Roman"/>
          <w:sz w:val="24"/>
          <w:szCs w:val="32"/>
          <w:lang w:eastAsia="en-US"/>
        </w:rPr>
      </w:pPr>
    </w:p>
    <w:p w14:paraId="0A5B9E35" w14:textId="77777777" w:rsidR="006A6238" w:rsidRPr="006A6238" w:rsidRDefault="006A6238" w:rsidP="006A6238">
      <w:pPr>
        <w:rPr>
          <w:rFonts w:ascii="Calibri" w:hAnsi="Calibri" w:cs="Times New Roman"/>
          <w:sz w:val="24"/>
          <w:szCs w:val="32"/>
          <w:lang w:eastAsia="en-US"/>
        </w:rPr>
      </w:pPr>
    </w:p>
    <w:p w14:paraId="77D11FEE" w14:textId="77777777" w:rsidR="006A6238" w:rsidRPr="006A6238" w:rsidRDefault="006A6238" w:rsidP="006A6238">
      <w:pPr>
        <w:rPr>
          <w:rFonts w:ascii="Calibri" w:hAnsi="Calibri" w:cs="Times New Roman"/>
          <w:sz w:val="24"/>
          <w:szCs w:val="32"/>
          <w:lang w:eastAsia="en-US"/>
        </w:rPr>
      </w:pPr>
    </w:p>
    <w:p w14:paraId="2CC2F502" w14:textId="77777777" w:rsidR="006A6238" w:rsidRPr="006A6238" w:rsidRDefault="006A6238" w:rsidP="006A6238">
      <w:pPr>
        <w:rPr>
          <w:rFonts w:ascii="Calibri" w:hAnsi="Calibri" w:cs="Times New Roman"/>
          <w:sz w:val="24"/>
          <w:szCs w:val="32"/>
          <w:lang w:eastAsia="en-US"/>
        </w:rPr>
      </w:pPr>
    </w:p>
    <w:p w14:paraId="4E3E17D5" w14:textId="77777777" w:rsidR="006A6238" w:rsidRPr="006A6238" w:rsidRDefault="006A6238" w:rsidP="006A6238">
      <w:pPr>
        <w:rPr>
          <w:rFonts w:ascii="Calibri" w:hAnsi="Calibri" w:cs="Times New Roman"/>
          <w:sz w:val="24"/>
          <w:szCs w:val="32"/>
          <w:lang w:eastAsia="en-US"/>
        </w:rPr>
      </w:pPr>
    </w:p>
    <w:p w14:paraId="3F251282" w14:textId="77777777" w:rsidR="006A6238" w:rsidRPr="006A6238" w:rsidRDefault="006A6238" w:rsidP="006A6238">
      <w:pPr>
        <w:rPr>
          <w:rFonts w:ascii="Calibri" w:hAnsi="Calibri" w:cs="Times New Roman"/>
          <w:sz w:val="24"/>
          <w:szCs w:val="32"/>
          <w:lang w:eastAsia="en-US"/>
        </w:rPr>
      </w:pPr>
    </w:p>
    <w:p w14:paraId="0C43CDB0" w14:textId="77777777" w:rsidR="006A6238" w:rsidRPr="006A6238" w:rsidRDefault="006A6238" w:rsidP="006A6238">
      <w:pPr>
        <w:rPr>
          <w:rFonts w:ascii="Calibri" w:hAnsi="Calibri" w:cs="Times New Roman"/>
          <w:sz w:val="24"/>
          <w:szCs w:val="32"/>
          <w:lang w:eastAsia="en-US"/>
        </w:rPr>
      </w:pPr>
    </w:p>
    <w:p w14:paraId="20367EDA" w14:textId="77777777" w:rsidR="006A6238" w:rsidRPr="006A6238" w:rsidRDefault="006A6238" w:rsidP="006A6238">
      <w:pPr>
        <w:rPr>
          <w:rFonts w:ascii="Calibri" w:hAnsi="Calibri" w:cs="Times New Roman"/>
          <w:sz w:val="24"/>
          <w:szCs w:val="32"/>
          <w:lang w:eastAsia="en-US"/>
        </w:rPr>
      </w:pPr>
    </w:p>
    <w:p w14:paraId="65AD4796" w14:textId="77777777" w:rsidR="006A6238" w:rsidRDefault="006A6238" w:rsidP="006A6238">
      <w:pPr>
        <w:keepNext/>
        <w:keepLines/>
        <w:widowControl/>
        <w:spacing w:before="120" w:after="120"/>
        <w:jc w:val="left"/>
        <w:outlineLvl w:val="0"/>
        <w:rPr>
          <w:rFonts w:ascii="Calibri" w:hAnsi="Calibri" w:cs="Times New Roman"/>
          <w:sz w:val="24"/>
          <w:szCs w:val="32"/>
          <w:lang w:eastAsia="en-US"/>
        </w:rPr>
      </w:pPr>
    </w:p>
    <w:p w14:paraId="43A02FE4" w14:textId="77777777" w:rsidR="0041059A" w:rsidRPr="00CF7628" w:rsidRDefault="00B16A86" w:rsidP="00652F8F">
      <w:pPr>
        <w:keepNext/>
        <w:keepLines/>
        <w:widowControl/>
        <w:numPr>
          <w:ilvl w:val="0"/>
          <w:numId w:val="16"/>
        </w:numPr>
        <w:spacing w:before="120" w:after="120"/>
        <w:ind w:left="540" w:hanging="540"/>
        <w:jc w:val="left"/>
        <w:outlineLvl w:val="0"/>
        <w:rPr>
          <w:rFonts w:ascii="Calibri" w:hAnsi="Calibri" w:cs="Times New Roman"/>
          <w:b/>
          <w:bCs w:val="0"/>
          <w:color w:val="1F497D"/>
          <w:sz w:val="24"/>
          <w:szCs w:val="32"/>
          <w:lang w:eastAsia="en-US"/>
        </w:rPr>
      </w:pPr>
      <w:r w:rsidRPr="006A6238">
        <w:rPr>
          <w:rFonts w:ascii="Calibri" w:hAnsi="Calibri" w:cs="Times New Roman"/>
          <w:sz w:val="24"/>
          <w:szCs w:val="32"/>
          <w:lang w:eastAsia="en-US"/>
        </w:rPr>
        <w:br w:type="page"/>
      </w:r>
      <w:bookmarkStart w:id="750" w:name="_Toc390432001"/>
      <w:r w:rsidR="0041059A" w:rsidRPr="00CF7628">
        <w:rPr>
          <w:rFonts w:ascii="Calibri" w:hAnsi="Calibri" w:cs="Times New Roman"/>
          <w:b/>
          <w:bCs w:val="0"/>
          <w:color w:val="1F497D"/>
          <w:sz w:val="24"/>
          <w:szCs w:val="32"/>
          <w:lang w:eastAsia="en-US"/>
        </w:rPr>
        <w:t>Completeness and correctness check</w:t>
      </w:r>
      <w:bookmarkEnd w:id="750"/>
    </w:p>
    <w:p w14:paraId="735A14F8" w14:textId="77777777" w:rsidR="0041059A" w:rsidRDefault="0041059A"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51" w:name="_Toc390432002"/>
      <w:r w:rsidRPr="00CF7628">
        <w:rPr>
          <w:rFonts w:ascii="Calibri" w:hAnsi="Calibri" w:cs="Times New Roman"/>
          <w:b/>
          <w:bCs w:val="0"/>
          <w:color w:val="1F497D"/>
          <w:sz w:val="22"/>
          <w:szCs w:val="26"/>
          <w:lang w:eastAsia="en-US"/>
        </w:rPr>
        <w:t>Function description</w:t>
      </w:r>
      <w:bookmarkStart w:id="752" w:name="_Toc388453450"/>
      <w:bookmarkStart w:id="753" w:name="_Toc388453737"/>
      <w:bookmarkEnd w:id="751"/>
    </w:p>
    <w:p w14:paraId="61E35172" w14:textId="77777777" w:rsidR="0041059A" w:rsidRPr="00FD74CD" w:rsidRDefault="0041059A" w:rsidP="0041059A">
      <w:pPr>
        <w:widowControl/>
        <w:spacing w:after="160" w:line="259" w:lineRule="auto"/>
        <w:jc w:val="left"/>
        <w:rPr>
          <w:rFonts w:ascii="Calibri" w:eastAsia="Calibri" w:hAnsi="Calibri" w:cs="Times New Roman"/>
          <w:bCs w:val="0"/>
          <w:sz w:val="22"/>
          <w:szCs w:val="22"/>
          <w:lang w:eastAsia="en-US"/>
        </w:rPr>
      </w:pPr>
      <w:r w:rsidRPr="00FD74CD">
        <w:rPr>
          <w:rFonts w:ascii="Calibri" w:eastAsia="Calibri" w:hAnsi="Calibri" w:cs="Times New Roman"/>
          <w:bCs w:val="0"/>
          <w:sz w:val="22"/>
          <w:szCs w:val="22"/>
          <w:lang w:eastAsia="en-US"/>
        </w:rPr>
        <w:t xml:space="preserve">After the </w:t>
      </w:r>
      <w:r w:rsidR="009A0000">
        <w:rPr>
          <w:rFonts w:ascii="Calibri" w:eastAsia="Calibri" w:hAnsi="Calibri" w:cs="Times New Roman"/>
          <w:bCs w:val="0"/>
          <w:sz w:val="22"/>
          <w:szCs w:val="22"/>
          <w:lang w:eastAsia="en-US"/>
        </w:rPr>
        <w:t>investor finish filling in the application form</w:t>
      </w:r>
      <w:r w:rsidRPr="00FD74CD">
        <w:rPr>
          <w:rFonts w:ascii="Calibri" w:eastAsia="Calibri" w:hAnsi="Calibri" w:cs="Times New Roman"/>
          <w:bCs w:val="0"/>
          <w:sz w:val="22"/>
          <w:szCs w:val="22"/>
          <w:lang w:eastAsia="en-US"/>
        </w:rPr>
        <w:t>,</w:t>
      </w:r>
      <w:r w:rsidR="009A0000">
        <w:rPr>
          <w:rFonts w:ascii="Calibri" w:eastAsia="Calibri" w:hAnsi="Calibri" w:cs="Times New Roman"/>
          <w:bCs w:val="0"/>
          <w:sz w:val="22"/>
          <w:szCs w:val="22"/>
          <w:lang w:eastAsia="en-US"/>
        </w:rPr>
        <w:t xml:space="preserve"> the </w:t>
      </w:r>
      <w:r w:rsidR="00131D7F">
        <w:rPr>
          <w:rFonts w:ascii="Calibri" w:eastAsia="Calibri" w:hAnsi="Calibri" w:cs="Times New Roman"/>
          <w:bCs w:val="0"/>
          <w:sz w:val="22"/>
          <w:szCs w:val="22"/>
          <w:lang w:eastAsia="en-US"/>
        </w:rPr>
        <w:t>underwriting team</w:t>
      </w:r>
      <w:r w:rsidR="009A0000">
        <w:rPr>
          <w:rFonts w:ascii="Calibri" w:eastAsia="Calibri" w:hAnsi="Calibri" w:cs="Times New Roman"/>
          <w:bCs w:val="0"/>
          <w:sz w:val="22"/>
          <w:szCs w:val="22"/>
          <w:lang w:eastAsia="en-US"/>
        </w:rPr>
        <w:t xml:space="preserve"> member should receive an automatic notification of new buyer application and perform the</w:t>
      </w:r>
      <w:r w:rsidRPr="00FD74CD">
        <w:rPr>
          <w:rFonts w:ascii="Calibri" w:eastAsia="Calibri" w:hAnsi="Calibri" w:cs="Times New Roman"/>
          <w:bCs w:val="0"/>
          <w:sz w:val="22"/>
          <w:szCs w:val="22"/>
          <w:lang w:eastAsia="en-US"/>
        </w:rPr>
        <w:t xml:space="preserve"> completeness and correctness</w:t>
      </w:r>
      <w:r w:rsidR="009A0000">
        <w:rPr>
          <w:rFonts w:ascii="Calibri" w:eastAsia="Calibri" w:hAnsi="Calibri" w:cs="Times New Roman"/>
          <w:bCs w:val="0"/>
          <w:sz w:val="22"/>
          <w:szCs w:val="22"/>
          <w:lang w:eastAsia="en-US"/>
        </w:rPr>
        <w:t xml:space="preserve"> check</w:t>
      </w:r>
      <w:r w:rsidRPr="00FD74CD">
        <w:rPr>
          <w:rFonts w:ascii="Calibri" w:eastAsia="Calibri" w:hAnsi="Calibri" w:cs="Times New Roman"/>
          <w:bCs w:val="0"/>
          <w:sz w:val="22"/>
          <w:szCs w:val="22"/>
          <w:lang w:eastAsia="en-US"/>
        </w:rPr>
        <w:t xml:space="preserve">. The </w:t>
      </w:r>
      <w:r w:rsidR="00131D7F">
        <w:rPr>
          <w:rFonts w:ascii="Calibri" w:eastAsia="Calibri" w:hAnsi="Calibri" w:cs="Times New Roman"/>
          <w:bCs w:val="0"/>
          <w:sz w:val="22"/>
          <w:szCs w:val="22"/>
          <w:lang w:eastAsia="en-US"/>
        </w:rPr>
        <w:t>underwriting team</w:t>
      </w:r>
      <w:r w:rsidRPr="00FD74CD">
        <w:rPr>
          <w:rFonts w:ascii="Calibri" w:eastAsia="Calibri" w:hAnsi="Calibri" w:cs="Times New Roman"/>
          <w:bCs w:val="0"/>
          <w:sz w:val="22"/>
          <w:szCs w:val="22"/>
          <w:lang w:eastAsia="en-US"/>
        </w:rPr>
        <w:t xml:space="preserve"> member perform the first round checking. The </w:t>
      </w:r>
      <w:r w:rsidR="006A6238">
        <w:rPr>
          <w:rFonts w:ascii="Calibri" w:eastAsia="Calibri" w:hAnsi="Calibri" w:cs="Times New Roman"/>
          <w:bCs w:val="0"/>
          <w:sz w:val="22"/>
          <w:szCs w:val="22"/>
          <w:lang w:eastAsia="en-US"/>
        </w:rPr>
        <w:t>approval team</w:t>
      </w:r>
      <w:r w:rsidRPr="00FD74CD">
        <w:rPr>
          <w:rFonts w:ascii="Calibri" w:eastAsia="Calibri" w:hAnsi="Calibri" w:cs="Times New Roman"/>
          <w:bCs w:val="0"/>
          <w:sz w:val="22"/>
          <w:szCs w:val="22"/>
          <w:lang w:eastAsia="en-US"/>
        </w:rPr>
        <w:t xml:space="preserve"> perform the second round checking</w:t>
      </w:r>
      <w:bookmarkEnd w:id="752"/>
      <w:bookmarkEnd w:id="753"/>
      <w:r w:rsidR="009A0000">
        <w:rPr>
          <w:rFonts w:ascii="Calibri" w:eastAsia="Calibri" w:hAnsi="Calibri" w:cs="Times New Roman"/>
          <w:bCs w:val="0"/>
          <w:sz w:val="22"/>
          <w:szCs w:val="22"/>
          <w:lang w:eastAsia="en-US"/>
        </w:rPr>
        <w:t>.</w:t>
      </w:r>
    </w:p>
    <w:p w14:paraId="68B87D38" w14:textId="77777777" w:rsidR="0041059A" w:rsidRPr="00CF7628" w:rsidRDefault="0041059A"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54" w:name="_Toc390432003"/>
      <w:r w:rsidRPr="00CF7628">
        <w:rPr>
          <w:rFonts w:ascii="Calibri" w:hAnsi="Calibri" w:cs="Times New Roman"/>
          <w:b/>
          <w:bCs w:val="0"/>
          <w:color w:val="1F497D"/>
          <w:sz w:val="22"/>
          <w:szCs w:val="26"/>
          <w:lang w:eastAsia="en-US"/>
        </w:rPr>
        <w:t>Operation process</w:t>
      </w:r>
      <w:bookmarkEnd w:id="754"/>
    </w:p>
    <w:p w14:paraId="08A8C263" w14:textId="77777777" w:rsidR="0041059A" w:rsidRDefault="006A6238" w:rsidP="006A6238">
      <w:pPr>
        <w:tabs>
          <w:tab w:val="left" w:pos="1260"/>
        </w:tabs>
        <w:rPr>
          <w:noProof/>
          <w:lang w:eastAsia="en-US"/>
        </w:rPr>
      </w:pPr>
      <w:r>
        <w:rPr>
          <w:noProof/>
          <w:lang w:eastAsia="en-US"/>
        </w:rPr>
        <w:tab/>
      </w:r>
      <w:r w:rsidR="00FA4C37">
        <w:rPr>
          <w:noProof/>
        </w:rPr>
        <w:drawing>
          <wp:inline distT="0" distB="0" distL="0" distR="0" wp14:anchorId="50170C0E" wp14:editId="1F3659DE">
            <wp:extent cx="5628640" cy="5151120"/>
            <wp:effectExtent l="0" t="0" r="10160" b="5080"/>
            <wp:docPr id="34" name="图片 34"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5151120"/>
                    </a:xfrm>
                    <a:prstGeom prst="rect">
                      <a:avLst/>
                    </a:prstGeom>
                    <a:noFill/>
                    <a:ln>
                      <a:noFill/>
                    </a:ln>
                  </pic:spPr>
                </pic:pic>
              </a:graphicData>
            </a:graphic>
          </wp:inline>
        </w:drawing>
      </w:r>
    </w:p>
    <w:p w14:paraId="4D35F8CD" w14:textId="77777777" w:rsidR="006A6238" w:rsidRDefault="00FA4C37" w:rsidP="006A6238">
      <w:pPr>
        <w:tabs>
          <w:tab w:val="left" w:pos="1260"/>
        </w:tabs>
        <w:rPr>
          <w:noProof/>
          <w:lang w:eastAsia="en-US"/>
        </w:rPr>
      </w:pPr>
      <w:r>
        <w:rPr>
          <w:noProof/>
        </w:rPr>
        <w:drawing>
          <wp:inline distT="0" distB="0" distL="0" distR="0" wp14:anchorId="032258E4" wp14:editId="57B8E1FE">
            <wp:extent cx="5577840" cy="6085840"/>
            <wp:effectExtent l="0" t="0" r="10160" b="10160"/>
            <wp:docPr id="35" name="图片 35"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6085840"/>
                    </a:xfrm>
                    <a:prstGeom prst="rect">
                      <a:avLst/>
                    </a:prstGeom>
                    <a:noFill/>
                    <a:ln>
                      <a:noFill/>
                    </a:ln>
                  </pic:spPr>
                </pic:pic>
              </a:graphicData>
            </a:graphic>
          </wp:inline>
        </w:drawing>
      </w:r>
    </w:p>
    <w:p w14:paraId="2A96AA17" w14:textId="77777777" w:rsidR="0041059A" w:rsidRDefault="0041059A" w:rsidP="0041059A">
      <w:pPr>
        <w:rPr>
          <w:rFonts w:ascii="Calibri" w:hAnsi="Calibri"/>
          <w:noProof/>
          <w:color w:val="FF0000"/>
          <w:sz w:val="22"/>
          <w:lang w:eastAsia="en-US"/>
        </w:rPr>
      </w:pPr>
    </w:p>
    <w:p w14:paraId="7107F11F" w14:textId="77777777" w:rsidR="0041059A" w:rsidRPr="005D3568" w:rsidRDefault="00F427C3" w:rsidP="0041059A">
      <w:r>
        <w:pict w14:anchorId="6AC2ABD5">
          <v:shape id="_x0000_i1036" type="#_x0000_t75" style="width:454pt;height:413pt">
            <v:imagedata r:id="rId47" o:title=""/>
          </v:shape>
        </w:pict>
      </w:r>
    </w:p>
    <w:p w14:paraId="58BA1803" w14:textId="77777777" w:rsidR="0041059A" w:rsidRPr="00CF7628" w:rsidRDefault="0041059A"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55" w:name="_Toc390432004"/>
      <w:r w:rsidRPr="00CF7628">
        <w:rPr>
          <w:rFonts w:ascii="Calibri" w:hAnsi="Calibri" w:cs="Times New Roman"/>
          <w:b/>
          <w:bCs w:val="0"/>
          <w:color w:val="1F497D"/>
          <w:sz w:val="22"/>
          <w:szCs w:val="26"/>
          <w:lang w:eastAsia="en-US"/>
        </w:rPr>
        <w:t>Process description</w:t>
      </w:r>
      <w:bookmarkEnd w:id="755"/>
    </w:p>
    <w:p w14:paraId="76381EB4" w14:textId="77777777" w:rsidR="00A8487F" w:rsidRPr="00225D4B" w:rsidRDefault="00A8487F" w:rsidP="00927897">
      <w:pPr>
        <w:numPr>
          <w:ilvl w:val="0"/>
          <w:numId w:val="99"/>
        </w:numPr>
        <w:rPr>
          <w:rFonts w:ascii="Calibri" w:hAnsi="Calibri" w:cs="Times New Roman"/>
          <w:bCs w:val="0"/>
          <w:sz w:val="22"/>
          <w:szCs w:val="24"/>
          <w:lang w:eastAsia="en-US"/>
        </w:rPr>
      </w:pPr>
      <w:bookmarkStart w:id="756" w:name="_Toc388449032"/>
      <w:bookmarkStart w:id="757" w:name="_Toc388453453"/>
      <w:bookmarkStart w:id="758" w:name="_Toc388453740"/>
      <w:r>
        <w:rPr>
          <w:rFonts w:ascii="Calibri" w:hAnsi="Calibri" w:cs="Times New Roman"/>
          <w:bCs w:val="0"/>
          <w:sz w:val="22"/>
          <w:szCs w:val="24"/>
          <w:lang w:eastAsia="en-US"/>
        </w:rPr>
        <w:t>i</w:t>
      </w:r>
      <w:r w:rsidRPr="00225D4B">
        <w:rPr>
          <w:rFonts w:ascii="Calibri" w:hAnsi="Calibri" w:cs="Times New Roman"/>
          <w:bCs w:val="0"/>
          <w:sz w:val="22"/>
          <w:szCs w:val="24"/>
          <w:lang w:eastAsia="en-US"/>
        </w:rPr>
        <w:t xml:space="preserve">-Factor </w:t>
      </w:r>
      <w:r w:rsidR="00131D7F">
        <w:rPr>
          <w:rFonts w:ascii="Calibri" w:hAnsi="Calibri" w:cs="Times New Roman"/>
          <w:bCs w:val="0"/>
          <w:sz w:val="22"/>
          <w:szCs w:val="24"/>
          <w:lang w:eastAsia="en-US"/>
        </w:rPr>
        <w:t>underwriting team</w:t>
      </w:r>
      <w:r w:rsidRPr="00225D4B">
        <w:rPr>
          <w:rFonts w:ascii="Calibri" w:hAnsi="Calibri" w:cs="Times New Roman"/>
          <w:bCs w:val="0"/>
          <w:sz w:val="22"/>
          <w:szCs w:val="24"/>
          <w:lang w:eastAsia="en-US"/>
        </w:rPr>
        <w:t xml:space="preserve"> member receive automatic notification of new buyer application</w:t>
      </w:r>
    </w:p>
    <w:p w14:paraId="61FEC3A5" w14:textId="77777777" w:rsidR="00A8487F" w:rsidRDefault="00A8487F" w:rsidP="00927897">
      <w:pPr>
        <w:pStyle w:val="afff"/>
        <w:numPr>
          <w:ilvl w:val="0"/>
          <w:numId w:val="109"/>
        </w:numPr>
      </w:pPr>
      <w:r>
        <w:t xml:space="preserve">After the investor finish the application form and click “Submit”, the application should be saved and submitted to the i-Factor </w:t>
      </w:r>
      <w:r w:rsidR="00131D7F">
        <w:t>underwriting team</w:t>
      </w:r>
      <w:r>
        <w:t xml:space="preserve"> member to check and verify</w:t>
      </w:r>
    </w:p>
    <w:p w14:paraId="05A46C48" w14:textId="77777777" w:rsidR="00A8487F" w:rsidRDefault="00A8487F" w:rsidP="00927897">
      <w:pPr>
        <w:pStyle w:val="afff"/>
        <w:numPr>
          <w:ilvl w:val="0"/>
          <w:numId w:val="109"/>
        </w:numPr>
      </w:pPr>
      <w:r>
        <w:t xml:space="preserve">The </w:t>
      </w:r>
      <w:r w:rsidR="00131D7F">
        <w:t>underwriting team</w:t>
      </w:r>
      <w:r>
        <w:t xml:space="preserve"> receive an automatic notification of new buyer application submitted</w:t>
      </w:r>
    </w:p>
    <w:p w14:paraId="0FDAC9BF" w14:textId="77777777" w:rsidR="009A0000" w:rsidRPr="00A8487F" w:rsidRDefault="00A8487F" w:rsidP="00927897">
      <w:pPr>
        <w:pStyle w:val="afff"/>
        <w:numPr>
          <w:ilvl w:val="0"/>
          <w:numId w:val="109"/>
        </w:numPr>
      </w:pPr>
      <w:r>
        <w:t xml:space="preserve">The application status should be “Pending for </w:t>
      </w:r>
      <w:r w:rsidR="00804C30">
        <w:t>completeness and correctness check</w:t>
      </w:r>
      <w:r>
        <w:t>”</w:t>
      </w:r>
      <w:r w:rsidR="00804C30">
        <w:t>. CS should be able to see this status.</w:t>
      </w:r>
    </w:p>
    <w:p w14:paraId="577A51B8" w14:textId="77777777" w:rsidR="0041059A" w:rsidRPr="00A4451D" w:rsidRDefault="0041059A" w:rsidP="00927897">
      <w:pPr>
        <w:numPr>
          <w:ilvl w:val="0"/>
          <w:numId w:val="99"/>
        </w:numPr>
        <w:rPr>
          <w:rFonts w:ascii="Calibri" w:hAnsi="Calibri" w:cs="Times New Roman"/>
          <w:bCs w:val="0"/>
          <w:sz w:val="22"/>
          <w:szCs w:val="24"/>
          <w:lang w:eastAsia="en-US"/>
        </w:rPr>
      </w:pPr>
      <w:r w:rsidRPr="00A4451D">
        <w:rPr>
          <w:rFonts w:ascii="Calibri" w:hAnsi="Calibri" w:cs="Times New Roman"/>
          <w:bCs w:val="0"/>
          <w:sz w:val="22"/>
          <w:szCs w:val="24"/>
          <w:lang w:eastAsia="en-US"/>
        </w:rPr>
        <w:t>Check application completeness and correctness</w:t>
      </w:r>
      <w:bookmarkEnd w:id="756"/>
      <w:bookmarkEnd w:id="757"/>
      <w:bookmarkEnd w:id="758"/>
    </w:p>
    <w:p w14:paraId="0A9DD591" w14:textId="77777777" w:rsidR="00804C30" w:rsidRDefault="00804C30" w:rsidP="00927897">
      <w:pPr>
        <w:pStyle w:val="afff"/>
        <w:numPr>
          <w:ilvl w:val="0"/>
          <w:numId w:val="110"/>
        </w:numPr>
      </w:pPr>
      <w:r>
        <w:t xml:space="preserve">One </w:t>
      </w:r>
      <w:r w:rsidR="00131D7F">
        <w:t>underwriting team</w:t>
      </w:r>
      <w:r>
        <w:t xml:space="preserve"> member select one application at a time to perform the completeness and correctness check.</w:t>
      </w:r>
    </w:p>
    <w:p w14:paraId="6416C75B" w14:textId="77777777" w:rsidR="00685F1F" w:rsidRDefault="00685F1F" w:rsidP="00927897">
      <w:pPr>
        <w:pStyle w:val="afff"/>
        <w:numPr>
          <w:ilvl w:val="0"/>
          <w:numId w:val="110"/>
        </w:numPr>
      </w:pPr>
      <w:r>
        <w:t xml:space="preserve">All </w:t>
      </w:r>
      <w:r w:rsidR="00131D7F">
        <w:t>underwriting team</w:t>
      </w:r>
      <w:r>
        <w:t xml:space="preserve"> members should be able to see how many new applications there are and which ones are pending for checking</w:t>
      </w:r>
    </w:p>
    <w:p w14:paraId="58EAEA4A" w14:textId="77777777" w:rsidR="0041059A" w:rsidRDefault="0041059A" w:rsidP="00927897">
      <w:pPr>
        <w:pStyle w:val="afff"/>
        <w:numPr>
          <w:ilvl w:val="0"/>
          <w:numId w:val="110"/>
        </w:numPr>
      </w:pPr>
      <w:r>
        <w:t xml:space="preserve">The screen should show the application form and the documents uploaded side-by-side for the </w:t>
      </w:r>
      <w:r w:rsidR="00131D7F">
        <w:t>underwriting team</w:t>
      </w:r>
      <w:r>
        <w:t xml:space="preserve"> member to check easily.</w:t>
      </w:r>
    </w:p>
    <w:p w14:paraId="472AF8DE" w14:textId="77777777" w:rsidR="006A6238" w:rsidRDefault="006A6238" w:rsidP="00927897">
      <w:pPr>
        <w:pStyle w:val="afff"/>
        <w:numPr>
          <w:ilvl w:val="0"/>
          <w:numId w:val="110"/>
        </w:numPr>
      </w:pPr>
      <w:r>
        <w:t>There should be a box next to each data field for the underwriting team member to tick in case the data is complete and correct. If not, leave the box un</w:t>
      </w:r>
      <w:r w:rsidR="00577AB5">
        <w:t>-</w:t>
      </w:r>
      <w:r>
        <w:t>ticked.</w:t>
      </w:r>
    </w:p>
    <w:p w14:paraId="569A2A46" w14:textId="77777777" w:rsidR="0041059A" w:rsidRDefault="0041059A" w:rsidP="00927897">
      <w:pPr>
        <w:pStyle w:val="afff"/>
        <w:numPr>
          <w:ilvl w:val="0"/>
          <w:numId w:val="110"/>
        </w:numPr>
      </w:pPr>
      <w:r>
        <w:t xml:space="preserve">If the application is complete and all the information is correct, the </w:t>
      </w:r>
      <w:r w:rsidR="00131D7F">
        <w:t>underwriting team</w:t>
      </w:r>
      <w:r>
        <w:t xml:space="preserve"> member should be able to “Save</w:t>
      </w:r>
      <w:r w:rsidR="00804C30">
        <w:t>” the application</w:t>
      </w:r>
      <w:r>
        <w:t xml:space="preserve"> and “Submit</w:t>
      </w:r>
      <w:r w:rsidR="002D6A39">
        <w:t>”</w:t>
      </w:r>
      <w:r>
        <w:t xml:space="preserve"> to </w:t>
      </w:r>
      <w:r w:rsidR="006A6238">
        <w:t>approval team</w:t>
      </w:r>
      <w:r>
        <w:t xml:space="preserve"> for the </w:t>
      </w:r>
      <w:r w:rsidR="006A6238">
        <w:t>approval team</w:t>
      </w:r>
      <w:r>
        <w:t xml:space="preserve"> to double check. The application status should be “Passed by </w:t>
      </w:r>
      <w:r w:rsidR="006A6238">
        <w:t>underwriting team</w:t>
      </w:r>
      <w:r w:rsidRPr="00B16A86">
        <w:t>”</w:t>
      </w:r>
      <w:r w:rsidR="00804C30" w:rsidRPr="00B16A86">
        <w:t>.</w:t>
      </w:r>
      <w:r w:rsidR="005D4F2A" w:rsidRPr="00B16A86">
        <w:t xml:space="preserve"> Go to step </w:t>
      </w:r>
      <w:r w:rsidR="00DE0F83" w:rsidRPr="00B16A86">
        <w:t>8.</w:t>
      </w:r>
    </w:p>
    <w:p w14:paraId="7354A029" w14:textId="77777777" w:rsidR="005D4F2A" w:rsidRPr="00D327FC" w:rsidRDefault="005D4F2A" w:rsidP="00927897">
      <w:pPr>
        <w:pStyle w:val="afff"/>
        <w:numPr>
          <w:ilvl w:val="0"/>
          <w:numId w:val="110"/>
        </w:numPr>
      </w:pPr>
      <w:r>
        <w:t>If the application is not complete or any information is incorrect, go to step 3.</w:t>
      </w:r>
    </w:p>
    <w:p w14:paraId="109131D8" w14:textId="77777777" w:rsidR="0041059A" w:rsidRDefault="0041059A" w:rsidP="00927897">
      <w:pPr>
        <w:numPr>
          <w:ilvl w:val="0"/>
          <w:numId w:val="99"/>
        </w:numPr>
        <w:rPr>
          <w:rFonts w:ascii="Calibri" w:hAnsi="Calibri" w:cs="Times New Roman"/>
          <w:bCs w:val="0"/>
          <w:sz w:val="22"/>
          <w:szCs w:val="24"/>
          <w:lang w:eastAsia="en-US"/>
        </w:rPr>
      </w:pPr>
      <w:bookmarkStart w:id="759" w:name="_Toc388449033"/>
      <w:bookmarkStart w:id="760" w:name="_Toc388453454"/>
      <w:bookmarkStart w:id="761" w:name="_Toc388453741"/>
      <w:r w:rsidRPr="00A4451D">
        <w:rPr>
          <w:rFonts w:ascii="Calibri" w:hAnsi="Calibri" w:cs="Times New Roman"/>
          <w:bCs w:val="0"/>
          <w:sz w:val="22"/>
          <w:szCs w:val="24"/>
          <w:lang w:eastAsia="en-US"/>
        </w:rPr>
        <w:t>Write down reasons and inform the investor</w:t>
      </w:r>
      <w:bookmarkEnd w:id="759"/>
      <w:bookmarkEnd w:id="760"/>
      <w:bookmarkEnd w:id="761"/>
    </w:p>
    <w:p w14:paraId="2D31E324" w14:textId="77777777" w:rsidR="0041059A" w:rsidRDefault="0041059A" w:rsidP="00927897">
      <w:pPr>
        <w:pStyle w:val="afff"/>
        <w:numPr>
          <w:ilvl w:val="0"/>
          <w:numId w:val="111"/>
        </w:numPr>
      </w:pPr>
      <w:r w:rsidRPr="00EB0F64">
        <w:t xml:space="preserve">If any information is missing or incorrect, there should be a box for the </w:t>
      </w:r>
      <w:r w:rsidR="00131D7F">
        <w:t>underwriting team</w:t>
      </w:r>
      <w:r w:rsidRPr="00EB0F64">
        <w:t xml:space="preserve"> member to write down the reason.</w:t>
      </w:r>
      <w:r>
        <w:t xml:space="preserve"> There should be a button called “Require investor modification” for the verification to click on. </w:t>
      </w:r>
    </w:p>
    <w:p w14:paraId="6DE3B457" w14:textId="77777777" w:rsidR="0041059A" w:rsidRDefault="0041059A" w:rsidP="00927897">
      <w:pPr>
        <w:pStyle w:val="afff"/>
        <w:numPr>
          <w:ilvl w:val="0"/>
          <w:numId w:val="111"/>
        </w:numPr>
      </w:pPr>
      <w:r>
        <w:t xml:space="preserve">After the </w:t>
      </w:r>
      <w:r w:rsidR="00131D7F">
        <w:t>underwriting team</w:t>
      </w:r>
      <w:r>
        <w:t xml:space="preserve"> click the “Require investor modification” button, the investor should be </w:t>
      </w:r>
      <w:r w:rsidRPr="00EB0F64">
        <w:t>inform</w:t>
      </w:r>
      <w:r>
        <w:t>ed</w:t>
      </w:r>
      <w:r w:rsidRPr="00EB0F64">
        <w:t xml:space="preserve"> by SMS/email to modify the application online.</w:t>
      </w:r>
      <w:r>
        <w:t xml:space="preserve"> The application status should be “Pending for investor to modify”.</w:t>
      </w:r>
    </w:p>
    <w:p w14:paraId="538A6CC2" w14:textId="77777777" w:rsidR="0041059A" w:rsidRDefault="0041059A" w:rsidP="0041059A">
      <w:pPr>
        <w:pStyle w:val="afff"/>
        <w:ind w:firstLine="90"/>
        <w:rPr>
          <w:color w:val="FF0000"/>
          <w:szCs w:val="24"/>
        </w:rPr>
      </w:pPr>
      <w:r w:rsidRPr="00EB0F64">
        <w:rPr>
          <w:color w:val="FF0000"/>
          <w:szCs w:val="24"/>
        </w:rPr>
        <w:t>Paste the SMS/email format, contents here.</w:t>
      </w:r>
    </w:p>
    <w:p w14:paraId="007B31C3" w14:textId="77777777" w:rsidR="0041059A" w:rsidRPr="00EB0F64" w:rsidRDefault="0041059A" w:rsidP="00927897">
      <w:pPr>
        <w:pStyle w:val="afff"/>
        <w:numPr>
          <w:ilvl w:val="0"/>
          <w:numId w:val="111"/>
        </w:numPr>
      </w:pPr>
      <w:r w:rsidRPr="005A197D">
        <w:t>T</w:t>
      </w:r>
      <w:r w:rsidR="00D60972">
        <w:t>he CS team should also be able to see the status changed and the reason</w:t>
      </w:r>
      <w:r w:rsidRPr="005A197D">
        <w:t>.</w:t>
      </w:r>
    </w:p>
    <w:p w14:paraId="1130ACCE" w14:textId="77777777" w:rsidR="0041059A" w:rsidRDefault="00D60972" w:rsidP="00927897">
      <w:pPr>
        <w:numPr>
          <w:ilvl w:val="0"/>
          <w:numId w:val="99"/>
        </w:numPr>
        <w:rPr>
          <w:rFonts w:ascii="Calibri" w:hAnsi="Calibri" w:cs="Times New Roman"/>
          <w:bCs w:val="0"/>
          <w:sz w:val="22"/>
          <w:szCs w:val="24"/>
          <w:lang w:eastAsia="en-US"/>
        </w:rPr>
      </w:pPr>
      <w:r>
        <w:rPr>
          <w:rFonts w:ascii="Calibri" w:hAnsi="Calibri" w:cs="Times New Roman"/>
          <w:bCs w:val="0"/>
          <w:sz w:val="22"/>
          <w:szCs w:val="24"/>
          <w:lang w:eastAsia="en-US"/>
        </w:rPr>
        <w:t>Investor modify wit</w:t>
      </w:r>
      <w:r w:rsidR="006A6238">
        <w:rPr>
          <w:rFonts w:ascii="Calibri" w:hAnsi="Calibri" w:cs="Times New Roman"/>
          <w:bCs w:val="0"/>
          <w:sz w:val="22"/>
          <w:szCs w:val="24"/>
          <w:lang w:eastAsia="en-US"/>
        </w:rPr>
        <w:t>hin the time limit (3 days</w:t>
      </w:r>
      <w:r>
        <w:rPr>
          <w:rFonts w:ascii="Calibri" w:hAnsi="Calibri" w:cs="Times New Roman"/>
          <w:bCs w:val="0"/>
          <w:sz w:val="22"/>
          <w:szCs w:val="24"/>
          <w:lang w:eastAsia="en-US"/>
        </w:rPr>
        <w:t>) ?</w:t>
      </w:r>
    </w:p>
    <w:p w14:paraId="13621FB3" w14:textId="77777777" w:rsidR="0041059A" w:rsidRDefault="0041059A" w:rsidP="00927897">
      <w:pPr>
        <w:pStyle w:val="afff"/>
        <w:numPr>
          <w:ilvl w:val="0"/>
          <w:numId w:val="112"/>
        </w:numPr>
      </w:pPr>
      <w:r w:rsidRPr="00C4658E">
        <w:t>Afte</w:t>
      </w:r>
      <w:r w:rsidR="006A6238">
        <w:t>r 3 days</w:t>
      </w:r>
      <w:r w:rsidRPr="00C4658E">
        <w:t xml:space="preserve">, if the investor do not modify the application as requested, </w:t>
      </w:r>
      <w:r>
        <w:t>the application status should change automatically to “Pending for CS to contact”.</w:t>
      </w:r>
    </w:p>
    <w:p w14:paraId="3666D23C" w14:textId="77777777" w:rsidR="00D60972" w:rsidRDefault="00D60972" w:rsidP="00927897">
      <w:pPr>
        <w:pStyle w:val="afff"/>
        <w:numPr>
          <w:ilvl w:val="0"/>
          <w:numId w:val="112"/>
        </w:numPr>
      </w:pPr>
      <w:r>
        <w:t>The system should automatically send a notification to the CS to contact the investor for modification.</w:t>
      </w:r>
    </w:p>
    <w:p w14:paraId="219C0C79" w14:textId="77777777" w:rsidR="0041059A" w:rsidRDefault="0041059A" w:rsidP="00927897">
      <w:pPr>
        <w:pStyle w:val="afff"/>
        <w:numPr>
          <w:ilvl w:val="0"/>
          <w:numId w:val="112"/>
        </w:numPr>
      </w:pPr>
      <w:r>
        <w:t>The CS team member should contact the investor on the phone to require them to modify the application. The application status should be “Contacted by CS”</w:t>
      </w:r>
      <w:r w:rsidR="00F954B4">
        <w:t>. The details of the call should be recorded by the system.</w:t>
      </w:r>
    </w:p>
    <w:p w14:paraId="7A973075" w14:textId="77777777" w:rsidR="005D4F2A" w:rsidRPr="00B16A86" w:rsidRDefault="005D4F2A" w:rsidP="00927897">
      <w:pPr>
        <w:pStyle w:val="afff"/>
        <w:numPr>
          <w:ilvl w:val="0"/>
          <w:numId w:val="112"/>
        </w:numPr>
      </w:pPr>
      <w:r w:rsidRPr="00B16A86">
        <w:t>If the investor finish modifying within the time limit, go to step</w:t>
      </w:r>
      <w:r w:rsidR="007850C9" w:rsidRPr="00B16A86">
        <w:t xml:space="preserve"> 6C</w:t>
      </w:r>
    </w:p>
    <w:p w14:paraId="152AE2AE" w14:textId="77777777" w:rsidR="00D60972" w:rsidRDefault="00D60972" w:rsidP="00927897">
      <w:pPr>
        <w:numPr>
          <w:ilvl w:val="0"/>
          <w:numId w:val="99"/>
        </w:numPr>
        <w:rPr>
          <w:rFonts w:ascii="Calibri" w:hAnsi="Calibri" w:cs="Times New Roman"/>
          <w:bCs w:val="0"/>
          <w:sz w:val="22"/>
          <w:szCs w:val="24"/>
          <w:lang w:eastAsia="en-US"/>
        </w:rPr>
      </w:pPr>
      <w:bookmarkStart w:id="762" w:name="_Toc388449035"/>
      <w:bookmarkStart w:id="763" w:name="_Toc388453456"/>
      <w:bookmarkStart w:id="764" w:name="_Toc388453743"/>
      <w:r>
        <w:rPr>
          <w:rFonts w:ascii="Calibri" w:hAnsi="Calibri" w:cs="Times New Roman"/>
          <w:bCs w:val="0"/>
          <w:sz w:val="22"/>
          <w:szCs w:val="24"/>
          <w:lang w:eastAsia="en-US"/>
        </w:rPr>
        <w:t>Investor modify</w:t>
      </w:r>
      <w:r w:rsidR="006A6238">
        <w:rPr>
          <w:rFonts w:ascii="Calibri" w:hAnsi="Calibri" w:cs="Times New Roman"/>
          <w:bCs w:val="0"/>
          <w:sz w:val="22"/>
          <w:szCs w:val="24"/>
          <w:lang w:eastAsia="en-US"/>
        </w:rPr>
        <w:t xml:space="preserve"> within the time limit (7 days</w:t>
      </w:r>
      <w:r>
        <w:rPr>
          <w:rFonts w:ascii="Calibri" w:hAnsi="Calibri" w:cs="Times New Roman"/>
          <w:bCs w:val="0"/>
          <w:sz w:val="22"/>
          <w:szCs w:val="24"/>
          <w:lang w:eastAsia="en-US"/>
        </w:rPr>
        <w:t>) after get contacted by CS?</w:t>
      </w:r>
    </w:p>
    <w:p w14:paraId="2946EF86" w14:textId="77777777" w:rsidR="00D60972" w:rsidRPr="005313B2" w:rsidRDefault="005D4F2A" w:rsidP="00927897">
      <w:pPr>
        <w:pStyle w:val="afff"/>
        <w:numPr>
          <w:ilvl w:val="0"/>
          <w:numId w:val="113"/>
        </w:numPr>
      </w:pPr>
      <w:r w:rsidRPr="005313B2">
        <w:t xml:space="preserve">After get contacted </w:t>
      </w:r>
      <w:r w:rsidR="006A6238">
        <w:t>by CS, after 7</w:t>
      </w:r>
      <w:r w:rsidRPr="005313B2">
        <w:t xml:space="preserve"> days, if the investor do not finish modifying the application, the system should be able to automatically close the application</w:t>
      </w:r>
      <w:r w:rsidR="005313B2" w:rsidRPr="005313B2">
        <w:t xml:space="preserve"> and send notification to the investor.</w:t>
      </w:r>
    </w:p>
    <w:p w14:paraId="215FB801" w14:textId="77777777" w:rsidR="005313B2" w:rsidRDefault="007C1E41" w:rsidP="00927897">
      <w:pPr>
        <w:pStyle w:val="afff"/>
        <w:numPr>
          <w:ilvl w:val="0"/>
          <w:numId w:val="113"/>
        </w:numPr>
      </w:pPr>
      <w:r>
        <w:t xml:space="preserve">The application status should change </w:t>
      </w:r>
      <w:r w:rsidR="005313B2" w:rsidRPr="005313B2">
        <w:t xml:space="preserve">to </w:t>
      </w:r>
      <w:r>
        <w:t>“Application c</w:t>
      </w:r>
      <w:r w:rsidR="005313B2" w:rsidRPr="005313B2">
        <w:t>losed</w:t>
      </w:r>
      <w:r>
        <w:t>”</w:t>
      </w:r>
      <w:r w:rsidR="005313B2" w:rsidRPr="005313B2">
        <w:t>.</w:t>
      </w:r>
    </w:p>
    <w:p w14:paraId="7022CD69" w14:textId="77777777" w:rsidR="005313B2" w:rsidRPr="00B16A86" w:rsidRDefault="005313B2" w:rsidP="00927897">
      <w:pPr>
        <w:pStyle w:val="afff"/>
        <w:numPr>
          <w:ilvl w:val="0"/>
          <w:numId w:val="113"/>
        </w:numPr>
      </w:pPr>
      <w:r w:rsidRPr="00B16A86">
        <w:t>If the investor finish modifying within the time limit, go to step</w:t>
      </w:r>
      <w:r w:rsidR="007850C9" w:rsidRPr="00B16A86">
        <w:t xml:space="preserve"> 6C</w:t>
      </w:r>
      <w:r w:rsidR="007C1E41">
        <w:t>.</w:t>
      </w:r>
    </w:p>
    <w:p w14:paraId="022F2731" w14:textId="77777777" w:rsidR="0041059A" w:rsidRDefault="0041059A" w:rsidP="00927897">
      <w:pPr>
        <w:numPr>
          <w:ilvl w:val="0"/>
          <w:numId w:val="99"/>
        </w:numPr>
        <w:rPr>
          <w:rFonts w:ascii="Calibri" w:hAnsi="Calibri" w:cs="Times New Roman"/>
          <w:bCs w:val="0"/>
          <w:sz w:val="22"/>
          <w:szCs w:val="24"/>
          <w:lang w:eastAsia="en-US"/>
        </w:rPr>
      </w:pPr>
      <w:r>
        <w:rPr>
          <w:rFonts w:ascii="Calibri" w:hAnsi="Calibri" w:cs="Times New Roman"/>
          <w:bCs w:val="0"/>
          <w:sz w:val="22"/>
          <w:szCs w:val="24"/>
          <w:lang w:eastAsia="en-US"/>
        </w:rPr>
        <w:t>Investor</w:t>
      </w:r>
      <w:r w:rsidRPr="00A4451D">
        <w:rPr>
          <w:rFonts w:ascii="Calibri" w:hAnsi="Calibri" w:cs="Times New Roman"/>
          <w:bCs w:val="0"/>
          <w:sz w:val="22"/>
          <w:szCs w:val="24"/>
          <w:lang w:eastAsia="en-US"/>
        </w:rPr>
        <w:t xml:space="preserve"> modify the application</w:t>
      </w:r>
      <w:bookmarkEnd w:id="762"/>
      <w:bookmarkEnd w:id="763"/>
      <w:bookmarkEnd w:id="764"/>
    </w:p>
    <w:p w14:paraId="65FF2198" w14:textId="77777777" w:rsidR="0041059A" w:rsidRPr="0056326D" w:rsidRDefault="0041059A" w:rsidP="00927897">
      <w:pPr>
        <w:pStyle w:val="afff"/>
        <w:numPr>
          <w:ilvl w:val="0"/>
          <w:numId w:val="114"/>
        </w:numPr>
      </w:pPr>
      <w:bookmarkStart w:id="765" w:name="_Toc388453457"/>
      <w:bookmarkStart w:id="766" w:name="_Toc388453744"/>
      <w:r>
        <w:t>After get informed by SMS/email and/or</w:t>
      </w:r>
      <w:r w:rsidRPr="0056326D">
        <w:t xml:space="preserve"> CS, the investor should be able to</w:t>
      </w:r>
      <w:bookmarkEnd w:id="765"/>
      <w:bookmarkEnd w:id="766"/>
      <w:r w:rsidRPr="0056326D">
        <w:t xml:space="preserve"> log in to modify the application. </w:t>
      </w:r>
    </w:p>
    <w:p w14:paraId="07B8B72A" w14:textId="77777777" w:rsidR="0041059A" w:rsidRDefault="0041059A" w:rsidP="00927897">
      <w:pPr>
        <w:pStyle w:val="afff"/>
        <w:numPr>
          <w:ilvl w:val="0"/>
          <w:numId w:val="114"/>
        </w:numPr>
      </w:pPr>
      <w:r w:rsidRPr="0056326D">
        <w:t>The screen should only show the data fields that require modification, correct data fields should be locked.</w:t>
      </w:r>
    </w:p>
    <w:p w14:paraId="545782CD" w14:textId="77777777" w:rsidR="0041059A" w:rsidRDefault="0041059A" w:rsidP="00927897">
      <w:pPr>
        <w:pStyle w:val="afff"/>
        <w:numPr>
          <w:ilvl w:val="0"/>
          <w:numId w:val="114"/>
        </w:numPr>
      </w:pPr>
      <w:r>
        <w:t xml:space="preserve">After finishing the modification, the investor should click on “Submit” to send the application to the </w:t>
      </w:r>
      <w:r w:rsidR="00131D7F">
        <w:t>underwriting team</w:t>
      </w:r>
      <w:r w:rsidR="007C1E41">
        <w:t xml:space="preserve"> member</w:t>
      </w:r>
      <w:r>
        <w:t xml:space="preserve"> who checked the application previously. The application status should be “Modified by investor”.</w:t>
      </w:r>
    </w:p>
    <w:p w14:paraId="3C41C352" w14:textId="77777777" w:rsidR="0041059A" w:rsidRPr="0056326D" w:rsidRDefault="0041059A" w:rsidP="00927897">
      <w:pPr>
        <w:pStyle w:val="afff"/>
        <w:numPr>
          <w:ilvl w:val="0"/>
          <w:numId w:val="114"/>
        </w:numPr>
      </w:pPr>
      <w:r>
        <w:t xml:space="preserve">If the investor do not modify the application after </w:t>
      </w:r>
      <w:r w:rsidR="007C1E41">
        <w:t>7 days</w:t>
      </w:r>
      <w:r>
        <w:t xml:space="preserve"> the application should automatically rejected.</w:t>
      </w:r>
    </w:p>
    <w:p w14:paraId="41EEFA41" w14:textId="77777777" w:rsidR="0041059A" w:rsidRDefault="0041059A" w:rsidP="00927897">
      <w:pPr>
        <w:numPr>
          <w:ilvl w:val="0"/>
          <w:numId w:val="99"/>
        </w:numPr>
        <w:rPr>
          <w:rFonts w:ascii="Calibri" w:hAnsi="Calibri" w:cs="Times New Roman"/>
          <w:bCs w:val="0"/>
          <w:sz w:val="22"/>
          <w:szCs w:val="24"/>
          <w:lang w:eastAsia="en-US"/>
        </w:rPr>
      </w:pPr>
      <w:bookmarkStart w:id="767" w:name="_Toc388449036"/>
      <w:bookmarkStart w:id="768" w:name="_Toc388453458"/>
      <w:bookmarkStart w:id="769" w:name="_Toc388453745"/>
      <w:r w:rsidRPr="00A4451D">
        <w:rPr>
          <w:rFonts w:ascii="Calibri" w:hAnsi="Calibri" w:cs="Times New Roman"/>
          <w:bCs w:val="0"/>
          <w:sz w:val="22"/>
          <w:szCs w:val="24"/>
          <w:lang w:eastAsia="en-US"/>
        </w:rPr>
        <w:t>Check application completeness and correctness again</w:t>
      </w:r>
      <w:bookmarkEnd w:id="767"/>
      <w:bookmarkEnd w:id="768"/>
      <w:bookmarkEnd w:id="769"/>
    </w:p>
    <w:p w14:paraId="080364CF" w14:textId="77777777" w:rsidR="0041059A" w:rsidRPr="009F4DC8" w:rsidRDefault="0041059A" w:rsidP="00927897">
      <w:pPr>
        <w:pStyle w:val="afff"/>
        <w:numPr>
          <w:ilvl w:val="0"/>
          <w:numId w:val="115"/>
        </w:numPr>
      </w:pPr>
      <w:r w:rsidRPr="009F4DC8">
        <w:t xml:space="preserve">After receiving the modified application, the </w:t>
      </w:r>
      <w:r w:rsidR="00131D7F">
        <w:t>underwriting team</w:t>
      </w:r>
      <w:r w:rsidRPr="009F4DC8">
        <w:t xml:space="preserve"> member should check the modified information.</w:t>
      </w:r>
    </w:p>
    <w:p w14:paraId="053F20D6" w14:textId="77777777" w:rsidR="0041059A" w:rsidRPr="009F4DC8" w:rsidRDefault="0041059A" w:rsidP="00927897">
      <w:pPr>
        <w:pStyle w:val="afff"/>
        <w:numPr>
          <w:ilvl w:val="0"/>
          <w:numId w:val="115"/>
        </w:numPr>
      </w:pPr>
      <w:r w:rsidRPr="009F4DC8">
        <w:t>The modified information should be highlighted.</w:t>
      </w:r>
    </w:p>
    <w:p w14:paraId="61DB57BB" w14:textId="77777777" w:rsidR="0041059A" w:rsidRDefault="0041059A" w:rsidP="00927897">
      <w:pPr>
        <w:pStyle w:val="afff"/>
        <w:numPr>
          <w:ilvl w:val="0"/>
          <w:numId w:val="115"/>
        </w:numPr>
      </w:pPr>
      <w:r w:rsidRPr="009F4DC8">
        <w:t xml:space="preserve">The relevant documents should be put side-by-side with the application form to allow the </w:t>
      </w:r>
      <w:r w:rsidR="00131D7F">
        <w:t>underwriting team</w:t>
      </w:r>
      <w:r w:rsidRPr="009F4DC8">
        <w:t xml:space="preserve"> member to check easily.</w:t>
      </w:r>
    </w:p>
    <w:p w14:paraId="36C17E4C" w14:textId="77777777" w:rsidR="007C1E41" w:rsidRPr="009F4DC8" w:rsidRDefault="007C1E41" w:rsidP="00927897">
      <w:pPr>
        <w:pStyle w:val="afff"/>
        <w:numPr>
          <w:ilvl w:val="0"/>
          <w:numId w:val="115"/>
        </w:numPr>
      </w:pPr>
      <w:r>
        <w:t>If the application is complete and correct, go to step 8. Otherwise go back to step 3.</w:t>
      </w:r>
    </w:p>
    <w:p w14:paraId="3816E986" w14:textId="77777777" w:rsidR="0041059A" w:rsidRDefault="0041059A" w:rsidP="00927897">
      <w:pPr>
        <w:numPr>
          <w:ilvl w:val="0"/>
          <w:numId w:val="99"/>
        </w:numPr>
        <w:rPr>
          <w:rFonts w:ascii="Calibri" w:hAnsi="Calibri" w:cs="Times New Roman"/>
          <w:bCs w:val="0"/>
          <w:sz w:val="22"/>
          <w:szCs w:val="24"/>
          <w:lang w:eastAsia="en-US"/>
        </w:rPr>
      </w:pPr>
      <w:bookmarkStart w:id="770" w:name="_Toc388449037"/>
      <w:bookmarkStart w:id="771" w:name="_Toc388453459"/>
      <w:bookmarkStart w:id="772" w:name="_Toc388453746"/>
      <w:r w:rsidRPr="00A4451D">
        <w:rPr>
          <w:rFonts w:ascii="Calibri" w:hAnsi="Calibri" w:cs="Times New Roman"/>
          <w:bCs w:val="0"/>
          <w:sz w:val="22"/>
          <w:szCs w:val="24"/>
          <w:lang w:eastAsia="en-US"/>
        </w:rPr>
        <w:t>Double check application completeness and correctness</w:t>
      </w:r>
      <w:bookmarkEnd w:id="770"/>
      <w:bookmarkEnd w:id="771"/>
      <w:bookmarkEnd w:id="772"/>
    </w:p>
    <w:p w14:paraId="62099132" w14:textId="77777777" w:rsidR="0041059A" w:rsidRPr="009D4D2F" w:rsidRDefault="0041059A" w:rsidP="00927897">
      <w:pPr>
        <w:pStyle w:val="afff"/>
        <w:numPr>
          <w:ilvl w:val="0"/>
          <w:numId w:val="116"/>
        </w:numPr>
      </w:pPr>
      <w:r w:rsidRPr="009D4D2F">
        <w:t xml:space="preserve">The </w:t>
      </w:r>
      <w:r w:rsidR="007C1E41">
        <w:t>approval team member</w:t>
      </w:r>
      <w:r w:rsidRPr="009D4D2F">
        <w:t xml:space="preserve"> receive the applications submitted from the team member for double checking.</w:t>
      </w:r>
    </w:p>
    <w:p w14:paraId="24140B00" w14:textId="77777777" w:rsidR="0041059A" w:rsidRDefault="0041059A" w:rsidP="00927897">
      <w:pPr>
        <w:pStyle w:val="afff"/>
        <w:numPr>
          <w:ilvl w:val="0"/>
          <w:numId w:val="116"/>
        </w:numPr>
      </w:pPr>
      <w:r>
        <w:t xml:space="preserve">The screen should show the application form and the documents uploaded side-by-side for the </w:t>
      </w:r>
      <w:r w:rsidR="007C1E41">
        <w:t>approval team</w:t>
      </w:r>
      <w:r>
        <w:t xml:space="preserve"> to check easily.</w:t>
      </w:r>
    </w:p>
    <w:p w14:paraId="2FF6BEB1" w14:textId="77777777" w:rsidR="00685F1F" w:rsidRPr="00B2585F" w:rsidRDefault="00685F1F" w:rsidP="00927897">
      <w:pPr>
        <w:pStyle w:val="afff"/>
        <w:numPr>
          <w:ilvl w:val="0"/>
          <w:numId w:val="116"/>
        </w:numPr>
      </w:pPr>
      <w:r>
        <w:t>If the double</w:t>
      </w:r>
      <w:r w:rsidR="007C1E41">
        <w:t xml:space="preserve"> check</w:t>
      </w:r>
      <w:r>
        <w:t xml:space="preserve"> gives negative result, go to step 9. If the check gives positive result, the application will be passed on to check against blacklists.</w:t>
      </w:r>
    </w:p>
    <w:p w14:paraId="27FE4EEA" w14:textId="77777777" w:rsidR="0041059A" w:rsidRDefault="0041059A" w:rsidP="00927897">
      <w:pPr>
        <w:numPr>
          <w:ilvl w:val="0"/>
          <w:numId w:val="99"/>
        </w:numPr>
        <w:rPr>
          <w:rFonts w:ascii="Calibri" w:hAnsi="Calibri" w:cs="Times New Roman"/>
          <w:bCs w:val="0"/>
          <w:sz w:val="22"/>
          <w:szCs w:val="24"/>
          <w:lang w:eastAsia="en-US"/>
        </w:rPr>
      </w:pPr>
      <w:bookmarkStart w:id="773" w:name="_Toc388449038"/>
      <w:bookmarkStart w:id="774" w:name="_Toc388453460"/>
      <w:bookmarkStart w:id="775" w:name="_Toc388453747"/>
      <w:r w:rsidRPr="00A4451D">
        <w:rPr>
          <w:rFonts w:ascii="Calibri" w:hAnsi="Calibri" w:cs="Times New Roman"/>
          <w:bCs w:val="0"/>
          <w:sz w:val="22"/>
          <w:szCs w:val="24"/>
          <w:lang w:eastAsia="en-US"/>
        </w:rPr>
        <w:t xml:space="preserve">Write down reasons and inform </w:t>
      </w:r>
      <w:r w:rsidR="00131D7F">
        <w:rPr>
          <w:rFonts w:ascii="Calibri" w:hAnsi="Calibri" w:cs="Times New Roman"/>
          <w:bCs w:val="0"/>
          <w:sz w:val="22"/>
          <w:szCs w:val="24"/>
          <w:lang w:eastAsia="en-US"/>
        </w:rPr>
        <w:t>underwriting team</w:t>
      </w:r>
      <w:r w:rsidRPr="00A4451D">
        <w:rPr>
          <w:rFonts w:ascii="Calibri" w:hAnsi="Calibri" w:cs="Times New Roman"/>
          <w:bCs w:val="0"/>
          <w:sz w:val="22"/>
          <w:szCs w:val="24"/>
          <w:lang w:eastAsia="en-US"/>
        </w:rPr>
        <w:t xml:space="preserve"> member</w:t>
      </w:r>
      <w:bookmarkEnd w:id="773"/>
      <w:bookmarkEnd w:id="774"/>
      <w:bookmarkEnd w:id="775"/>
    </w:p>
    <w:p w14:paraId="62262CD7" w14:textId="77777777" w:rsidR="0041059A" w:rsidRDefault="0041059A" w:rsidP="00927897">
      <w:pPr>
        <w:pStyle w:val="afff"/>
        <w:numPr>
          <w:ilvl w:val="0"/>
          <w:numId w:val="117"/>
        </w:numPr>
      </w:pPr>
      <w:r w:rsidRPr="00EB0F64">
        <w:t xml:space="preserve">If any information is missing or incorrect, there should be a box for the </w:t>
      </w:r>
      <w:r w:rsidR="00131D7F">
        <w:t>underwriting team</w:t>
      </w:r>
      <w:r w:rsidRPr="00EB0F64">
        <w:t xml:space="preserve"> member to write down the reason.</w:t>
      </w:r>
    </w:p>
    <w:p w14:paraId="6D931908" w14:textId="77777777" w:rsidR="0041059A" w:rsidRPr="00EB0F64" w:rsidRDefault="0041059A" w:rsidP="00927897">
      <w:pPr>
        <w:pStyle w:val="afff"/>
        <w:numPr>
          <w:ilvl w:val="0"/>
          <w:numId w:val="117"/>
        </w:numPr>
      </w:pPr>
      <w:r>
        <w:t xml:space="preserve">There should be a button called “Send to </w:t>
      </w:r>
      <w:r w:rsidR="007C1E41">
        <w:t>underwriting team</w:t>
      </w:r>
      <w:r>
        <w:t xml:space="preserve">” to allow the </w:t>
      </w:r>
      <w:r w:rsidR="007C1E41">
        <w:t xml:space="preserve">approval team </w:t>
      </w:r>
      <w:r>
        <w:t xml:space="preserve"> to inform the</w:t>
      </w:r>
      <w:r w:rsidR="007C1E41">
        <w:t xml:space="preserve"> underwriting</w:t>
      </w:r>
      <w:r>
        <w:t xml:space="preserve"> team member to contact the investor to modify the application.</w:t>
      </w:r>
    </w:p>
    <w:p w14:paraId="3F343B72" w14:textId="77777777" w:rsidR="0041059A" w:rsidRDefault="0041059A" w:rsidP="00927897">
      <w:pPr>
        <w:numPr>
          <w:ilvl w:val="0"/>
          <w:numId w:val="99"/>
        </w:numPr>
        <w:rPr>
          <w:rFonts w:ascii="Calibri" w:hAnsi="Calibri" w:cs="Times New Roman"/>
          <w:bCs w:val="0"/>
          <w:sz w:val="22"/>
          <w:szCs w:val="24"/>
          <w:lang w:eastAsia="en-US"/>
        </w:rPr>
      </w:pPr>
      <w:bookmarkStart w:id="776" w:name="_Toc388449039"/>
      <w:bookmarkStart w:id="777" w:name="_Toc388453461"/>
      <w:bookmarkStart w:id="778" w:name="_Toc388453748"/>
      <w:r w:rsidRPr="00A4451D">
        <w:rPr>
          <w:rFonts w:ascii="Calibri" w:hAnsi="Calibri" w:cs="Times New Roman"/>
          <w:bCs w:val="0"/>
          <w:sz w:val="22"/>
          <w:szCs w:val="24"/>
          <w:lang w:eastAsia="en-US"/>
        </w:rPr>
        <w:t>Get notification and send SMS/email to the investor</w:t>
      </w:r>
      <w:bookmarkEnd w:id="776"/>
      <w:bookmarkEnd w:id="777"/>
      <w:bookmarkEnd w:id="778"/>
      <w:r w:rsidRPr="00A4451D">
        <w:rPr>
          <w:rFonts w:ascii="Calibri" w:hAnsi="Calibri" w:cs="Times New Roman"/>
          <w:bCs w:val="0"/>
          <w:sz w:val="22"/>
          <w:szCs w:val="24"/>
          <w:lang w:eastAsia="en-US"/>
        </w:rPr>
        <w:t xml:space="preserve"> </w:t>
      </w:r>
    </w:p>
    <w:p w14:paraId="51D961D9" w14:textId="77777777" w:rsidR="0041059A" w:rsidRPr="00133C11" w:rsidRDefault="0041059A" w:rsidP="00927897">
      <w:pPr>
        <w:pStyle w:val="afff"/>
        <w:numPr>
          <w:ilvl w:val="0"/>
          <w:numId w:val="118"/>
        </w:numPr>
      </w:pPr>
      <w:r w:rsidRPr="00133C11">
        <w:t xml:space="preserve">The </w:t>
      </w:r>
      <w:r w:rsidR="00131D7F">
        <w:t>underwriting team</w:t>
      </w:r>
      <w:r w:rsidRPr="00133C11">
        <w:t xml:space="preserve"> member should be able to receive the following message from the </w:t>
      </w:r>
      <w:r w:rsidR="007C1E41">
        <w:t>approval team</w:t>
      </w:r>
      <w:r w:rsidRPr="00133C11">
        <w:t>:</w:t>
      </w:r>
    </w:p>
    <w:p w14:paraId="1B8BAF14" w14:textId="77777777" w:rsidR="0041059A" w:rsidRPr="00133C11" w:rsidRDefault="0041059A" w:rsidP="0041059A">
      <w:pPr>
        <w:pStyle w:val="afff"/>
        <w:ind w:left="420" w:firstLine="390"/>
      </w:pPr>
      <w:r w:rsidRPr="00EB0F64">
        <w:rPr>
          <w:color w:val="FF0000"/>
          <w:szCs w:val="24"/>
        </w:rPr>
        <w:t xml:space="preserve">Paste the </w:t>
      </w:r>
      <w:r>
        <w:rPr>
          <w:color w:val="FF0000"/>
          <w:szCs w:val="24"/>
        </w:rPr>
        <w:t>message</w:t>
      </w:r>
      <w:r w:rsidRPr="00EB0F64">
        <w:rPr>
          <w:color w:val="FF0000"/>
          <w:szCs w:val="24"/>
        </w:rPr>
        <w:t xml:space="preserve"> contents here.</w:t>
      </w:r>
    </w:p>
    <w:p w14:paraId="58C865A9" w14:textId="77777777" w:rsidR="0041059A" w:rsidRDefault="0041059A" w:rsidP="00927897">
      <w:pPr>
        <w:pStyle w:val="afff"/>
        <w:numPr>
          <w:ilvl w:val="0"/>
          <w:numId w:val="118"/>
        </w:numPr>
      </w:pPr>
      <w:r w:rsidRPr="00EB0F64">
        <w:t xml:space="preserve">There should be a button called “Inform the investor” for the </w:t>
      </w:r>
      <w:r w:rsidR="00131D7F">
        <w:t>underwriting team</w:t>
      </w:r>
      <w:r w:rsidRPr="00EB0F64">
        <w:t xml:space="preserve"> member to click on to inform the investor by SMS/email to modify the application online.</w:t>
      </w:r>
      <w:r>
        <w:t xml:space="preserve"> </w:t>
      </w:r>
    </w:p>
    <w:p w14:paraId="1AF0E49B" w14:textId="77777777" w:rsidR="0041059A" w:rsidRDefault="0041059A" w:rsidP="0041059A">
      <w:pPr>
        <w:pStyle w:val="afff"/>
        <w:ind w:left="420" w:firstLine="390"/>
        <w:rPr>
          <w:color w:val="FF0000"/>
          <w:szCs w:val="24"/>
        </w:rPr>
      </w:pPr>
      <w:r w:rsidRPr="00EB0F64">
        <w:rPr>
          <w:color w:val="FF0000"/>
          <w:szCs w:val="24"/>
        </w:rPr>
        <w:t>Paste the SMS/email format, contents here.</w:t>
      </w:r>
    </w:p>
    <w:p w14:paraId="267ECA7A" w14:textId="77777777" w:rsidR="0041059A" w:rsidRPr="00133C11" w:rsidRDefault="007C1E41" w:rsidP="00927897">
      <w:pPr>
        <w:pStyle w:val="afff"/>
        <w:numPr>
          <w:ilvl w:val="0"/>
          <w:numId w:val="118"/>
        </w:numPr>
      </w:pPr>
      <w:r>
        <w:t>The process goes back to step 4</w:t>
      </w:r>
      <w:r w:rsidR="0041059A" w:rsidRPr="00133C11">
        <w:t xml:space="preserve"> above until the application is complete.</w:t>
      </w:r>
    </w:p>
    <w:p w14:paraId="692A7EB0" w14:textId="77777777" w:rsidR="0041059A" w:rsidRDefault="0041059A"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79" w:name="_Toc390432005"/>
      <w:r w:rsidRPr="00CF7628">
        <w:rPr>
          <w:rFonts w:ascii="Calibri" w:hAnsi="Calibri" w:cs="Times New Roman"/>
          <w:b/>
          <w:bCs w:val="0"/>
          <w:color w:val="1F497D"/>
          <w:sz w:val="22"/>
          <w:szCs w:val="26"/>
          <w:lang w:eastAsia="en-US"/>
        </w:rPr>
        <w:t>Business rules</w:t>
      </w:r>
      <w:bookmarkEnd w:id="779"/>
    </w:p>
    <w:p w14:paraId="1E4B1402" w14:textId="77777777" w:rsidR="00261B13" w:rsidRDefault="00261B13" w:rsidP="00927897">
      <w:pPr>
        <w:numPr>
          <w:ilvl w:val="0"/>
          <w:numId w:val="119"/>
        </w:numPr>
        <w:rPr>
          <w:rFonts w:ascii="Calibri" w:hAnsi="Calibri" w:cs="Times New Roman"/>
          <w:bCs w:val="0"/>
          <w:sz w:val="22"/>
          <w:szCs w:val="24"/>
          <w:lang w:eastAsia="en-US"/>
        </w:rPr>
      </w:pPr>
      <w:r w:rsidRPr="0032384F">
        <w:rPr>
          <w:rFonts w:ascii="Calibri" w:hAnsi="Calibri" w:cs="Times New Roman"/>
          <w:bCs w:val="0"/>
          <w:sz w:val="22"/>
          <w:szCs w:val="24"/>
          <w:lang w:eastAsia="en-US"/>
        </w:rPr>
        <w:t xml:space="preserve">The </w:t>
      </w:r>
      <w:r>
        <w:rPr>
          <w:rFonts w:ascii="Calibri" w:hAnsi="Calibri" w:cs="Times New Roman"/>
          <w:bCs w:val="0"/>
          <w:sz w:val="22"/>
          <w:szCs w:val="24"/>
          <w:lang w:eastAsia="en-US"/>
        </w:rPr>
        <w:t xml:space="preserve">CS should only contact the investor to modify the application </w:t>
      </w:r>
      <w:r w:rsidRPr="0032384F">
        <w:rPr>
          <w:rFonts w:ascii="Calibri" w:hAnsi="Calibri" w:cs="Times New Roman"/>
          <w:bCs w:val="0"/>
          <w:sz w:val="22"/>
          <w:szCs w:val="24"/>
          <w:lang w:eastAsia="en-US"/>
        </w:rPr>
        <w:t xml:space="preserve">after a </w:t>
      </w:r>
      <w:r>
        <w:rPr>
          <w:rFonts w:ascii="Calibri" w:hAnsi="Calibri" w:cs="Times New Roman"/>
          <w:bCs w:val="0"/>
          <w:sz w:val="22"/>
          <w:szCs w:val="24"/>
          <w:lang w:eastAsia="en-US"/>
        </w:rPr>
        <w:t>3 days. The application will be automatically dropped if left unmodified after 7 days from the day that CS contact the investor.</w:t>
      </w:r>
    </w:p>
    <w:p w14:paraId="414B640C" w14:textId="77777777" w:rsidR="00AE1049" w:rsidRPr="00AE1049" w:rsidRDefault="00AE1049" w:rsidP="00927897">
      <w:pPr>
        <w:numPr>
          <w:ilvl w:val="0"/>
          <w:numId w:val="119"/>
        </w:numPr>
        <w:rPr>
          <w:rFonts w:ascii="Calibri" w:hAnsi="Calibri" w:cs="Times New Roman"/>
          <w:bCs w:val="0"/>
          <w:sz w:val="22"/>
          <w:szCs w:val="24"/>
          <w:lang w:eastAsia="en-US"/>
        </w:rPr>
      </w:pPr>
      <w:r>
        <w:rPr>
          <w:rFonts w:ascii="Calibri" w:hAnsi="Calibri" w:cs="Times New Roman"/>
          <w:bCs w:val="0"/>
          <w:sz w:val="22"/>
          <w:szCs w:val="24"/>
          <w:lang w:eastAsia="en-US"/>
        </w:rPr>
        <w:t xml:space="preserve">The email notifying the buyer of modification requirement should </w:t>
      </w:r>
      <w:r w:rsidRPr="00AE1049">
        <w:rPr>
          <w:rFonts w:ascii="Calibri" w:hAnsi="Calibri" w:cs="Times New Roman"/>
          <w:bCs w:val="0"/>
          <w:sz w:val="22"/>
          <w:szCs w:val="24"/>
          <w:lang w:eastAsia="en-US"/>
        </w:rPr>
        <w:t>include the data fields which need to be modified</w:t>
      </w:r>
      <w:r>
        <w:rPr>
          <w:rFonts w:ascii="Calibri" w:hAnsi="Calibri" w:cs="Times New Roman"/>
          <w:bCs w:val="0"/>
          <w:sz w:val="22"/>
          <w:szCs w:val="24"/>
          <w:lang w:eastAsia="en-US"/>
        </w:rPr>
        <w:t>.</w:t>
      </w:r>
    </w:p>
    <w:p w14:paraId="0449F99A" w14:textId="77777777" w:rsidR="00261B13" w:rsidRDefault="00261B13" w:rsidP="00927897">
      <w:pPr>
        <w:numPr>
          <w:ilvl w:val="0"/>
          <w:numId w:val="119"/>
        </w:numPr>
        <w:rPr>
          <w:rFonts w:ascii="Calibri" w:hAnsi="Calibri" w:cs="Times New Roman"/>
          <w:bCs w:val="0"/>
          <w:sz w:val="22"/>
          <w:szCs w:val="24"/>
          <w:lang w:eastAsia="en-US"/>
        </w:rPr>
      </w:pPr>
      <w:r w:rsidRPr="0032384F">
        <w:rPr>
          <w:rFonts w:ascii="Calibri" w:hAnsi="Calibri" w:cs="Times New Roman"/>
          <w:bCs w:val="0"/>
          <w:sz w:val="22"/>
          <w:szCs w:val="24"/>
          <w:lang w:eastAsia="en-US"/>
        </w:rPr>
        <w:t>The application form should only show data fields which require modification, the correct data fields should be locked by the system.</w:t>
      </w:r>
    </w:p>
    <w:p w14:paraId="24F9493C" w14:textId="77777777" w:rsidR="00261B13" w:rsidRPr="0032384F" w:rsidRDefault="00261B13" w:rsidP="00927897">
      <w:pPr>
        <w:numPr>
          <w:ilvl w:val="0"/>
          <w:numId w:val="119"/>
        </w:numPr>
        <w:rPr>
          <w:rFonts w:ascii="Calibri" w:hAnsi="Calibri" w:cs="Times New Roman"/>
          <w:bCs w:val="0"/>
          <w:sz w:val="22"/>
          <w:szCs w:val="24"/>
          <w:lang w:eastAsia="en-US"/>
        </w:rPr>
      </w:pPr>
      <w:r>
        <w:rPr>
          <w:rFonts w:ascii="Calibri" w:hAnsi="Calibri" w:cs="Times New Roman"/>
          <w:bCs w:val="0"/>
          <w:sz w:val="22"/>
          <w:szCs w:val="24"/>
          <w:lang w:eastAsia="en-US"/>
        </w:rPr>
        <w:t>The investor should be able to save during the modification stage.</w:t>
      </w:r>
    </w:p>
    <w:p w14:paraId="0A7B56CC" w14:textId="77777777" w:rsidR="00261B13" w:rsidRDefault="00261B13" w:rsidP="00927897">
      <w:pPr>
        <w:numPr>
          <w:ilvl w:val="0"/>
          <w:numId w:val="119"/>
        </w:numPr>
        <w:rPr>
          <w:rFonts w:ascii="Calibri" w:hAnsi="Calibri" w:cs="Times New Roman"/>
          <w:bCs w:val="0"/>
          <w:sz w:val="22"/>
          <w:szCs w:val="24"/>
          <w:lang w:eastAsia="en-US"/>
        </w:rPr>
      </w:pPr>
      <w:r>
        <w:rPr>
          <w:rFonts w:ascii="Calibri" w:hAnsi="Calibri" w:cs="Times New Roman"/>
          <w:bCs w:val="0"/>
          <w:sz w:val="22"/>
          <w:szCs w:val="24"/>
          <w:lang w:eastAsia="en-US"/>
        </w:rPr>
        <w:t xml:space="preserve">Only underwriting team an receive notification of new application subscription. </w:t>
      </w:r>
    </w:p>
    <w:p w14:paraId="38BD74FA" w14:textId="77777777" w:rsidR="00261B13" w:rsidRDefault="00261B13"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573D5C62" w14:textId="77777777" w:rsidR="00261B13" w:rsidRDefault="00261B13"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680DF2F7" w14:textId="77777777" w:rsidR="00261B13" w:rsidRDefault="00261B13" w:rsidP="00927897">
      <w:pPr>
        <w:numPr>
          <w:ilvl w:val="0"/>
          <w:numId w:val="41"/>
        </w:numPr>
        <w:tabs>
          <w:tab w:val="left" w:pos="1080"/>
        </w:tabs>
        <w:ind w:left="1080"/>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7A2EE5FD" w14:textId="77777777" w:rsidR="00E33BD9" w:rsidRPr="00577AB5" w:rsidRDefault="00E33BD9" w:rsidP="00927897">
      <w:pPr>
        <w:numPr>
          <w:ilvl w:val="0"/>
          <w:numId w:val="119"/>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743A0934" w14:textId="77777777" w:rsidR="00577AB5" w:rsidRDefault="0041059A" w:rsidP="0041059A">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80" w:name="_Toc390432006"/>
      <w:r w:rsidRPr="00CF7628">
        <w:rPr>
          <w:rFonts w:ascii="Calibri" w:hAnsi="Calibri" w:cs="Times New Roman"/>
          <w:b/>
          <w:bCs w:val="0"/>
          <w:color w:val="1F497D"/>
          <w:sz w:val="22"/>
          <w:szCs w:val="26"/>
          <w:lang w:eastAsia="en-US"/>
        </w:rPr>
        <w:t>Inputs and outputs</w:t>
      </w:r>
      <w:bookmarkEnd w:id="780"/>
    </w:p>
    <w:p w14:paraId="717FF81D" w14:textId="77777777" w:rsidR="007A4CD9" w:rsidRDefault="00577AB5" w:rsidP="00652F8F">
      <w:pPr>
        <w:keepNext/>
        <w:keepLines/>
        <w:widowControl/>
        <w:numPr>
          <w:ilvl w:val="0"/>
          <w:numId w:val="16"/>
        </w:numPr>
        <w:spacing w:before="120" w:after="120"/>
        <w:ind w:left="540" w:hanging="540"/>
        <w:jc w:val="left"/>
        <w:outlineLvl w:val="0"/>
        <w:rPr>
          <w:rFonts w:ascii="Calibri" w:hAnsi="Calibri" w:cs="Times New Roman"/>
          <w:b/>
          <w:bCs w:val="0"/>
          <w:color w:val="1F497D"/>
          <w:sz w:val="24"/>
          <w:szCs w:val="32"/>
          <w:lang w:eastAsia="en-US"/>
        </w:rPr>
      </w:pPr>
      <w:bookmarkStart w:id="781" w:name="_Toc388445108"/>
      <w:r>
        <w:rPr>
          <w:rFonts w:ascii="Calibri" w:hAnsi="Calibri" w:cs="Times New Roman"/>
          <w:b/>
          <w:bCs w:val="0"/>
          <w:color w:val="1F497D"/>
          <w:sz w:val="24"/>
          <w:szCs w:val="32"/>
          <w:lang w:eastAsia="en-US"/>
        </w:rPr>
        <w:br w:type="page"/>
      </w:r>
      <w:bookmarkStart w:id="782" w:name="_Toc390432007"/>
      <w:r w:rsidR="007A4CD9" w:rsidRPr="00C57497">
        <w:rPr>
          <w:rFonts w:ascii="Calibri" w:hAnsi="Calibri" w:cs="Times New Roman"/>
          <w:b/>
          <w:bCs w:val="0"/>
          <w:color w:val="1F497D"/>
          <w:sz w:val="24"/>
          <w:szCs w:val="32"/>
          <w:lang w:eastAsia="en-US"/>
        </w:rPr>
        <w:t>Checking against blacklist</w:t>
      </w:r>
      <w:bookmarkEnd w:id="782"/>
    </w:p>
    <w:p w14:paraId="555E63D9" w14:textId="77777777" w:rsidR="00CA52D5" w:rsidRPr="00C57497" w:rsidRDefault="00CA52D5" w:rsidP="00652F8F">
      <w:pPr>
        <w:keepNext/>
        <w:keepLines/>
        <w:widowControl/>
        <w:numPr>
          <w:ilvl w:val="1"/>
          <w:numId w:val="16"/>
        </w:numPr>
        <w:spacing w:before="120" w:after="120"/>
        <w:jc w:val="left"/>
        <w:outlineLvl w:val="1"/>
        <w:rPr>
          <w:rFonts w:ascii="Calibri" w:hAnsi="Calibri" w:cs="Times New Roman"/>
          <w:b/>
          <w:bCs w:val="0"/>
          <w:color w:val="1F497D"/>
          <w:sz w:val="22"/>
          <w:szCs w:val="26"/>
          <w:lang w:eastAsia="en-US"/>
        </w:rPr>
      </w:pPr>
      <w:bookmarkStart w:id="783" w:name="_Toc390432008"/>
      <w:r w:rsidRPr="00C57497">
        <w:rPr>
          <w:rFonts w:ascii="Calibri" w:hAnsi="Calibri" w:cs="Times New Roman"/>
          <w:b/>
          <w:bCs w:val="0"/>
          <w:color w:val="1F497D"/>
          <w:sz w:val="22"/>
          <w:szCs w:val="26"/>
          <w:lang w:eastAsia="en-US"/>
        </w:rPr>
        <w:t>Function description</w:t>
      </w:r>
      <w:bookmarkEnd w:id="781"/>
      <w:bookmarkEnd w:id="783"/>
    </w:p>
    <w:p w14:paraId="21296AA7" w14:textId="77777777" w:rsidR="007E580D" w:rsidRDefault="00CA52D5" w:rsidP="007E580D">
      <w:pPr>
        <w:widowControl/>
        <w:spacing w:after="160" w:line="259" w:lineRule="auto"/>
        <w:jc w:val="left"/>
        <w:rPr>
          <w:rFonts w:ascii="Calibri" w:eastAsia="Calibri" w:hAnsi="Calibri" w:cs="Times New Roman"/>
          <w:bCs w:val="0"/>
          <w:sz w:val="22"/>
          <w:szCs w:val="22"/>
          <w:lang w:eastAsia="en-US"/>
        </w:rPr>
      </w:pPr>
      <w:r w:rsidRPr="00C57497">
        <w:rPr>
          <w:rFonts w:ascii="Calibri" w:eastAsia="Calibri" w:hAnsi="Calibri" w:cs="Times New Roman"/>
          <w:bCs w:val="0"/>
          <w:sz w:val="22"/>
          <w:szCs w:val="22"/>
          <w:lang w:eastAsia="en-US"/>
        </w:rPr>
        <w:t xml:space="preserve">After the </w:t>
      </w:r>
      <w:r w:rsidR="00DE0F83">
        <w:rPr>
          <w:rFonts w:ascii="Calibri" w:eastAsia="Calibri" w:hAnsi="Calibri" w:cs="Times New Roman"/>
          <w:bCs w:val="0"/>
          <w:sz w:val="22"/>
          <w:szCs w:val="22"/>
          <w:lang w:eastAsia="en-US"/>
        </w:rPr>
        <w:t>application passed the completeness and correctness check</w:t>
      </w:r>
      <w:r w:rsidRPr="00C57497">
        <w:rPr>
          <w:rFonts w:ascii="Calibri" w:eastAsia="Calibri" w:hAnsi="Calibri" w:cs="Times New Roman"/>
          <w:bCs w:val="0"/>
          <w:sz w:val="22"/>
          <w:szCs w:val="22"/>
          <w:lang w:eastAsia="en-US"/>
        </w:rPr>
        <w:t xml:space="preserve">, </w:t>
      </w:r>
      <w:r w:rsidR="00DE0F83">
        <w:rPr>
          <w:rFonts w:ascii="Calibri" w:eastAsia="Calibri" w:hAnsi="Calibri" w:cs="Times New Roman"/>
          <w:bCs w:val="0"/>
          <w:sz w:val="22"/>
          <w:szCs w:val="22"/>
          <w:lang w:eastAsia="en-US"/>
        </w:rPr>
        <w:t>it should be passed on for the blacklist checks.</w:t>
      </w:r>
      <w:bookmarkStart w:id="784" w:name="_Toc388445109"/>
    </w:p>
    <w:p w14:paraId="4CED54F2" w14:textId="77777777" w:rsidR="007E580D" w:rsidRDefault="007E580D" w:rsidP="00652F8F">
      <w:pPr>
        <w:keepNext/>
        <w:keepLines/>
        <w:widowControl/>
        <w:numPr>
          <w:ilvl w:val="1"/>
          <w:numId w:val="16"/>
        </w:numPr>
        <w:spacing w:before="120" w:after="120"/>
        <w:jc w:val="left"/>
        <w:outlineLvl w:val="1"/>
        <w:rPr>
          <w:rFonts w:ascii="Calibri" w:hAnsi="Calibri" w:cs="Times New Roman"/>
          <w:b/>
          <w:bCs w:val="0"/>
          <w:color w:val="1F497D"/>
          <w:sz w:val="22"/>
          <w:szCs w:val="26"/>
          <w:lang w:eastAsia="en-US"/>
        </w:rPr>
      </w:pPr>
      <w:bookmarkStart w:id="785" w:name="_Toc390432009"/>
      <w:r>
        <w:rPr>
          <w:rFonts w:ascii="Calibri" w:hAnsi="Calibri" w:cs="Times New Roman"/>
          <w:b/>
          <w:bCs w:val="0"/>
          <w:color w:val="1F497D"/>
          <w:sz w:val="22"/>
          <w:szCs w:val="26"/>
          <w:lang w:eastAsia="en-US"/>
        </w:rPr>
        <w:t xml:space="preserve">Operation </w:t>
      </w:r>
      <w:r w:rsidR="00CA52D5" w:rsidRPr="00C57497">
        <w:rPr>
          <w:rFonts w:ascii="Calibri" w:hAnsi="Calibri" w:cs="Times New Roman"/>
          <w:b/>
          <w:bCs w:val="0"/>
          <w:color w:val="1F497D"/>
          <w:sz w:val="22"/>
          <w:szCs w:val="26"/>
          <w:lang w:eastAsia="en-US"/>
        </w:rPr>
        <w:t>process</w:t>
      </w:r>
      <w:bookmarkEnd w:id="784"/>
      <w:bookmarkEnd w:id="785"/>
    </w:p>
    <w:p w14:paraId="47E09E4E" w14:textId="77777777" w:rsidR="00CA52D5" w:rsidRPr="007E580D" w:rsidRDefault="00FA4C37" w:rsidP="007E580D">
      <w:pPr>
        <w:widowControl/>
        <w:spacing w:after="160" w:line="259" w:lineRule="auto"/>
        <w:jc w:val="left"/>
        <w:rPr>
          <w:rFonts w:ascii="Calibri" w:eastAsia="Calibri" w:hAnsi="Calibri" w:cs="Times New Roman"/>
          <w:bCs w:val="0"/>
          <w:sz w:val="22"/>
          <w:szCs w:val="22"/>
          <w:lang w:eastAsia="en-US"/>
        </w:rPr>
      </w:pPr>
      <w:r>
        <w:rPr>
          <w:rFonts w:ascii="Calibri" w:eastAsia="Calibri" w:hAnsi="Calibri" w:cs="Times New Roman"/>
          <w:bCs w:val="0"/>
          <w:noProof/>
          <w:sz w:val="22"/>
          <w:szCs w:val="22"/>
        </w:rPr>
        <w:drawing>
          <wp:inline distT="0" distB="0" distL="0" distR="0" wp14:anchorId="49470410" wp14:editId="4473B30D">
            <wp:extent cx="5171440" cy="6421120"/>
            <wp:effectExtent l="25400" t="25400" r="35560" b="30480"/>
            <wp:docPr id="37" name="图片 37"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1440" cy="6421120"/>
                    </a:xfrm>
                    <a:prstGeom prst="rect">
                      <a:avLst/>
                    </a:prstGeom>
                    <a:noFill/>
                    <a:ln w="6350" cmpd="sng">
                      <a:solidFill>
                        <a:srgbClr val="000000"/>
                      </a:solidFill>
                      <a:miter lim="800000"/>
                      <a:headEnd/>
                      <a:tailEnd/>
                    </a:ln>
                    <a:effectLst/>
                  </pic:spPr>
                </pic:pic>
              </a:graphicData>
            </a:graphic>
          </wp:inline>
        </w:drawing>
      </w:r>
    </w:p>
    <w:p w14:paraId="0F2600BD" w14:textId="77777777" w:rsidR="008B7713" w:rsidRDefault="00F427C3" w:rsidP="00CA52D5">
      <w:pPr>
        <w:widowControl/>
        <w:spacing w:after="160" w:line="259" w:lineRule="auto"/>
        <w:jc w:val="left"/>
        <w:rPr>
          <w:rFonts w:ascii="Calibri" w:eastAsia="Calibri" w:hAnsi="Calibri" w:cs="Times New Roman"/>
          <w:noProof/>
          <w:sz w:val="22"/>
          <w:szCs w:val="22"/>
        </w:rPr>
      </w:pPr>
      <w:r>
        <w:pict w14:anchorId="25A8E060">
          <v:shape id="_x0000_i1037" type="#_x0000_t75" style="width:454pt;height:503pt">
            <v:imagedata r:id="rId49" o:title=""/>
          </v:shape>
        </w:pict>
      </w:r>
    </w:p>
    <w:p w14:paraId="3FF70370" w14:textId="77777777" w:rsidR="00CA52D5" w:rsidRPr="00C57497" w:rsidRDefault="00CA52D5"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786" w:name="_Toc388445110"/>
      <w:bookmarkStart w:id="787" w:name="_Toc390432010"/>
      <w:r w:rsidRPr="00C57497">
        <w:rPr>
          <w:rFonts w:ascii="Calibri" w:hAnsi="Calibri" w:cs="Times New Roman"/>
          <w:b/>
          <w:bCs w:val="0"/>
          <w:color w:val="1F497D"/>
          <w:sz w:val="22"/>
          <w:szCs w:val="26"/>
          <w:lang w:eastAsia="en-US"/>
        </w:rPr>
        <w:t>Process description</w:t>
      </w:r>
      <w:bookmarkEnd w:id="786"/>
      <w:bookmarkEnd w:id="787"/>
    </w:p>
    <w:p w14:paraId="024BC30C" w14:textId="77777777" w:rsidR="009A70EB" w:rsidRPr="007A6C8C" w:rsidRDefault="009A70EB" w:rsidP="00927897">
      <w:pPr>
        <w:numPr>
          <w:ilvl w:val="0"/>
          <w:numId w:val="101"/>
        </w:numPr>
        <w:rPr>
          <w:rFonts w:ascii="Calibri" w:hAnsi="Calibri" w:cs="Times New Roman"/>
          <w:bCs w:val="0"/>
          <w:sz w:val="22"/>
          <w:szCs w:val="24"/>
          <w:lang w:eastAsia="en-US"/>
        </w:rPr>
      </w:pPr>
      <w:bookmarkStart w:id="788" w:name="_Toc388449022"/>
      <w:bookmarkStart w:id="789" w:name="_Toc388453442"/>
      <w:bookmarkStart w:id="790" w:name="_Toc388453729"/>
      <w:r w:rsidRPr="007A6C8C">
        <w:rPr>
          <w:rFonts w:ascii="Calibri" w:hAnsi="Calibri" w:cs="Times New Roman"/>
          <w:bCs w:val="0"/>
          <w:sz w:val="22"/>
          <w:szCs w:val="24"/>
          <w:lang w:eastAsia="en-US"/>
        </w:rPr>
        <w:t>Initiation of blacklist checks</w:t>
      </w:r>
    </w:p>
    <w:p w14:paraId="2F86514B" w14:textId="77777777" w:rsidR="006E74E5" w:rsidRPr="007A6C8C" w:rsidRDefault="006E74E5" w:rsidP="00927897">
      <w:pPr>
        <w:pStyle w:val="afff"/>
        <w:numPr>
          <w:ilvl w:val="0"/>
          <w:numId w:val="104"/>
        </w:numPr>
      </w:pPr>
      <w:r w:rsidRPr="007A6C8C">
        <w:t xml:space="preserve">After the application pass the completeness and correctness double check by the </w:t>
      </w:r>
      <w:r w:rsidR="00E3501F">
        <w:t>approval team member</w:t>
      </w:r>
      <w:r w:rsidRPr="007A6C8C">
        <w:t xml:space="preserve">, the </w:t>
      </w:r>
      <w:r w:rsidR="00E3501F">
        <w:t>approval team member</w:t>
      </w:r>
      <w:r w:rsidR="009A70EB" w:rsidRPr="007A6C8C">
        <w:t xml:space="preserve"> should be able to “Save” the application, inform the </w:t>
      </w:r>
      <w:r w:rsidR="00E3501F">
        <w:t xml:space="preserve">underwriting </w:t>
      </w:r>
      <w:r w:rsidR="009A70EB" w:rsidRPr="007A6C8C">
        <w:t>team member of the status changed and to perform the blacklist checks. The status should be “Pending for blacklist check”.</w:t>
      </w:r>
    </w:p>
    <w:p w14:paraId="4EE96AFC" w14:textId="77777777" w:rsidR="009A70EB" w:rsidRPr="009A70EB" w:rsidRDefault="009A70EB" w:rsidP="009A70EB">
      <w:pPr>
        <w:pStyle w:val="afff"/>
        <w:ind w:left="810"/>
        <w:rPr>
          <w:color w:val="FF0000"/>
        </w:rPr>
      </w:pPr>
      <w:r w:rsidRPr="007A6C8C">
        <w:rPr>
          <w:color w:val="FF0000"/>
        </w:rPr>
        <w:t>Paste the notification contents here.</w:t>
      </w:r>
    </w:p>
    <w:p w14:paraId="6BBA33FD" w14:textId="77777777" w:rsidR="009A70EB" w:rsidRPr="009A70EB" w:rsidRDefault="009A70EB" w:rsidP="00927897">
      <w:pPr>
        <w:pStyle w:val="afff"/>
        <w:numPr>
          <w:ilvl w:val="0"/>
          <w:numId w:val="104"/>
        </w:numPr>
      </w:pPr>
      <w:r w:rsidRPr="009A70EB">
        <w:t>The</w:t>
      </w:r>
      <w:r w:rsidR="00E3501F">
        <w:t xml:space="preserve"> underwriting</w:t>
      </w:r>
      <w:r w:rsidRPr="009A70EB">
        <w:t xml:space="preserve"> team member should be able to receive the notification and initiate the blacklist checks.</w:t>
      </w:r>
    </w:p>
    <w:p w14:paraId="61696712" w14:textId="77777777" w:rsidR="00CF7628" w:rsidRPr="00225D4B" w:rsidRDefault="00CF7628" w:rsidP="00927897">
      <w:pPr>
        <w:numPr>
          <w:ilvl w:val="0"/>
          <w:numId w:val="101"/>
        </w:numPr>
        <w:rPr>
          <w:rFonts w:ascii="Calibri" w:hAnsi="Calibri" w:cs="Times New Roman"/>
          <w:bCs w:val="0"/>
          <w:sz w:val="22"/>
          <w:szCs w:val="24"/>
          <w:lang w:eastAsia="en-US"/>
        </w:rPr>
      </w:pPr>
      <w:r w:rsidRPr="00225D4B">
        <w:rPr>
          <w:rFonts w:ascii="Calibri" w:hAnsi="Calibri" w:cs="Times New Roman"/>
          <w:bCs w:val="0"/>
          <w:sz w:val="22"/>
          <w:szCs w:val="24"/>
          <w:lang w:eastAsia="en-US"/>
        </w:rPr>
        <w:t>Check cancellation blacklist</w:t>
      </w:r>
      <w:bookmarkEnd w:id="788"/>
      <w:bookmarkEnd w:id="789"/>
      <w:bookmarkEnd w:id="790"/>
    </w:p>
    <w:p w14:paraId="23A4089D" w14:textId="77777777" w:rsidR="00CF7628" w:rsidRDefault="00CF7628" w:rsidP="00927897">
      <w:pPr>
        <w:pStyle w:val="afff"/>
        <w:numPr>
          <w:ilvl w:val="0"/>
          <w:numId w:val="120"/>
        </w:numPr>
      </w:pPr>
      <w:r>
        <w:t xml:space="preserve">After </w:t>
      </w:r>
      <w:r w:rsidR="009A70EB">
        <w:t xml:space="preserve">receiving the notification from the </w:t>
      </w:r>
      <w:r w:rsidR="00E3501F">
        <w:t>approval team member</w:t>
      </w:r>
      <w:r>
        <w:t xml:space="preserve">, there should be a button called “Check cancellation blacklist” for the </w:t>
      </w:r>
      <w:r w:rsidR="00131D7F">
        <w:t>underwriting team</w:t>
      </w:r>
      <w:r>
        <w:t xml:space="preserve"> member to click on</w:t>
      </w:r>
    </w:p>
    <w:p w14:paraId="66EB382A" w14:textId="77777777" w:rsidR="00CF7628" w:rsidRDefault="00CF7628" w:rsidP="00927897">
      <w:pPr>
        <w:pStyle w:val="afff"/>
        <w:numPr>
          <w:ilvl w:val="0"/>
          <w:numId w:val="120"/>
        </w:numPr>
      </w:pPr>
      <w:r>
        <w:t>The system send back a message according to the result of the check</w:t>
      </w:r>
    </w:p>
    <w:p w14:paraId="68D687E2" w14:textId="77777777" w:rsidR="00CF7628" w:rsidRDefault="00CF7628" w:rsidP="00927897">
      <w:pPr>
        <w:pStyle w:val="afff"/>
        <w:numPr>
          <w:ilvl w:val="0"/>
          <w:numId w:val="120"/>
        </w:numPr>
      </w:pPr>
      <w:r>
        <w:t xml:space="preserve">If the result is positive: “The applicant is not in cancellation blacklist” and there should be a button called “Check regulatory blacklist” for the </w:t>
      </w:r>
      <w:r w:rsidR="00131D7F">
        <w:t>underwriting team</w:t>
      </w:r>
      <w:r>
        <w:t xml:space="preserve"> member to click on to move on to</w:t>
      </w:r>
      <w:r w:rsidR="004601A7">
        <w:t xml:space="preserve"> check</w:t>
      </w:r>
      <w:r>
        <w:t xml:space="preserve"> regulatory blacklist</w:t>
      </w:r>
      <w:r w:rsidR="008B7713">
        <w:t>. The application status should be “Passed cancellation blacklist check”</w:t>
      </w:r>
    </w:p>
    <w:p w14:paraId="0927E722" w14:textId="77777777" w:rsidR="00CF7628" w:rsidRPr="00361A86" w:rsidRDefault="00CF7628" w:rsidP="00927897">
      <w:pPr>
        <w:pStyle w:val="afff"/>
        <w:numPr>
          <w:ilvl w:val="0"/>
          <w:numId w:val="120"/>
        </w:numPr>
      </w:pPr>
      <w:r>
        <w:t xml:space="preserve">If the result is negative: “The applicant is in </w:t>
      </w:r>
      <w:r w:rsidR="003D04DE">
        <w:t>the cancellation blacklist” and</w:t>
      </w:r>
      <w:r w:rsidR="003D04DE" w:rsidRPr="003D04DE">
        <w:t xml:space="preserve"> </w:t>
      </w:r>
      <w:r w:rsidR="003D04DE">
        <w:t xml:space="preserve">there should be a button called “Reject” for the </w:t>
      </w:r>
      <w:r w:rsidR="00131D7F">
        <w:t>underwriting team</w:t>
      </w:r>
      <w:r w:rsidR="003D04DE">
        <w:t xml:space="preserve"> member to reject the application</w:t>
      </w:r>
    </w:p>
    <w:p w14:paraId="5ADACAC2" w14:textId="77777777" w:rsidR="00CF7628" w:rsidRPr="00225D4B" w:rsidRDefault="00CF7628" w:rsidP="00927897">
      <w:pPr>
        <w:numPr>
          <w:ilvl w:val="0"/>
          <w:numId w:val="101"/>
        </w:numPr>
        <w:rPr>
          <w:rFonts w:ascii="Calibri" w:hAnsi="Calibri" w:cs="Times New Roman"/>
          <w:bCs w:val="0"/>
          <w:sz w:val="22"/>
          <w:szCs w:val="24"/>
          <w:lang w:eastAsia="en-US"/>
        </w:rPr>
      </w:pPr>
      <w:bookmarkStart w:id="791" w:name="_Toc388449023"/>
      <w:bookmarkStart w:id="792" w:name="_Toc388453443"/>
      <w:bookmarkStart w:id="793" w:name="_Toc388453730"/>
      <w:r w:rsidRPr="00225D4B">
        <w:rPr>
          <w:rFonts w:ascii="Calibri" w:hAnsi="Calibri" w:cs="Times New Roman"/>
          <w:bCs w:val="0"/>
          <w:sz w:val="22"/>
          <w:szCs w:val="24"/>
          <w:lang w:eastAsia="en-US"/>
        </w:rPr>
        <w:t>Check regulatory blacklist</w:t>
      </w:r>
      <w:bookmarkEnd w:id="791"/>
      <w:bookmarkEnd w:id="792"/>
      <w:bookmarkEnd w:id="793"/>
    </w:p>
    <w:p w14:paraId="16A1524A" w14:textId="77777777" w:rsidR="00CF7628" w:rsidRDefault="00CF7628" w:rsidP="00927897">
      <w:pPr>
        <w:pStyle w:val="afff"/>
        <w:numPr>
          <w:ilvl w:val="0"/>
          <w:numId w:val="121"/>
        </w:numPr>
      </w:pPr>
      <w:r>
        <w:t xml:space="preserve">The </w:t>
      </w:r>
      <w:r w:rsidR="00131D7F">
        <w:t>underwriting team</w:t>
      </w:r>
      <w:r>
        <w:t xml:space="preserve"> member click on “Check regulatory blacklist” (if the result of cancellation blacklist check is positive)</w:t>
      </w:r>
    </w:p>
    <w:p w14:paraId="45DEA43E" w14:textId="77777777" w:rsidR="008B7713" w:rsidRDefault="00CF7628" w:rsidP="00927897">
      <w:pPr>
        <w:pStyle w:val="afff"/>
        <w:numPr>
          <w:ilvl w:val="0"/>
          <w:numId w:val="121"/>
        </w:numPr>
      </w:pPr>
      <w:r>
        <w:t>The system send back a message according to the result of the check</w:t>
      </w:r>
    </w:p>
    <w:p w14:paraId="094FC3AE" w14:textId="77777777" w:rsidR="00CF7628" w:rsidRDefault="00CF7628" w:rsidP="00927897">
      <w:pPr>
        <w:pStyle w:val="afff"/>
        <w:numPr>
          <w:ilvl w:val="0"/>
          <w:numId w:val="121"/>
        </w:numPr>
      </w:pPr>
      <w:r>
        <w:t xml:space="preserve">If the result is positive: “The applicant is not in regulatory blacklist” and there should be a button called “Accept </w:t>
      </w:r>
      <w:r w:rsidR="00455AF1">
        <w:t>as potential buyer</w:t>
      </w:r>
      <w:r>
        <w:t xml:space="preserve">” for the </w:t>
      </w:r>
      <w:r w:rsidR="00131D7F">
        <w:t>underwriting team</w:t>
      </w:r>
      <w:r>
        <w:t xml:space="preserve"> member to</w:t>
      </w:r>
      <w:r w:rsidR="003D04DE">
        <w:t xml:space="preserve"> accept the application</w:t>
      </w:r>
      <w:r w:rsidR="008B7713">
        <w:t>. The application status should be “</w:t>
      </w:r>
      <w:r w:rsidR="00455AF1">
        <w:t>Accepted as potential buyer</w:t>
      </w:r>
      <w:r w:rsidR="003D04DE">
        <w:t>”</w:t>
      </w:r>
    </w:p>
    <w:p w14:paraId="5412A5EE" w14:textId="77777777" w:rsidR="00CF7628" w:rsidRPr="00682006" w:rsidRDefault="00CF7628" w:rsidP="00927897">
      <w:pPr>
        <w:pStyle w:val="afff"/>
        <w:numPr>
          <w:ilvl w:val="0"/>
          <w:numId w:val="121"/>
        </w:numPr>
      </w:pPr>
      <w:r>
        <w:t xml:space="preserve">If the result is negative: “The applicant is in the regulatory blacklist” and there should be a button called “Reject” for the </w:t>
      </w:r>
      <w:r w:rsidR="00131D7F">
        <w:t>underwriting team</w:t>
      </w:r>
      <w:r>
        <w:t xml:space="preserve"> member to reject the application</w:t>
      </w:r>
    </w:p>
    <w:p w14:paraId="6A746C62" w14:textId="77777777" w:rsidR="00CF7628" w:rsidRPr="00225D4B" w:rsidRDefault="00CF7628" w:rsidP="00927897">
      <w:pPr>
        <w:numPr>
          <w:ilvl w:val="0"/>
          <w:numId w:val="101"/>
        </w:numPr>
        <w:rPr>
          <w:rFonts w:ascii="Calibri" w:hAnsi="Calibri" w:cs="Times New Roman"/>
          <w:bCs w:val="0"/>
          <w:sz w:val="22"/>
          <w:szCs w:val="24"/>
          <w:lang w:eastAsia="en-US"/>
        </w:rPr>
      </w:pPr>
      <w:bookmarkStart w:id="794" w:name="_Toc388449024"/>
      <w:bookmarkStart w:id="795" w:name="_Toc388453444"/>
      <w:bookmarkStart w:id="796" w:name="_Toc388453731"/>
      <w:r w:rsidRPr="00225D4B">
        <w:rPr>
          <w:rFonts w:ascii="Calibri" w:hAnsi="Calibri" w:cs="Times New Roman"/>
          <w:bCs w:val="0"/>
          <w:sz w:val="22"/>
          <w:szCs w:val="24"/>
          <w:lang w:eastAsia="en-US"/>
        </w:rPr>
        <w:t>Reject application</w:t>
      </w:r>
      <w:bookmarkEnd w:id="794"/>
      <w:bookmarkEnd w:id="795"/>
      <w:bookmarkEnd w:id="796"/>
      <w:r w:rsidRPr="00225D4B">
        <w:rPr>
          <w:rFonts w:ascii="Calibri" w:hAnsi="Calibri" w:cs="Times New Roman"/>
          <w:bCs w:val="0"/>
          <w:sz w:val="22"/>
          <w:szCs w:val="24"/>
          <w:lang w:eastAsia="en-US"/>
        </w:rPr>
        <w:t xml:space="preserve"> </w:t>
      </w:r>
    </w:p>
    <w:p w14:paraId="0F6ECC0A" w14:textId="77777777" w:rsidR="00CF7628" w:rsidRDefault="00CF7628" w:rsidP="00927897">
      <w:pPr>
        <w:pStyle w:val="afff"/>
        <w:numPr>
          <w:ilvl w:val="0"/>
          <w:numId w:val="122"/>
        </w:numPr>
      </w:pPr>
      <w:r>
        <w:t xml:space="preserve">If the either of the blacklist checks give negative results, the </w:t>
      </w:r>
      <w:r w:rsidR="00131D7F">
        <w:t>underwriting team</w:t>
      </w:r>
      <w:r>
        <w:t xml:space="preserve"> member click on “Reject” to reject the application</w:t>
      </w:r>
      <w:r w:rsidR="008B7713">
        <w:t xml:space="preserve">. The application status </w:t>
      </w:r>
      <w:r w:rsidR="00925F7A">
        <w:t>should</w:t>
      </w:r>
      <w:r w:rsidR="008B7713">
        <w:t xml:space="preserve"> be “Application rejected”</w:t>
      </w:r>
    </w:p>
    <w:p w14:paraId="28964658" w14:textId="77777777" w:rsidR="00CF7628" w:rsidRDefault="00CF7628" w:rsidP="00927897">
      <w:pPr>
        <w:pStyle w:val="afff"/>
        <w:numPr>
          <w:ilvl w:val="0"/>
          <w:numId w:val="122"/>
        </w:numPr>
      </w:pPr>
      <w:r>
        <w:t>The system should be able to interface with VPBank’s SMS and email systems to send automatic SMS/email to the investor to inform rejection</w:t>
      </w:r>
    </w:p>
    <w:p w14:paraId="281565FA" w14:textId="77777777" w:rsidR="002E78A6" w:rsidRDefault="00EB0F64" w:rsidP="002E78A6">
      <w:pPr>
        <w:pStyle w:val="afff"/>
        <w:ind w:firstLine="90"/>
        <w:rPr>
          <w:color w:val="FF0000"/>
          <w:szCs w:val="24"/>
        </w:rPr>
      </w:pPr>
      <w:r w:rsidRPr="00EB0F64">
        <w:rPr>
          <w:color w:val="FF0000"/>
          <w:szCs w:val="24"/>
        </w:rPr>
        <w:t>Paste the SMS/email format, contents here.</w:t>
      </w:r>
    </w:p>
    <w:p w14:paraId="57F5F0A6" w14:textId="77777777" w:rsidR="002E78A6" w:rsidRDefault="003D04DE" w:rsidP="00927897">
      <w:pPr>
        <w:pStyle w:val="afff"/>
        <w:numPr>
          <w:ilvl w:val="0"/>
          <w:numId w:val="122"/>
        </w:numPr>
        <w:rPr>
          <w:ins w:id="797" w:author="zhangyang" w:date="2014-06-27T15:22:00Z"/>
        </w:rPr>
      </w:pPr>
      <w:bookmarkStart w:id="798" w:name="_Toc388449025"/>
      <w:bookmarkStart w:id="799" w:name="_Toc388453445"/>
      <w:bookmarkStart w:id="800" w:name="_Toc388453732"/>
      <w:r>
        <w:t>The CS team should be able to see the status changed</w:t>
      </w:r>
    </w:p>
    <w:p w14:paraId="0F6E3599" w14:textId="77777777" w:rsidR="00117913" w:rsidRDefault="00117913" w:rsidP="00117913">
      <w:pPr>
        <w:ind w:left="450"/>
        <w:rPr>
          <w:ins w:id="801" w:author="zhangyang" w:date="2014-06-27T15:23:00Z"/>
        </w:rPr>
      </w:pPr>
    </w:p>
    <w:p w14:paraId="7C675399" w14:textId="77777777" w:rsidR="00117913" w:rsidRDefault="00117913" w:rsidP="00117913">
      <w:pPr>
        <w:numPr>
          <w:ilvl w:val="0"/>
          <w:numId w:val="101"/>
        </w:numPr>
        <w:rPr>
          <w:ins w:id="802" w:author="zhangyang" w:date="2014-06-27T15:24:00Z"/>
          <w:rFonts w:ascii="Calibri" w:hAnsi="Calibri" w:cs="Times New Roman"/>
          <w:bCs w:val="0"/>
          <w:sz w:val="22"/>
          <w:szCs w:val="24"/>
          <w:lang w:eastAsia="en-US"/>
        </w:rPr>
      </w:pPr>
      <w:ins w:id="803" w:author="zhangyang" w:date="2014-06-27T15:24:00Z">
        <w:r>
          <w:rPr>
            <w:rFonts w:ascii="Lucida Grande" w:hAnsi="Lucida Grande" w:cs="Lucida Grande" w:hint="eastAsia"/>
            <w:color w:val="000000"/>
          </w:rPr>
          <w:t>E</w:t>
        </w:r>
        <w:r w:rsidRPr="00413076">
          <w:rPr>
            <w:rFonts w:ascii="Lucida Grande" w:hAnsi="Lucida Grande" w:cs="Lucida Grande"/>
            <w:color w:val="000000"/>
          </w:rPr>
          <w:t>ligibility checking</w:t>
        </w:r>
      </w:ins>
    </w:p>
    <w:p w14:paraId="0B2BDB31" w14:textId="22FF12EA" w:rsidR="00117913" w:rsidRPr="00117913" w:rsidRDefault="00117913" w:rsidP="00117913">
      <w:pPr>
        <w:ind w:left="420"/>
        <w:rPr>
          <w:ins w:id="804" w:author="zhangyang" w:date="2014-06-27T15:23:00Z"/>
          <w:rFonts w:ascii="Calibri" w:hAnsi="Calibri" w:cs="Times New Roman"/>
          <w:bCs w:val="0"/>
          <w:sz w:val="22"/>
          <w:szCs w:val="24"/>
          <w:lang w:eastAsia="en-US"/>
        </w:rPr>
      </w:pPr>
      <w:ins w:id="805" w:author="zhangyang" w:date="2014-06-27T15:23:00Z">
        <w:r w:rsidRPr="00117913">
          <w:rPr>
            <w:rFonts w:ascii="Lucida Grande" w:hAnsi="Lucida Grande" w:cs="Lucida Grande"/>
            <w:bCs w:val="0"/>
            <w:color w:val="000000"/>
            <w:sz w:val="20"/>
            <w:szCs w:val="20"/>
          </w:rPr>
          <w:t xml:space="preserve">Develop a new function as eligibility checking of SME application process, include as below: </w:t>
        </w:r>
      </w:ins>
    </w:p>
    <w:p w14:paraId="2C848D3E" w14:textId="54708C9F" w:rsidR="00117913" w:rsidRPr="00117913" w:rsidRDefault="00117913" w:rsidP="00117913">
      <w:pPr>
        <w:pStyle w:val="afff"/>
        <w:numPr>
          <w:ilvl w:val="0"/>
          <w:numId w:val="169"/>
        </w:numPr>
        <w:rPr>
          <w:ins w:id="806" w:author="zhangyang" w:date="2014-06-27T15:23:00Z"/>
        </w:rPr>
      </w:pPr>
      <w:ins w:id="807" w:author="zhangyang" w:date="2014-06-27T15:23:00Z">
        <w:r w:rsidRPr="00117913">
          <w:rPr>
            <w:rFonts w:hint="eastAsia"/>
          </w:rPr>
          <w:t>Input column： result and reason</w:t>
        </w:r>
      </w:ins>
    </w:p>
    <w:p w14:paraId="0806B12E" w14:textId="438DD97B" w:rsidR="00117913" w:rsidRDefault="00117913" w:rsidP="00117913">
      <w:pPr>
        <w:pStyle w:val="afff"/>
        <w:numPr>
          <w:ilvl w:val="0"/>
          <w:numId w:val="169"/>
        </w:numPr>
      </w:pPr>
      <w:ins w:id="808" w:author="zhangyang" w:date="2014-06-27T15:23:00Z">
        <w:r w:rsidRPr="00117913">
          <w:rPr>
            <w:rFonts w:hint="eastAsia"/>
          </w:rPr>
          <w:t xml:space="preserve">Button：pass，reject and </w:t>
        </w:r>
        <w:commentRangeStart w:id="809"/>
        <w:r w:rsidRPr="00117913">
          <w:rPr>
            <w:rFonts w:hint="eastAsia"/>
          </w:rPr>
          <w:t>save</w:t>
        </w:r>
      </w:ins>
      <w:commentRangeEnd w:id="809"/>
      <w:ins w:id="810" w:author="zhangyang" w:date="2014-06-27T15:25:00Z">
        <w:r>
          <w:rPr>
            <w:rStyle w:val="aff2"/>
            <w:rFonts w:ascii="Tahoma" w:eastAsia="SimSun" w:hAnsi="Tahoma" w:cs="Tahoma"/>
            <w:bCs/>
            <w:lang w:eastAsia="zh-CN"/>
          </w:rPr>
          <w:commentReference w:id="809"/>
        </w:r>
      </w:ins>
    </w:p>
    <w:p w14:paraId="111DFF6D" w14:textId="77777777" w:rsidR="00CF7628" w:rsidRPr="00225D4B"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2" w:name="_Toc390432011"/>
      <w:bookmarkEnd w:id="798"/>
      <w:bookmarkEnd w:id="799"/>
      <w:bookmarkEnd w:id="800"/>
      <w:r w:rsidRPr="00225D4B">
        <w:rPr>
          <w:rFonts w:ascii="Calibri" w:hAnsi="Calibri" w:cs="Times New Roman"/>
          <w:b/>
          <w:bCs w:val="0"/>
          <w:color w:val="1F497D"/>
          <w:sz w:val="22"/>
          <w:szCs w:val="26"/>
          <w:lang w:eastAsia="en-US"/>
        </w:rPr>
        <w:t>Business rules</w:t>
      </w:r>
      <w:bookmarkEnd w:id="812"/>
    </w:p>
    <w:p w14:paraId="46DCBA62" w14:textId="77777777" w:rsidR="004B1A09" w:rsidRDefault="00CF7628" w:rsidP="00927897">
      <w:pPr>
        <w:numPr>
          <w:ilvl w:val="0"/>
          <w:numId w:val="57"/>
        </w:numPr>
        <w:rPr>
          <w:rFonts w:ascii="Calibri" w:hAnsi="Calibri" w:cs="Times New Roman"/>
          <w:bCs w:val="0"/>
          <w:sz w:val="22"/>
          <w:szCs w:val="24"/>
          <w:lang w:eastAsia="en-US"/>
        </w:rPr>
      </w:pPr>
      <w:r w:rsidRPr="0056326D">
        <w:rPr>
          <w:rFonts w:ascii="Calibri" w:hAnsi="Calibri" w:cs="Times New Roman"/>
          <w:bCs w:val="0"/>
          <w:sz w:val="22"/>
          <w:szCs w:val="24"/>
          <w:lang w:eastAsia="en-US"/>
        </w:rPr>
        <w:t xml:space="preserve">The </w:t>
      </w:r>
      <w:r w:rsidR="00131D7F">
        <w:rPr>
          <w:rFonts w:ascii="Calibri" w:hAnsi="Calibri" w:cs="Times New Roman"/>
          <w:bCs w:val="0"/>
          <w:sz w:val="22"/>
          <w:szCs w:val="24"/>
          <w:lang w:eastAsia="en-US"/>
        </w:rPr>
        <w:t>underwriting team</w:t>
      </w:r>
      <w:r w:rsidRPr="0056326D">
        <w:rPr>
          <w:rFonts w:ascii="Calibri" w:hAnsi="Calibri" w:cs="Times New Roman"/>
          <w:bCs w:val="0"/>
          <w:sz w:val="22"/>
          <w:szCs w:val="24"/>
          <w:lang w:eastAsia="en-US"/>
        </w:rPr>
        <w:t xml:space="preserve"> member can only move on to check regulatory blacklist if the result of cancellation blacklist check give positive result</w:t>
      </w:r>
      <w:bookmarkStart w:id="813" w:name="_Toc388445118"/>
    </w:p>
    <w:p w14:paraId="1CE72DE0" w14:textId="77777777" w:rsidR="00E33BD9" w:rsidRDefault="00E74578" w:rsidP="00927897">
      <w:pPr>
        <w:numPr>
          <w:ilvl w:val="0"/>
          <w:numId w:val="57"/>
        </w:numPr>
        <w:rPr>
          <w:rFonts w:ascii="Calibri" w:hAnsi="Calibri" w:cs="Times New Roman"/>
          <w:bCs w:val="0"/>
          <w:sz w:val="22"/>
          <w:szCs w:val="24"/>
          <w:lang w:eastAsia="en-US"/>
        </w:rPr>
      </w:pPr>
      <w:r>
        <w:rPr>
          <w:rFonts w:ascii="Calibri" w:hAnsi="Calibri" w:cs="Times New Roman"/>
          <w:bCs w:val="0"/>
          <w:sz w:val="22"/>
          <w:szCs w:val="24"/>
          <w:lang w:eastAsia="en-US"/>
        </w:rPr>
        <w:t>CS should always be able to the see the status of the application</w:t>
      </w:r>
      <w:r w:rsidR="00E33BD9" w:rsidRPr="00E33BD9">
        <w:rPr>
          <w:rFonts w:ascii="Calibri" w:hAnsi="Calibri" w:cs="Times New Roman"/>
          <w:bCs w:val="0"/>
          <w:sz w:val="22"/>
          <w:szCs w:val="24"/>
          <w:lang w:eastAsia="en-US"/>
        </w:rPr>
        <w:t xml:space="preserve"> </w:t>
      </w:r>
    </w:p>
    <w:p w14:paraId="6BD7AFE8" w14:textId="77777777" w:rsidR="00E33BD9" w:rsidRDefault="00E33BD9" w:rsidP="00927897">
      <w:pPr>
        <w:numPr>
          <w:ilvl w:val="0"/>
          <w:numId w:val="57"/>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4C8446B3" w14:textId="77777777" w:rsidR="00E33BD9" w:rsidRDefault="00E33BD9" w:rsidP="00927897">
      <w:pPr>
        <w:numPr>
          <w:ilvl w:val="0"/>
          <w:numId w:val="57"/>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09991EC4" w14:textId="77777777" w:rsidR="00E74578" w:rsidRPr="00E33BD9" w:rsidRDefault="00E33BD9" w:rsidP="00927897">
      <w:pPr>
        <w:numPr>
          <w:ilvl w:val="0"/>
          <w:numId w:val="57"/>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523E0198" w14:textId="77777777" w:rsidR="00E33BD9" w:rsidRPr="00E33BD9" w:rsidRDefault="00E33BD9" w:rsidP="00927897">
      <w:pPr>
        <w:numPr>
          <w:ilvl w:val="0"/>
          <w:numId w:val="57"/>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2FD00D7F" w14:textId="77777777" w:rsidR="00B16A86" w:rsidRDefault="00CA52D5"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4" w:name="_Toc390432012"/>
      <w:r w:rsidRPr="004B1A09">
        <w:rPr>
          <w:rFonts w:ascii="Calibri" w:hAnsi="Calibri" w:cs="Times New Roman"/>
          <w:b/>
          <w:bCs w:val="0"/>
          <w:color w:val="1F497D"/>
          <w:sz w:val="22"/>
          <w:szCs w:val="26"/>
          <w:lang w:eastAsia="en-US"/>
        </w:rPr>
        <w:t>Inputs and outputs</w:t>
      </w:r>
      <w:bookmarkEnd w:id="813"/>
      <w:bookmarkEnd w:id="814"/>
    </w:p>
    <w:p w14:paraId="5BA27C7B" w14:textId="77777777" w:rsidR="00352B13" w:rsidRPr="00B16A86" w:rsidRDefault="00B16A86" w:rsidP="00B16A86">
      <w:pPr>
        <w:keepNext/>
        <w:keepLines/>
        <w:widowControl/>
        <w:tabs>
          <w:tab w:val="left" w:pos="540"/>
        </w:tabs>
        <w:spacing w:before="120" w:after="120"/>
        <w:ind w:left="495"/>
        <w:jc w:val="left"/>
        <w:outlineLvl w:val="1"/>
        <w:rPr>
          <w:rFonts w:ascii="Calibri" w:hAnsi="Calibri" w:cs="Times New Roman"/>
          <w:b/>
          <w:bCs w:val="0"/>
          <w:color w:val="1F497D"/>
          <w:sz w:val="22"/>
          <w:szCs w:val="26"/>
          <w:lang w:eastAsia="en-US"/>
        </w:rPr>
      </w:pPr>
      <w:r>
        <w:rPr>
          <w:rFonts w:ascii="Calibri" w:hAnsi="Calibri" w:cs="Times New Roman"/>
          <w:b/>
          <w:bCs w:val="0"/>
          <w:color w:val="1F497D"/>
          <w:sz w:val="22"/>
          <w:szCs w:val="26"/>
          <w:lang w:eastAsia="en-US"/>
        </w:rPr>
        <w:br w:type="page"/>
      </w:r>
    </w:p>
    <w:p w14:paraId="038E4F22" w14:textId="77777777" w:rsidR="00090BFD" w:rsidRDefault="00090BFD" w:rsidP="00652F8F">
      <w:pPr>
        <w:keepNext/>
        <w:keepLines/>
        <w:widowControl/>
        <w:numPr>
          <w:ilvl w:val="0"/>
          <w:numId w:val="16"/>
        </w:numPr>
        <w:spacing w:before="120" w:after="120"/>
        <w:ind w:left="540" w:hanging="540"/>
        <w:jc w:val="left"/>
        <w:outlineLvl w:val="0"/>
        <w:rPr>
          <w:rFonts w:ascii="Calibri" w:hAnsi="Calibri" w:cs="Times New Roman"/>
          <w:b/>
          <w:bCs w:val="0"/>
          <w:color w:val="1F497D"/>
          <w:sz w:val="24"/>
          <w:szCs w:val="32"/>
          <w:lang w:eastAsia="en-US"/>
        </w:rPr>
      </w:pPr>
      <w:r>
        <w:rPr>
          <w:rFonts w:ascii="Calibri" w:hAnsi="Calibri" w:cs="Times New Roman"/>
          <w:b/>
          <w:bCs w:val="0"/>
          <w:color w:val="1F497D"/>
          <w:sz w:val="24"/>
          <w:szCs w:val="32"/>
          <w:lang w:eastAsia="en-US"/>
        </w:rPr>
        <w:t xml:space="preserve"> </w:t>
      </w:r>
      <w:bookmarkStart w:id="815" w:name="_Toc390432013"/>
      <w:r w:rsidR="00CF7628" w:rsidRPr="00CF7628">
        <w:rPr>
          <w:rFonts w:ascii="Calibri" w:hAnsi="Calibri" w:cs="Times New Roman"/>
          <w:b/>
          <w:bCs w:val="0"/>
          <w:color w:val="1F497D"/>
          <w:sz w:val="24"/>
          <w:szCs w:val="32"/>
          <w:lang w:eastAsia="en-US"/>
        </w:rPr>
        <w:t>Confirmation of the buyer’s identity</w:t>
      </w:r>
      <w:bookmarkEnd w:id="815"/>
    </w:p>
    <w:p w14:paraId="057E73AB" w14:textId="77777777" w:rsidR="00352B13" w:rsidRDefault="00090BFD"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6" w:name="_Toc390432014"/>
      <w:r>
        <w:rPr>
          <w:rFonts w:ascii="Calibri" w:hAnsi="Calibri" w:cs="Times New Roman"/>
          <w:b/>
          <w:bCs w:val="0"/>
          <w:color w:val="1F497D"/>
          <w:sz w:val="22"/>
          <w:szCs w:val="26"/>
          <w:lang w:eastAsia="en-US"/>
        </w:rPr>
        <w:t>F</w:t>
      </w:r>
      <w:r w:rsidR="00CF7628" w:rsidRPr="00090BFD">
        <w:rPr>
          <w:rFonts w:ascii="Calibri" w:hAnsi="Calibri" w:cs="Times New Roman"/>
          <w:b/>
          <w:bCs w:val="0"/>
          <w:color w:val="1F497D"/>
          <w:sz w:val="22"/>
          <w:szCs w:val="26"/>
          <w:lang w:eastAsia="en-US"/>
        </w:rPr>
        <w:t>unction description</w:t>
      </w:r>
      <w:bookmarkEnd w:id="816"/>
    </w:p>
    <w:p w14:paraId="5F280FF5" w14:textId="77777777" w:rsidR="002F5125" w:rsidRPr="002F5125" w:rsidRDefault="002F5125" w:rsidP="001F04A6">
      <w:pPr>
        <w:widowControl/>
        <w:spacing w:after="160" w:line="259" w:lineRule="auto"/>
        <w:jc w:val="left"/>
        <w:rPr>
          <w:rFonts w:ascii="Calibri" w:hAnsi="Calibri" w:cs="Times New Roman"/>
          <w:bCs w:val="0"/>
          <w:sz w:val="22"/>
          <w:szCs w:val="26"/>
          <w:lang w:eastAsia="en-US"/>
        </w:rPr>
      </w:pPr>
      <w:r>
        <w:rPr>
          <w:rFonts w:ascii="Calibri" w:hAnsi="Calibri" w:cs="Times New Roman"/>
          <w:bCs w:val="0"/>
          <w:sz w:val="22"/>
          <w:szCs w:val="26"/>
          <w:lang w:eastAsia="en-US"/>
        </w:rPr>
        <w:t xml:space="preserve">After the application passes the completeness and correctness check, the </w:t>
      </w:r>
      <w:r w:rsidR="00131D7F">
        <w:rPr>
          <w:rFonts w:ascii="Calibri" w:hAnsi="Calibri" w:cs="Times New Roman"/>
          <w:bCs w:val="0"/>
          <w:sz w:val="22"/>
          <w:szCs w:val="26"/>
          <w:lang w:eastAsia="en-US"/>
        </w:rPr>
        <w:t>underwriting team</w:t>
      </w:r>
      <w:r w:rsidR="00133C11">
        <w:rPr>
          <w:rFonts w:ascii="Calibri" w:hAnsi="Calibri" w:cs="Times New Roman"/>
          <w:bCs w:val="0"/>
          <w:sz w:val="22"/>
          <w:szCs w:val="26"/>
          <w:lang w:eastAsia="en-US"/>
        </w:rPr>
        <w:t xml:space="preserve"> member </w:t>
      </w:r>
      <w:r>
        <w:rPr>
          <w:rFonts w:ascii="Calibri" w:hAnsi="Calibri" w:cs="Times New Roman"/>
          <w:bCs w:val="0"/>
          <w:sz w:val="22"/>
          <w:szCs w:val="26"/>
          <w:lang w:eastAsia="en-US"/>
        </w:rPr>
        <w:t xml:space="preserve">should be </w:t>
      </w:r>
      <w:r w:rsidR="00133C11">
        <w:rPr>
          <w:rFonts w:ascii="Calibri" w:hAnsi="Calibri" w:cs="Times New Roman"/>
          <w:bCs w:val="0"/>
          <w:sz w:val="22"/>
          <w:szCs w:val="26"/>
          <w:lang w:eastAsia="en-US"/>
        </w:rPr>
        <w:t>informed by the team leader to</w:t>
      </w:r>
      <w:r>
        <w:rPr>
          <w:rFonts w:ascii="Calibri" w:hAnsi="Calibri" w:cs="Times New Roman"/>
          <w:bCs w:val="0"/>
          <w:sz w:val="22"/>
          <w:szCs w:val="26"/>
          <w:lang w:eastAsia="en-US"/>
        </w:rPr>
        <w:t xml:space="preserve"> accept the investor. </w:t>
      </w:r>
      <w:r w:rsidR="00133C11">
        <w:rPr>
          <w:rFonts w:ascii="Calibri" w:hAnsi="Calibri" w:cs="Times New Roman"/>
          <w:bCs w:val="0"/>
          <w:sz w:val="22"/>
          <w:szCs w:val="26"/>
          <w:lang w:eastAsia="en-US"/>
        </w:rPr>
        <w:t xml:space="preserve">The system will then automatically assign client identification number and create investor profile. The Customer service team will then be required to confirm the identity of the investor and call them to go to branch to sign the </w:t>
      </w:r>
      <w:r w:rsidR="00925F7A">
        <w:rPr>
          <w:rFonts w:ascii="Calibri" w:hAnsi="Calibri" w:cs="Times New Roman"/>
          <w:bCs w:val="0"/>
          <w:sz w:val="22"/>
          <w:szCs w:val="26"/>
          <w:lang w:eastAsia="en-US"/>
        </w:rPr>
        <w:t>paperwork</w:t>
      </w:r>
      <w:r w:rsidR="00133C11">
        <w:rPr>
          <w:rFonts w:ascii="Calibri" w:hAnsi="Calibri" w:cs="Times New Roman"/>
          <w:bCs w:val="0"/>
          <w:sz w:val="22"/>
          <w:szCs w:val="26"/>
          <w:lang w:eastAsia="en-US"/>
        </w:rPr>
        <w:t>.</w:t>
      </w:r>
    </w:p>
    <w:p w14:paraId="1EF9039F" w14:textId="77777777" w:rsidR="00CF7628" w:rsidRPr="00A4451D"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7" w:name="_Toc390432015"/>
      <w:r w:rsidRPr="00A4451D">
        <w:rPr>
          <w:rFonts w:ascii="Calibri" w:hAnsi="Calibri" w:cs="Times New Roman"/>
          <w:b/>
          <w:bCs w:val="0"/>
          <w:color w:val="1F497D"/>
          <w:sz w:val="22"/>
          <w:szCs w:val="26"/>
          <w:lang w:eastAsia="en-US"/>
        </w:rPr>
        <w:t>Operation process</w:t>
      </w:r>
      <w:bookmarkEnd w:id="817"/>
    </w:p>
    <w:p w14:paraId="520CA787" w14:textId="77777777" w:rsidR="00B2585F" w:rsidRDefault="00FA4C37" w:rsidP="00CF7628">
      <w:pPr>
        <w:rPr>
          <w:noProof/>
          <w:lang w:eastAsia="en-US"/>
        </w:rPr>
      </w:pPr>
      <w:r>
        <w:rPr>
          <w:noProof/>
        </w:rPr>
        <w:drawing>
          <wp:inline distT="0" distB="0" distL="0" distR="0" wp14:anchorId="5AB496DE" wp14:editId="5D0CB43D">
            <wp:extent cx="5090160" cy="5262880"/>
            <wp:effectExtent l="25400" t="25400" r="15240" b="20320"/>
            <wp:docPr id="39" name="图片 39"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0160" cy="5262880"/>
                    </a:xfrm>
                    <a:prstGeom prst="rect">
                      <a:avLst/>
                    </a:prstGeom>
                    <a:noFill/>
                    <a:ln w="6350" cmpd="sng">
                      <a:solidFill>
                        <a:srgbClr val="000000"/>
                      </a:solidFill>
                      <a:miter lim="800000"/>
                      <a:headEnd/>
                      <a:tailEnd/>
                    </a:ln>
                    <a:effectLst/>
                  </pic:spPr>
                </pic:pic>
              </a:graphicData>
            </a:graphic>
          </wp:inline>
        </w:drawing>
      </w:r>
    </w:p>
    <w:p w14:paraId="4A83CBCC" w14:textId="77777777" w:rsidR="00B27FCE" w:rsidRPr="00C76953" w:rsidRDefault="00F427C3" w:rsidP="00CF7628">
      <w:pPr>
        <w:rPr>
          <w:noProof/>
          <w:lang w:eastAsia="en-US"/>
        </w:rPr>
      </w:pPr>
      <w:r>
        <w:pict w14:anchorId="4B6B7016">
          <v:shape id="_x0000_i1038" type="#_x0000_t75" style="width:454pt;height:270pt">
            <v:imagedata r:id="rId51" o:title=""/>
          </v:shape>
        </w:pict>
      </w:r>
    </w:p>
    <w:p w14:paraId="3D2E1E36"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8" w:name="_Toc390432016"/>
      <w:r w:rsidRPr="00A4451D">
        <w:rPr>
          <w:rFonts w:ascii="Calibri" w:hAnsi="Calibri" w:cs="Times New Roman"/>
          <w:b/>
          <w:bCs w:val="0"/>
          <w:color w:val="1F497D"/>
          <w:sz w:val="22"/>
          <w:szCs w:val="26"/>
          <w:lang w:eastAsia="en-US"/>
        </w:rPr>
        <w:t>Process description</w:t>
      </w:r>
      <w:bookmarkEnd w:id="818"/>
    </w:p>
    <w:p w14:paraId="2D49D3F0" w14:textId="77777777" w:rsidR="00B2585F" w:rsidRPr="00985C18" w:rsidRDefault="00B2585F" w:rsidP="00927897">
      <w:pPr>
        <w:numPr>
          <w:ilvl w:val="0"/>
          <w:numId w:val="21"/>
        </w:numPr>
        <w:rPr>
          <w:rFonts w:ascii="Calibri" w:hAnsi="Calibri" w:cs="Times New Roman"/>
          <w:bCs w:val="0"/>
          <w:sz w:val="22"/>
          <w:szCs w:val="24"/>
          <w:lang w:eastAsia="en-US"/>
        </w:rPr>
      </w:pPr>
      <w:r w:rsidRPr="00985C18">
        <w:rPr>
          <w:rFonts w:ascii="Calibri" w:hAnsi="Calibri" w:cs="Times New Roman"/>
          <w:bCs w:val="0"/>
          <w:sz w:val="22"/>
          <w:szCs w:val="24"/>
          <w:lang w:eastAsia="en-US"/>
        </w:rPr>
        <w:t>Assign client ID and create investor profile</w:t>
      </w:r>
    </w:p>
    <w:p w14:paraId="04545B42" w14:textId="77777777" w:rsidR="00F15B84" w:rsidRPr="00985C18" w:rsidRDefault="00F15B84" w:rsidP="00927897">
      <w:pPr>
        <w:pStyle w:val="afff"/>
        <w:numPr>
          <w:ilvl w:val="0"/>
          <w:numId w:val="23"/>
        </w:numPr>
      </w:pPr>
      <w:r w:rsidRPr="00985C18">
        <w:t xml:space="preserve">The </w:t>
      </w:r>
      <w:r w:rsidR="00131D7F" w:rsidRPr="00985C18">
        <w:t>underwriting team</w:t>
      </w:r>
      <w:r w:rsidRPr="00985C18">
        <w:t xml:space="preserve"> member should be able to click on “Accept </w:t>
      </w:r>
      <w:r w:rsidR="00E74578" w:rsidRPr="00985C18">
        <w:t>as potential buyer</w:t>
      </w:r>
      <w:r w:rsidRPr="00985C18">
        <w:t xml:space="preserve">” </w:t>
      </w:r>
      <w:r w:rsidR="00F954B4" w:rsidRPr="00985C18">
        <w:t xml:space="preserve">the application pass </w:t>
      </w:r>
      <w:r w:rsidR="00011F02" w:rsidRPr="00985C18">
        <w:t>blacklist</w:t>
      </w:r>
      <w:r w:rsidR="00F954B4" w:rsidRPr="00985C18">
        <w:t xml:space="preserve"> checks</w:t>
      </w:r>
    </w:p>
    <w:p w14:paraId="333DA7E1" w14:textId="77777777" w:rsidR="009F2E60" w:rsidRPr="00985C18" w:rsidRDefault="00F15B84" w:rsidP="00927897">
      <w:pPr>
        <w:pStyle w:val="afff"/>
        <w:numPr>
          <w:ilvl w:val="0"/>
          <w:numId w:val="23"/>
        </w:numPr>
      </w:pPr>
      <w:r w:rsidRPr="00985C18">
        <w:t>After the clicking that button, the system should automatically generate client ID and create investor profile for the investor</w:t>
      </w:r>
    </w:p>
    <w:p w14:paraId="5F5E1F5B" w14:textId="77777777" w:rsidR="00B2585F" w:rsidRDefault="00B2585F" w:rsidP="00927897">
      <w:pPr>
        <w:numPr>
          <w:ilvl w:val="0"/>
          <w:numId w:val="21"/>
        </w:numPr>
        <w:rPr>
          <w:rFonts w:ascii="Calibri" w:hAnsi="Calibri" w:cs="Times New Roman"/>
          <w:bCs w:val="0"/>
          <w:sz w:val="22"/>
          <w:szCs w:val="24"/>
          <w:lang w:eastAsia="en-US"/>
        </w:rPr>
      </w:pPr>
      <w:r w:rsidRPr="00B2585F">
        <w:rPr>
          <w:rFonts w:ascii="Calibri" w:hAnsi="Calibri" w:cs="Times New Roman"/>
          <w:bCs w:val="0"/>
          <w:sz w:val="22"/>
          <w:szCs w:val="24"/>
          <w:lang w:eastAsia="en-US"/>
        </w:rPr>
        <w:t>Inform CS to call the investor to go to branch</w:t>
      </w:r>
    </w:p>
    <w:p w14:paraId="38E5BDE0" w14:textId="77777777" w:rsidR="00F15B84" w:rsidRPr="00703FE2" w:rsidRDefault="00703FE2" w:rsidP="00927897">
      <w:pPr>
        <w:pStyle w:val="afff"/>
        <w:numPr>
          <w:ilvl w:val="0"/>
          <w:numId w:val="25"/>
        </w:numPr>
      </w:pPr>
      <w:r w:rsidRPr="00703FE2">
        <w:t xml:space="preserve">The </w:t>
      </w:r>
      <w:r w:rsidR="00131D7F">
        <w:t>underwriting team</w:t>
      </w:r>
      <w:r w:rsidRPr="00703FE2">
        <w:t xml:space="preserve"> member should be able to notify the CS team to contact the investor on the phone to confirm the investor’s </w:t>
      </w:r>
      <w:r w:rsidR="00925F7A" w:rsidRPr="00703FE2">
        <w:t>identity</w:t>
      </w:r>
      <w:r w:rsidRPr="00703FE2">
        <w:t xml:space="preserve"> and ask them to go to branch</w:t>
      </w:r>
    </w:p>
    <w:p w14:paraId="60B20FB7" w14:textId="77777777" w:rsidR="00703FE2" w:rsidRDefault="00703FE2" w:rsidP="00703FE2">
      <w:pPr>
        <w:pStyle w:val="afff"/>
        <w:ind w:left="810"/>
        <w:rPr>
          <w:color w:val="FF0000"/>
        </w:rPr>
      </w:pPr>
      <w:r w:rsidRPr="00F15B84">
        <w:rPr>
          <w:color w:val="FF0000"/>
        </w:rPr>
        <w:t xml:space="preserve">Paste the content of the </w:t>
      </w:r>
      <w:r>
        <w:rPr>
          <w:color w:val="FF0000"/>
        </w:rPr>
        <w:t>message here</w:t>
      </w:r>
    </w:p>
    <w:p w14:paraId="2A11DB6A" w14:textId="77777777" w:rsidR="0093624A" w:rsidRPr="00820229" w:rsidRDefault="0093624A" w:rsidP="00927897">
      <w:pPr>
        <w:pStyle w:val="afff"/>
        <w:numPr>
          <w:ilvl w:val="0"/>
          <w:numId w:val="21"/>
        </w:numPr>
        <w:rPr>
          <w:color w:val="000000"/>
        </w:rPr>
      </w:pPr>
      <w:r w:rsidRPr="00820229">
        <w:rPr>
          <w:color w:val="000000"/>
        </w:rPr>
        <w:t>Inform Buyer by SMS/email</w:t>
      </w:r>
    </w:p>
    <w:p w14:paraId="0A1B359F" w14:textId="77777777" w:rsidR="0093624A" w:rsidRPr="0093624A" w:rsidRDefault="0093624A" w:rsidP="00927897">
      <w:pPr>
        <w:pStyle w:val="afff"/>
        <w:numPr>
          <w:ilvl w:val="0"/>
          <w:numId w:val="133"/>
        </w:numPr>
      </w:pPr>
      <w:r w:rsidRPr="0093624A">
        <w:t>There should be a button called “Inform Buyer” for the underwriting team member to click on to inform the buyer that the application has passed and CS will contact the buyer in due course.</w:t>
      </w:r>
    </w:p>
    <w:p w14:paraId="50E4CC82" w14:textId="77777777" w:rsidR="0093624A" w:rsidRPr="00703FE2" w:rsidRDefault="0093624A" w:rsidP="0093624A">
      <w:pPr>
        <w:pStyle w:val="afff"/>
        <w:ind w:left="810"/>
        <w:rPr>
          <w:color w:val="FF0000"/>
        </w:rPr>
      </w:pPr>
      <w:r w:rsidRPr="00F15B84">
        <w:rPr>
          <w:color w:val="FF0000"/>
        </w:rPr>
        <w:t xml:space="preserve">Paste the content of the </w:t>
      </w:r>
      <w:r>
        <w:rPr>
          <w:color w:val="FF0000"/>
        </w:rPr>
        <w:t>SMS/email here</w:t>
      </w:r>
    </w:p>
    <w:p w14:paraId="74867675" w14:textId="77777777" w:rsidR="00B2585F" w:rsidRDefault="00B2585F" w:rsidP="00927897">
      <w:pPr>
        <w:numPr>
          <w:ilvl w:val="0"/>
          <w:numId w:val="21"/>
        </w:numPr>
        <w:rPr>
          <w:rFonts w:ascii="Calibri" w:hAnsi="Calibri" w:cs="Times New Roman"/>
          <w:bCs w:val="0"/>
          <w:sz w:val="22"/>
          <w:szCs w:val="24"/>
          <w:lang w:eastAsia="en-US"/>
        </w:rPr>
      </w:pPr>
      <w:r w:rsidRPr="00B2585F">
        <w:rPr>
          <w:rFonts w:ascii="Calibri" w:hAnsi="Calibri" w:cs="Times New Roman"/>
          <w:bCs w:val="0"/>
          <w:sz w:val="22"/>
          <w:szCs w:val="24"/>
          <w:lang w:eastAsia="en-US"/>
        </w:rPr>
        <w:t>CS receive notification and contact the investor</w:t>
      </w:r>
    </w:p>
    <w:p w14:paraId="657B6189" w14:textId="77777777" w:rsidR="00F15B84" w:rsidRPr="00703FE2" w:rsidRDefault="00703FE2" w:rsidP="00927897">
      <w:pPr>
        <w:pStyle w:val="afff"/>
        <w:numPr>
          <w:ilvl w:val="0"/>
          <w:numId w:val="72"/>
        </w:numPr>
      </w:pPr>
      <w:r w:rsidRPr="00703FE2">
        <w:t xml:space="preserve">The CS team member should be able to see the message sent from the </w:t>
      </w:r>
      <w:r w:rsidR="00131D7F">
        <w:t>underwriting team</w:t>
      </w:r>
      <w:r w:rsidRPr="00703FE2">
        <w:t xml:space="preserve"> member on the screen</w:t>
      </w:r>
    </w:p>
    <w:p w14:paraId="4959A880" w14:textId="77777777" w:rsidR="00703FE2" w:rsidRPr="00703FE2" w:rsidRDefault="00703FE2" w:rsidP="00927897">
      <w:pPr>
        <w:pStyle w:val="afff"/>
        <w:numPr>
          <w:ilvl w:val="0"/>
          <w:numId w:val="72"/>
        </w:numPr>
      </w:pPr>
      <w:r w:rsidRPr="00703FE2">
        <w:t>The CS team member should contact the investor by phone</w:t>
      </w:r>
      <w:r w:rsidR="00985C18">
        <w:t xml:space="preserve"> and change the contact status.</w:t>
      </w:r>
    </w:p>
    <w:p w14:paraId="0FA20747" w14:textId="77777777" w:rsidR="00B2585F" w:rsidRDefault="00B2585F" w:rsidP="00927897">
      <w:pPr>
        <w:numPr>
          <w:ilvl w:val="0"/>
          <w:numId w:val="21"/>
        </w:numPr>
        <w:rPr>
          <w:rFonts w:ascii="Calibri" w:hAnsi="Calibri" w:cs="Times New Roman"/>
          <w:bCs w:val="0"/>
          <w:sz w:val="22"/>
          <w:szCs w:val="24"/>
          <w:lang w:eastAsia="en-US"/>
        </w:rPr>
      </w:pPr>
      <w:r w:rsidRPr="00B2585F">
        <w:rPr>
          <w:rFonts w:ascii="Calibri" w:hAnsi="Calibri" w:cs="Times New Roman"/>
          <w:bCs w:val="0"/>
          <w:sz w:val="22"/>
          <w:szCs w:val="24"/>
          <w:lang w:eastAsia="en-US"/>
        </w:rPr>
        <w:t xml:space="preserve">Get confirmation of the buyer’s </w:t>
      </w:r>
      <w:r w:rsidR="00925F7A" w:rsidRPr="00B2585F">
        <w:rPr>
          <w:rFonts w:ascii="Calibri" w:hAnsi="Calibri" w:cs="Times New Roman"/>
          <w:bCs w:val="0"/>
          <w:sz w:val="22"/>
          <w:szCs w:val="24"/>
          <w:lang w:eastAsia="en-US"/>
        </w:rPr>
        <w:t>identity</w:t>
      </w:r>
    </w:p>
    <w:p w14:paraId="55FDDAED" w14:textId="77777777" w:rsidR="00F15B84" w:rsidRDefault="00F15B84" w:rsidP="00927897">
      <w:pPr>
        <w:pStyle w:val="afff"/>
        <w:numPr>
          <w:ilvl w:val="0"/>
          <w:numId w:val="24"/>
        </w:numPr>
      </w:pPr>
      <w:r w:rsidRPr="00F15B84">
        <w:t xml:space="preserve">The CS team member is responsible for confirming the buyer’s </w:t>
      </w:r>
      <w:r w:rsidR="00925F7A" w:rsidRPr="00F15B84">
        <w:t>identity</w:t>
      </w:r>
    </w:p>
    <w:p w14:paraId="06C48F6A" w14:textId="77777777" w:rsidR="008C5419" w:rsidRDefault="008C5419" w:rsidP="00927897">
      <w:pPr>
        <w:pStyle w:val="afff"/>
        <w:numPr>
          <w:ilvl w:val="0"/>
          <w:numId w:val="24"/>
        </w:numPr>
      </w:pPr>
      <w:r>
        <w:t xml:space="preserve">If the buyer is not real, </w:t>
      </w:r>
      <w:r w:rsidRPr="00F15B84">
        <w:t xml:space="preserve">the CS team member should be able to click on “Buyer’s </w:t>
      </w:r>
      <w:r w:rsidR="00925F7A" w:rsidRPr="00F15B84">
        <w:t>identity</w:t>
      </w:r>
      <w:r w:rsidRPr="00F15B84">
        <w:t xml:space="preserve"> </w:t>
      </w:r>
      <w:r>
        <w:t>un</w:t>
      </w:r>
      <w:r w:rsidRPr="00F15B84">
        <w:t xml:space="preserve">confirmed” and messages will be automatically sent to the </w:t>
      </w:r>
      <w:r w:rsidR="00131D7F">
        <w:t>underwriting team</w:t>
      </w:r>
      <w:r w:rsidRPr="00F15B84">
        <w:t xml:space="preserve"> with the following content:</w:t>
      </w:r>
    </w:p>
    <w:p w14:paraId="3DBE9CC4" w14:textId="77777777" w:rsidR="008C5419" w:rsidRDefault="008C5419" w:rsidP="008C5419">
      <w:pPr>
        <w:pStyle w:val="afff"/>
        <w:ind w:left="810"/>
        <w:rPr>
          <w:color w:val="FF0000"/>
        </w:rPr>
      </w:pPr>
      <w:r w:rsidRPr="00F15B84">
        <w:rPr>
          <w:color w:val="FF0000"/>
        </w:rPr>
        <w:t>Paste the content of the message here</w:t>
      </w:r>
    </w:p>
    <w:p w14:paraId="5490DB13" w14:textId="77777777" w:rsidR="008C5419" w:rsidRPr="00F15B84" w:rsidRDefault="008C5419" w:rsidP="00927897">
      <w:pPr>
        <w:pStyle w:val="afff"/>
        <w:numPr>
          <w:ilvl w:val="0"/>
          <w:numId w:val="24"/>
        </w:numPr>
      </w:pPr>
      <w:r>
        <w:t xml:space="preserve">The </w:t>
      </w:r>
      <w:r w:rsidR="00131D7F">
        <w:t>underwriting team</w:t>
      </w:r>
      <w:r>
        <w:t xml:space="preserve"> member should be able to see the message on the screen and close the Client ID and investor profile</w:t>
      </w:r>
    </w:p>
    <w:p w14:paraId="543159DE" w14:textId="77777777" w:rsidR="00F15B84" w:rsidRDefault="00F15B84" w:rsidP="00927897">
      <w:pPr>
        <w:pStyle w:val="afff"/>
        <w:numPr>
          <w:ilvl w:val="0"/>
          <w:numId w:val="24"/>
        </w:numPr>
      </w:pPr>
      <w:r w:rsidRPr="00F15B84">
        <w:t xml:space="preserve">If the buyer is real, the CS team member should be able to click on “Buyer’s </w:t>
      </w:r>
      <w:r w:rsidR="00925F7A" w:rsidRPr="00F15B84">
        <w:t>identity</w:t>
      </w:r>
      <w:r w:rsidRPr="00F15B84">
        <w:t xml:space="preserve"> confirmed” and messages will be automatically sent to the </w:t>
      </w:r>
      <w:r w:rsidR="00131D7F">
        <w:t>underwriting team</w:t>
      </w:r>
      <w:r w:rsidRPr="00F15B84">
        <w:t xml:space="preserve"> and </w:t>
      </w:r>
      <w:r w:rsidR="00985C18">
        <w:t>MBO/SBO/i-Factor sales team member</w:t>
      </w:r>
      <w:r w:rsidRPr="00F15B84">
        <w:t xml:space="preserve"> with the following content:</w:t>
      </w:r>
    </w:p>
    <w:p w14:paraId="04517E0E" w14:textId="77777777" w:rsidR="00F15B84" w:rsidRDefault="00F15B84" w:rsidP="008C5419">
      <w:pPr>
        <w:pStyle w:val="afff"/>
        <w:ind w:left="810"/>
        <w:rPr>
          <w:color w:val="FF0000"/>
        </w:rPr>
      </w:pPr>
      <w:r w:rsidRPr="00F15B84">
        <w:rPr>
          <w:color w:val="FF0000"/>
        </w:rPr>
        <w:t>Paste the content of the message here</w:t>
      </w:r>
    </w:p>
    <w:p w14:paraId="455DA1D9" w14:textId="77777777" w:rsidR="00F15B84" w:rsidRPr="008C5419" w:rsidRDefault="008C5419" w:rsidP="00927897">
      <w:pPr>
        <w:pStyle w:val="afff"/>
        <w:numPr>
          <w:ilvl w:val="0"/>
          <w:numId w:val="24"/>
        </w:numPr>
      </w:pPr>
      <w:r>
        <w:t xml:space="preserve">The </w:t>
      </w:r>
      <w:r w:rsidR="00131D7F">
        <w:t>underwriting team</w:t>
      </w:r>
      <w:r>
        <w:t xml:space="preserve"> member and </w:t>
      </w:r>
      <w:r w:rsidR="00985C18">
        <w:t>MBO/SBO/i-Factor sales team member</w:t>
      </w:r>
      <w:r w:rsidR="00985C18" w:rsidRPr="00F15B84">
        <w:t xml:space="preserve"> </w:t>
      </w:r>
      <w:r>
        <w:t>should be able to see the messages on the screen.</w:t>
      </w:r>
    </w:p>
    <w:p w14:paraId="3416D59A"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19" w:name="_Toc390432017"/>
      <w:r w:rsidRPr="00A4451D">
        <w:rPr>
          <w:rFonts w:ascii="Calibri" w:hAnsi="Calibri" w:cs="Times New Roman"/>
          <w:b/>
          <w:bCs w:val="0"/>
          <w:color w:val="1F497D"/>
          <w:sz w:val="22"/>
          <w:szCs w:val="26"/>
          <w:lang w:eastAsia="en-US"/>
        </w:rPr>
        <w:t>Business rules</w:t>
      </w:r>
      <w:bookmarkEnd w:id="819"/>
    </w:p>
    <w:p w14:paraId="6B0D51A1" w14:textId="77777777" w:rsidR="00F44D22" w:rsidRDefault="00F15B84" w:rsidP="00927897">
      <w:pPr>
        <w:numPr>
          <w:ilvl w:val="0"/>
          <w:numId w:val="22"/>
        </w:numPr>
        <w:rPr>
          <w:rFonts w:ascii="Calibri" w:hAnsi="Calibri" w:cs="Times New Roman"/>
          <w:bCs w:val="0"/>
          <w:sz w:val="22"/>
          <w:szCs w:val="24"/>
          <w:lang w:eastAsia="en-US"/>
        </w:rPr>
      </w:pPr>
      <w:r w:rsidRPr="00F15B84">
        <w:rPr>
          <w:rFonts w:ascii="Calibri" w:hAnsi="Calibri" w:cs="Times New Roman"/>
          <w:bCs w:val="0"/>
          <w:sz w:val="22"/>
          <w:szCs w:val="24"/>
          <w:lang w:eastAsia="en-US"/>
        </w:rPr>
        <w:t>Client ID must be unique</w:t>
      </w:r>
    </w:p>
    <w:p w14:paraId="790181C6" w14:textId="77777777" w:rsidR="00E33BD9" w:rsidRDefault="00E33BD9" w:rsidP="00927897">
      <w:pPr>
        <w:numPr>
          <w:ilvl w:val="0"/>
          <w:numId w:val="22"/>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49DC8589" w14:textId="77777777" w:rsidR="00E33BD9" w:rsidRDefault="00E33BD9" w:rsidP="00927897">
      <w:pPr>
        <w:numPr>
          <w:ilvl w:val="0"/>
          <w:numId w:val="22"/>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2BFBB54F" w14:textId="77777777" w:rsidR="00E74578" w:rsidRPr="00E33BD9" w:rsidRDefault="00E33BD9" w:rsidP="00927897">
      <w:pPr>
        <w:numPr>
          <w:ilvl w:val="0"/>
          <w:numId w:val="22"/>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726757AF" w14:textId="77777777" w:rsidR="00E33BD9" w:rsidRPr="00E33BD9" w:rsidRDefault="00E33BD9" w:rsidP="00927897">
      <w:pPr>
        <w:numPr>
          <w:ilvl w:val="0"/>
          <w:numId w:val="22"/>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019BD96D" w14:textId="77777777" w:rsidR="00B16A86"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0" w:name="_Toc390432018"/>
      <w:r w:rsidRPr="00A4451D">
        <w:rPr>
          <w:rFonts w:ascii="Calibri" w:hAnsi="Calibri" w:cs="Times New Roman"/>
          <w:b/>
          <w:bCs w:val="0"/>
          <w:color w:val="1F497D"/>
          <w:sz w:val="22"/>
          <w:szCs w:val="26"/>
          <w:lang w:eastAsia="en-US"/>
        </w:rPr>
        <w:t>Inputs and outputs</w:t>
      </w:r>
      <w:bookmarkEnd w:id="820"/>
    </w:p>
    <w:p w14:paraId="52F0E005" w14:textId="77777777" w:rsidR="00CF7628" w:rsidRPr="00774857" w:rsidRDefault="00CF7628" w:rsidP="00B16A86">
      <w:pPr>
        <w:keepNext/>
        <w:keepLines/>
        <w:widowControl/>
        <w:tabs>
          <w:tab w:val="left" w:pos="540"/>
        </w:tabs>
        <w:spacing w:before="120" w:after="120"/>
        <w:jc w:val="left"/>
        <w:outlineLvl w:val="1"/>
        <w:rPr>
          <w:rFonts w:ascii="Calibri" w:hAnsi="Calibri" w:cs="Times New Roman"/>
          <w:b/>
          <w:bCs w:val="0"/>
          <w:color w:val="1F497D"/>
          <w:sz w:val="22"/>
          <w:szCs w:val="26"/>
          <w:lang w:eastAsia="en-US"/>
        </w:rPr>
      </w:pPr>
    </w:p>
    <w:p w14:paraId="7DCF0D36" w14:textId="77777777" w:rsidR="00B16A86" w:rsidRDefault="00B16A86" w:rsidP="00B16A86">
      <w:pPr>
        <w:keepNext/>
        <w:keepLines/>
        <w:widowControl/>
        <w:spacing w:before="120" w:after="120"/>
        <w:jc w:val="left"/>
        <w:outlineLvl w:val="0"/>
        <w:rPr>
          <w:rFonts w:ascii="Calibri" w:hAnsi="Calibri" w:cs="Times New Roman"/>
          <w:b/>
          <w:bCs w:val="0"/>
          <w:color w:val="1F497D"/>
          <w:sz w:val="24"/>
          <w:szCs w:val="32"/>
          <w:lang w:eastAsia="en-US"/>
        </w:rPr>
      </w:pPr>
    </w:p>
    <w:p w14:paraId="0B3ABD6B" w14:textId="77777777" w:rsidR="00CF7628" w:rsidRPr="00A4451D" w:rsidRDefault="00B16A86" w:rsidP="00652F8F">
      <w:pPr>
        <w:keepNext/>
        <w:keepLines/>
        <w:widowControl/>
        <w:numPr>
          <w:ilvl w:val="0"/>
          <w:numId w:val="16"/>
        </w:numPr>
        <w:spacing w:before="120" w:after="120"/>
        <w:ind w:left="540" w:hanging="540"/>
        <w:jc w:val="left"/>
        <w:outlineLvl w:val="0"/>
        <w:rPr>
          <w:rFonts w:ascii="Calibri" w:hAnsi="Calibri" w:cs="Times New Roman"/>
          <w:b/>
          <w:bCs w:val="0"/>
          <w:color w:val="1F497D"/>
          <w:sz w:val="24"/>
          <w:szCs w:val="32"/>
          <w:lang w:eastAsia="en-US"/>
        </w:rPr>
      </w:pPr>
      <w:r>
        <w:rPr>
          <w:rFonts w:ascii="Calibri" w:hAnsi="Calibri" w:cs="Times New Roman"/>
          <w:b/>
          <w:bCs w:val="0"/>
          <w:color w:val="1F497D"/>
          <w:sz w:val="24"/>
          <w:szCs w:val="32"/>
          <w:lang w:eastAsia="en-US"/>
        </w:rPr>
        <w:br w:type="page"/>
      </w:r>
      <w:bookmarkStart w:id="821" w:name="_Toc390432019"/>
      <w:r w:rsidR="00985C18">
        <w:rPr>
          <w:rFonts w:ascii="Calibri" w:hAnsi="Calibri" w:cs="Times New Roman"/>
          <w:b/>
          <w:bCs w:val="0"/>
          <w:color w:val="1F497D"/>
          <w:sz w:val="24"/>
          <w:szCs w:val="32"/>
          <w:lang w:eastAsia="en-US"/>
        </w:rPr>
        <w:t>D</w:t>
      </w:r>
      <w:r w:rsidR="00D76285">
        <w:rPr>
          <w:rFonts w:ascii="Calibri" w:hAnsi="Calibri" w:cs="Times New Roman"/>
          <w:b/>
          <w:bCs w:val="0"/>
          <w:color w:val="1F497D"/>
          <w:sz w:val="24"/>
          <w:szCs w:val="32"/>
          <w:lang w:eastAsia="en-US"/>
        </w:rPr>
        <w:t>ocuments signing</w:t>
      </w:r>
      <w:r w:rsidR="00CF7628" w:rsidRPr="00A4451D">
        <w:rPr>
          <w:rFonts w:ascii="Calibri" w:hAnsi="Calibri" w:cs="Times New Roman"/>
          <w:b/>
          <w:bCs w:val="0"/>
          <w:color w:val="1F497D"/>
          <w:sz w:val="24"/>
          <w:szCs w:val="32"/>
          <w:lang w:eastAsia="en-US"/>
        </w:rPr>
        <w:t>, verification of signed documents, bank account opening and auction function activation</w:t>
      </w:r>
      <w:bookmarkEnd w:id="821"/>
    </w:p>
    <w:p w14:paraId="67815B74"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2" w:name="_Toc390432020"/>
      <w:r w:rsidRPr="00A4451D">
        <w:rPr>
          <w:rFonts w:ascii="Calibri" w:hAnsi="Calibri" w:cs="Times New Roman"/>
          <w:b/>
          <w:bCs w:val="0"/>
          <w:color w:val="1F497D"/>
          <w:sz w:val="22"/>
          <w:szCs w:val="26"/>
          <w:lang w:eastAsia="en-US"/>
        </w:rPr>
        <w:t>Function description</w:t>
      </w:r>
      <w:bookmarkEnd w:id="822"/>
    </w:p>
    <w:p w14:paraId="689E6A13" w14:textId="77777777" w:rsidR="0086367E" w:rsidRPr="001F04A6" w:rsidRDefault="005E44CC" w:rsidP="001F04A6">
      <w:pPr>
        <w:widowControl/>
        <w:spacing w:after="160" w:line="259" w:lineRule="auto"/>
        <w:jc w:val="left"/>
        <w:rPr>
          <w:rFonts w:ascii="Calibri" w:hAnsi="Calibri" w:cs="Times New Roman"/>
          <w:bCs w:val="0"/>
          <w:sz w:val="22"/>
          <w:szCs w:val="26"/>
          <w:lang w:eastAsia="en-US"/>
        </w:rPr>
      </w:pPr>
      <w:r w:rsidRPr="005E44CC">
        <w:rPr>
          <w:rFonts w:ascii="Calibri" w:hAnsi="Calibri" w:cs="Times New Roman"/>
          <w:bCs w:val="0"/>
          <w:sz w:val="22"/>
          <w:szCs w:val="26"/>
          <w:lang w:eastAsia="en-US"/>
        </w:rPr>
        <w:t xml:space="preserve">After the buyer’s identity is confirmed, they are required to go to branch to sign the necessary documents. After the investor sign, the MBO/SBO/i-Factor sales team is required to open a VPBank bank account (in case of new customers) for the investor. </w:t>
      </w:r>
      <w:r w:rsidR="00577AB5" w:rsidRPr="005E44CC">
        <w:rPr>
          <w:rFonts w:ascii="Calibri" w:hAnsi="Calibri" w:cs="Times New Roman"/>
          <w:bCs w:val="0"/>
          <w:sz w:val="22"/>
          <w:szCs w:val="26"/>
          <w:lang w:eastAsia="en-US"/>
        </w:rPr>
        <w:t>In case</w:t>
      </w:r>
      <w:r w:rsidRPr="005E44CC">
        <w:rPr>
          <w:rFonts w:ascii="Calibri" w:hAnsi="Calibri" w:cs="Times New Roman"/>
          <w:bCs w:val="0"/>
          <w:sz w:val="22"/>
          <w:szCs w:val="26"/>
          <w:lang w:eastAsia="en-US"/>
        </w:rPr>
        <w:t xml:space="preserve"> of existing VPBank customer, ask for the investor VPBank account details and fill in the i-Factor system and the contract. The investor is required to have enough money in the bank account (amount is defined by VPBank) to cover cancellation fees…). </w:t>
      </w:r>
      <w:r>
        <w:rPr>
          <w:rFonts w:ascii="Calibri" w:hAnsi="Calibri" w:cs="Times New Roman"/>
          <w:bCs w:val="0"/>
          <w:sz w:val="22"/>
          <w:szCs w:val="26"/>
          <w:lang w:eastAsia="en-US"/>
        </w:rPr>
        <w:t>The investor is also given an i-Factor package</w:t>
      </w:r>
      <w:r w:rsidRPr="005E44CC">
        <w:rPr>
          <w:rFonts w:ascii="Calibri" w:hAnsi="Calibri" w:cs="Times New Roman"/>
          <w:bCs w:val="0"/>
          <w:sz w:val="22"/>
          <w:szCs w:val="26"/>
          <w:lang w:eastAsia="en-US"/>
        </w:rPr>
        <w:t xml:space="preserve"> Lastly, after the documents are signed by the Head of SME center/ Head of i-Factor and verified by the underwriting team, the auction function will be activated within the next 24 hours and the investor should be ready to bid for invoice.</w:t>
      </w:r>
    </w:p>
    <w:p w14:paraId="20583B30"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3" w:name="_Toc390432021"/>
      <w:r w:rsidRPr="00A4451D">
        <w:rPr>
          <w:rFonts w:ascii="Calibri" w:hAnsi="Calibri" w:cs="Times New Roman"/>
          <w:b/>
          <w:bCs w:val="0"/>
          <w:color w:val="1F497D"/>
          <w:sz w:val="22"/>
          <w:szCs w:val="26"/>
          <w:lang w:eastAsia="en-US"/>
        </w:rPr>
        <w:t>Operation process</w:t>
      </w:r>
      <w:bookmarkEnd w:id="823"/>
    </w:p>
    <w:p w14:paraId="73E36392" w14:textId="77777777" w:rsidR="005425A6" w:rsidRDefault="00FA4C37" w:rsidP="006C502D">
      <w:pPr>
        <w:keepNext/>
        <w:keepLines/>
        <w:widowControl/>
        <w:tabs>
          <w:tab w:val="left" w:pos="540"/>
        </w:tabs>
        <w:spacing w:before="120" w:after="120"/>
        <w:ind w:left="49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73B7D35B" wp14:editId="6E344251">
            <wp:extent cx="5770880" cy="2824480"/>
            <wp:effectExtent l="0" t="0" r="0" b="0"/>
            <wp:docPr id="41" name="图片 4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0880" cy="2824480"/>
                    </a:xfrm>
                    <a:prstGeom prst="rect">
                      <a:avLst/>
                    </a:prstGeom>
                    <a:noFill/>
                    <a:ln>
                      <a:noFill/>
                    </a:ln>
                  </pic:spPr>
                </pic:pic>
              </a:graphicData>
            </a:graphic>
          </wp:inline>
        </w:drawing>
      </w:r>
    </w:p>
    <w:p w14:paraId="756FCEA6" w14:textId="77777777" w:rsidR="005425A6" w:rsidRPr="00A4451D" w:rsidRDefault="00FA4C37" w:rsidP="006C502D">
      <w:pPr>
        <w:keepNext/>
        <w:keepLines/>
        <w:widowControl/>
        <w:tabs>
          <w:tab w:val="left" w:pos="540"/>
        </w:tabs>
        <w:spacing w:before="120" w:after="120"/>
        <w:ind w:left="490"/>
        <w:jc w:val="left"/>
        <w:rPr>
          <w:rFonts w:ascii="Calibri" w:hAnsi="Calibri" w:cs="Times New Roman"/>
          <w:b/>
          <w:bCs w:val="0"/>
          <w:color w:val="1F497D"/>
          <w:sz w:val="22"/>
          <w:szCs w:val="26"/>
          <w:lang w:eastAsia="en-US"/>
        </w:rPr>
      </w:pPr>
      <w:r>
        <w:rPr>
          <w:rFonts w:ascii="Calibri" w:hAnsi="Calibri" w:cs="Times New Roman"/>
          <w:b/>
          <w:bCs w:val="0"/>
          <w:noProof/>
          <w:color w:val="1F497D"/>
          <w:sz w:val="22"/>
          <w:szCs w:val="26"/>
        </w:rPr>
        <w:drawing>
          <wp:inline distT="0" distB="0" distL="0" distR="0" wp14:anchorId="65E10BCB" wp14:editId="058E5A05">
            <wp:extent cx="5760720" cy="2794000"/>
            <wp:effectExtent l="0" t="0" r="5080" b="0"/>
            <wp:docPr id="42" name="图片 42"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794000"/>
                    </a:xfrm>
                    <a:prstGeom prst="rect">
                      <a:avLst/>
                    </a:prstGeom>
                    <a:noFill/>
                    <a:ln>
                      <a:noFill/>
                    </a:ln>
                  </pic:spPr>
                </pic:pic>
              </a:graphicData>
            </a:graphic>
          </wp:inline>
        </w:drawing>
      </w:r>
    </w:p>
    <w:p w14:paraId="5D57A4D3" w14:textId="77777777" w:rsidR="00300A20" w:rsidRPr="00C76953" w:rsidRDefault="00F427C3" w:rsidP="0016683C">
      <w:r>
        <w:pict w14:anchorId="41201B2D">
          <v:shape id="_x0000_i1039" type="#_x0000_t75" style="width:454pt;height:437pt">
            <v:imagedata r:id="rId54" o:title=""/>
          </v:shape>
        </w:pict>
      </w:r>
    </w:p>
    <w:p w14:paraId="065B0980"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4" w:name="_Toc390432022"/>
      <w:r w:rsidRPr="00A4451D">
        <w:rPr>
          <w:rFonts w:ascii="Calibri" w:hAnsi="Calibri" w:cs="Times New Roman"/>
          <w:b/>
          <w:bCs w:val="0"/>
          <w:color w:val="1F497D"/>
          <w:sz w:val="22"/>
          <w:szCs w:val="26"/>
          <w:lang w:eastAsia="en-US"/>
        </w:rPr>
        <w:t>Process description</w:t>
      </w:r>
      <w:bookmarkEnd w:id="824"/>
    </w:p>
    <w:p w14:paraId="6D88149E" w14:textId="77777777" w:rsidR="0016683C" w:rsidRDefault="0016683C" w:rsidP="00927897">
      <w:pPr>
        <w:numPr>
          <w:ilvl w:val="0"/>
          <w:numId w:val="127"/>
        </w:numPr>
        <w:rPr>
          <w:rFonts w:ascii="Calibri" w:hAnsi="Calibri" w:cs="Times New Roman"/>
          <w:bCs w:val="0"/>
          <w:sz w:val="22"/>
          <w:szCs w:val="24"/>
          <w:lang w:eastAsia="en-US"/>
        </w:rPr>
      </w:pPr>
      <w:r>
        <w:rPr>
          <w:rFonts w:ascii="Calibri" w:hAnsi="Calibri"/>
          <w:sz w:val="22"/>
          <w:szCs w:val="22"/>
        </w:rPr>
        <w:t xml:space="preserve">The </w:t>
      </w:r>
      <w:r w:rsidRPr="0004121F">
        <w:rPr>
          <w:rFonts w:ascii="Calibri" w:hAnsi="Calibri"/>
          <w:sz w:val="22"/>
          <w:szCs w:val="22"/>
        </w:rPr>
        <w:t>SBO/MBO (branch) or the i-Factor sales team member (HO)</w:t>
      </w:r>
      <w:r>
        <w:rPr>
          <w:rFonts w:ascii="Calibri" w:hAnsi="Calibri"/>
          <w:sz w:val="22"/>
          <w:szCs w:val="22"/>
        </w:rPr>
        <w:t xml:space="preserve"> </w:t>
      </w:r>
      <w:r w:rsidRPr="0004121F">
        <w:rPr>
          <w:rFonts w:ascii="Calibri" w:hAnsi="Calibri" w:cs="Times New Roman"/>
          <w:bCs w:val="0"/>
          <w:sz w:val="22"/>
          <w:szCs w:val="22"/>
          <w:lang w:eastAsia="en-US"/>
        </w:rPr>
        <w:t>receive</w:t>
      </w:r>
      <w:r w:rsidRPr="0004121F">
        <w:rPr>
          <w:rFonts w:ascii="Calibri" w:hAnsi="Calibri" w:cs="Times New Roman"/>
          <w:bCs w:val="0"/>
          <w:sz w:val="24"/>
          <w:szCs w:val="24"/>
          <w:lang w:eastAsia="en-US"/>
        </w:rPr>
        <w:t xml:space="preserve"> </w:t>
      </w:r>
      <w:r>
        <w:rPr>
          <w:rFonts w:ascii="Calibri" w:hAnsi="Calibri" w:cs="Times New Roman"/>
          <w:bCs w:val="0"/>
          <w:sz w:val="22"/>
          <w:szCs w:val="24"/>
          <w:lang w:eastAsia="en-US"/>
        </w:rPr>
        <w:t>the notification from CS and:</w:t>
      </w:r>
    </w:p>
    <w:p w14:paraId="188BD62E" w14:textId="77777777" w:rsidR="0016683C" w:rsidRDefault="0016683C" w:rsidP="00927897">
      <w:pPr>
        <w:pStyle w:val="afff"/>
        <w:numPr>
          <w:ilvl w:val="0"/>
          <w:numId w:val="128"/>
        </w:numPr>
      </w:pPr>
      <w:r>
        <w:t>S</w:t>
      </w:r>
      <w:r w:rsidRPr="00E977D9">
        <w:t>elect the list of necessary legal documents for</w:t>
      </w:r>
      <w:r>
        <w:t xml:space="preserve"> buyer and print them out and ask the buyer to sign.</w:t>
      </w:r>
    </w:p>
    <w:p w14:paraId="47A46206" w14:textId="77777777" w:rsidR="0016683C" w:rsidRDefault="0016683C" w:rsidP="00927897">
      <w:pPr>
        <w:pStyle w:val="afff"/>
        <w:numPr>
          <w:ilvl w:val="0"/>
          <w:numId w:val="128"/>
        </w:numPr>
      </w:pPr>
      <w:r>
        <w:t xml:space="preserve">Open bank account for the buyer in case of new VPBank customer. If existing customer, ask for bank account details. </w:t>
      </w:r>
    </w:p>
    <w:p w14:paraId="08516CAE" w14:textId="77777777" w:rsidR="0016683C" w:rsidRDefault="0016683C" w:rsidP="00927897">
      <w:pPr>
        <w:pStyle w:val="afff"/>
        <w:numPr>
          <w:ilvl w:val="0"/>
          <w:numId w:val="128"/>
        </w:numPr>
      </w:pPr>
      <w:r>
        <w:t>Require the buyer to deposit a minimum registration deposit into the bank account.</w:t>
      </w:r>
      <w:r w:rsidR="0093624A">
        <w:t xml:space="preserve"> The amount will be frozen.</w:t>
      </w:r>
    </w:p>
    <w:p w14:paraId="36C30349" w14:textId="77777777" w:rsidR="0016683C" w:rsidRDefault="0016683C" w:rsidP="00927897">
      <w:pPr>
        <w:pStyle w:val="afff"/>
        <w:numPr>
          <w:ilvl w:val="0"/>
          <w:numId w:val="128"/>
        </w:numPr>
      </w:pPr>
      <w:r>
        <w:t>Fill the bank account number into i-Factor system and the contract.</w:t>
      </w:r>
    </w:p>
    <w:p w14:paraId="7261EA92" w14:textId="77777777" w:rsidR="0016683C" w:rsidRDefault="0016683C" w:rsidP="00927897">
      <w:pPr>
        <w:pStyle w:val="afff"/>
        <w:numPr>
          <w:ilvl w:val="0"/>
          <w:numId w:val="128"/>
        </w:numPr>
      </w:pPr>
      <w:r>
        <w:t>Give</w:t>
      </w:r>
      <w:r w:rsidR="00B34CF6">
        <w:t xml:space="preserve"> buyer</w:t>
      </w:r>
      <w:r>
        <w:t xml:space="preserve"> the i-Factor package</w:t>
      </w:r>
    </w:p>
    <w:p w14:paraId="3170E830" w14:textId="77777777" w:rsidR="0016683C" w:rsidRDefault="0016683C" w:rsidP="00927897">
      <w:pPr>
        <w:numPr>
          <w:ilvl w:val="0"/>
          <w:numId w:val="127"/>
        </w:numPr>
        <w:rPr>
          <w:rFonts w:ascii="Calibri" w:hAnsi="Calibri"/>
          <w:sz w:val="22"/>
          <w:szCs w:val="22"/>
        </w:rPr>
      </w:pPr>
      <w:r w:rsidRPr="00D73F66">
        <w:rPr>
          <w:rFonts w:ascii="Calibri" w:hAnsi="Calibri"/>
          <w:sz w:val="22"/>
          <w:szCs w:val="22"/>
        </w:rPr>
        <w:t xml:space="preserve">The </w:t>
      </w:r>
      <w:r w:rsidR="00B34CF6">
        <w:rPr>
          <w:rFonts w:ascii="Calibri" w:hAnsi="Calibri"/>
          <w:sz w:val="22"/>
          <w:szCs w:val="22"/>
        </w:rPr>
        <w:t>buyer</w:t>
      </w:r>
      <w:r w:rsidRPr="00D73F66">
        <w:rPr>
          <w:rFonts w:ascii="Calibri" w:hAnsi="Calibri"/>
          <w:sz w:val="22"/>
          <w:szCs w:val="22"/>
        </w:rPr>
        <w:t xml:space="preserve"> then</w:t>
      </w:r>
      <w:r>
        <w:rPr>
          <w:rFonts w:ascii="Calibri" w:hAnsi="Calibri"/>
          <w:sz w:val="22"/>
          <w:szCs w:val="22"/>
        </w:rPr>
        <w:t>:</w:t>
      </w:r>
    </w:p>
    <w:p w14:paraId="53884ABC" w14:textId="77777777" w:rsidR="0016683C" w:rsidRDefault="0016683C" w:rsidP="00927897">
      <w:pPr>
        <w:pStyle w:val="afff"/>
        <w:numPr>
          <w:ilvl w:val="0"/>
          <w:numId w:val="129"/>
        </w:numPr>
      </w:pPr>
      <w:r>
        <w:t>S</w:t>
      </w:r>
      <w:r w:rsidRPr="00D73F66">
        <w:t xml:space="preserve">ign the legal documents </w:t>
      </w:r>
    </w:p>
    <w:p w14:paraId="2EA7EB36" w14:textId="77777777" w:rsidR="0016683C" w:rsidRDefault="0016683C" w:rsidP="00927897">
      <w:pPr>
        <w:pStyle w:val="afff"/>
        <w:numPr>
          <w:ilvl w:val="0"/>
          <w:numId w:val="129"/>
        </w:numPr>
      </w:pPr>
      <w:r>
        <w:t>Deposit the minimum registration amount as required by VPBank</w:t>
      </w:r>
      <w:r w:rsidR="0093624A">
        <w:t>. The amount will be frozen.</w:t>
      </w:r>
    </w:p>
    <w:p w14:paraId="7AF73315" w14:textId="77777777" w:rsidR="0016683C" w:rsidRPr="00D73F66" w:rsidRDefault="0016683C" w:rsidP="00927897">
      <w:pPr>
        <w:pStyle w:val="afff"/>
        <w:numPr>
          <w:ilvl w:val="0"/>
          <w:numId w:val="129"/>
        </w:numPr>
      </w:pPr>
      <w:r>
        <w:t>Receive the i-Factor package</w:t>
      </w:r>
    </w:p>
    <w:p w14:paraId="786F9CDE" w14:textId="77777777" w:rsidR="0016683C" w:rsidRPr="004B1EC4" w:rsidRDefault="0016683C" w:rsidP="00927897">
      <w:pPr>
        <w:numPr>
          <w:ilvl w:val="0"/>
          <w:numId w:val="127"/>
        </w:numPr>
        <w:rPr>
          <w:rFonts w:ascii="Calibri" w:hAnsi="Calibri" w:cs="Times New Roman"/>
          <w:bCs w:val="0"/>
          <w:sz w:val="22"/>
          <w:szCs w:val="24"/>
          <w:lang w:eastAsia="en-US"/>
        </w:rPr>
      </w:pPr>
      <w:r>
        <w:rPr>
          <w:rFonts w:ascii="Calibri" w:hAnsi="Calibri"/>
          <w:sz w:val="22"/>
          <w:szCs w:val="22"/>
        </w:rPr>
        <w:t xml:space="preserve">The </w:t>
      </w:r>
      <w:r w:rsidRPr="0004121F">
        <w:rPr>
          <w:rFonts w:ascii="Calibri" w:hAnsi="Calibri"/>
          <w:sz w:val="22"/>
          <w:szCs w:val="22"/>
        </w:rPr>
        <w:t>SBO/MBO (branch) or the i-Factor sales team member (HO)</w:t>
      </w:r>
      <w:r>
        <w:rPr>
          <w:rFonts w:ascii="Calibri" w:hAnsi="Calibri"/>
          <w:sz w:val="22"/>
          <w:szCs w:val="22"/>
        </w:rPr>
        <w:t xml:space="preserve"> </w:t>
      </w:r>
      <w:r w:rsidRPr="004B1EC4">
        <w:rPr>
          <w:rFonts w:ascii="Calibri" w:hAnsi="Calibri" w:cs="Times New Roman"/>
          <w:bCs w:val="0"/>
          <w:sz w:val="22"/>
          <w:szCs w:val="24"/>
          <w:lang w:eastAsia="en-US"/>
        </w:rPr>
        <w:t xml:space="preserve">verify the </w:t>
      </w:r>
      <w:r w:rsidR="00B34CF6">
        <w:rPr>
          <w:rFonts w:ascii="Calibri" w:hAnsi="Calibri" w:cs="Times New Roman"/>
          <w:bCs w:val="0"/>
          <w:sz w:val="22"/>
          <w:szCs w:val="24"/>
          <w:lang w:eastAsia="en-US"/>
        </w:rPr>
        <w:t>buyer</w:t>
      </w:r>
      <w:r w:rsidRPr="004B1EC4">
        <w:rPr>
          <w:rFonts w:ascii="Calibri" w:hAnsi="Calibri" w:cs="Times New Roman"/>
          <w:bCs w:val="0"/>
          <w:sz w:val="22"/>
          <w:szCs w:val="24"/>
          <w:lang w:eastAsia="en-US"/>
        </w:rPr>
        <w:t xml:space="preserve">’s ID, signature and upload the </w:t>
      </w:r>
      <w:r>
        <w:rPr>
          <w:rFonts w:ascii="Calibri" w:hAnsi="Calibri" w:cs="Times New Roman"/>
          <w:bCs w:val="0"/>
          <w:sz w:val="22"/>
          <w:szCs w:val="24"/>
          <w:lang w:eastAsia="en-US"/>
        </w:rPr>
        <w:t>legal documents</w:t>
      </w:r>
      <w:r w:rsidRPr="004B1EC4">
        <w:rPr>
          <w:rFonts w:ascii="Calibri" w:hAnsi="Calibri" w:cs="Times New Roman"/>
          <w:bCs w:val="0"/>
          <w:sz w:val="22"/>
          <w:szCs w:val="24"/>
          <w:lang w:eastAsia="en-US"/>
        </w:rPr>
        <w:t xml:space="preserve"> into the system</w:t>
      </w:r>
    </w:p>
    <w:p w14:paraId="6CE1F4BF" w14:textId="77777777" w:rsidR="0016683C" w:rsidRDefault="0016683C" w:rsidP="00927897">
      <w:pPr>
        <w:pStyle w:val="afff"/>
        <w:numPr>
          <w:ilvl w:val="0"/>
          <w:numId w:val="130"/>
        </w:numPr>
      </w:pPr>
      <w:r>
        <w:t xml:space="preserve">The </w:t>
      </w:r>
      <w:r w:rsidRPr="0004121F">
        <w:t>SBO/MBO (branch) or the i-Factor sales team member (HO)</w:t>
      </w:r>
      <w:r>
        <w:t xml:space="preserve"> </w:t>
      </w:r>
      <w:r w:rsidRPr="004B1EC4">
        <w:t xml:space="preserve">is required to verify the </w:t>
      </w:r>
      <w:r w:rsidR="00B34CF6">
        <w:t>buyer</w:t>
      </w:r>
      <w:r w:rsidRPr="004B1EC4">
        <w:t>’s ID and signature.</w:t>
      </w:r>
    </w:p>
    <w:p w14:paraId="33772638" w14:textId="77777777" w:rsidR="0016683C" w:rsidRPr="004B1EC4" w:rsidRDefault="0016683C" w:rsidP="00927897">
      <w:pPr>
        <w:pStyle w:val="afff"/>
        <w:numPr>
          <w:ilvl w:val="0"/>
          <w:numId w:val="130"/>
        </w:numPr>
      </w:pPr>
      <w:r>
        <w:t>The documents will then be passed on to the Head of SME center (branch) or the Head of i-Factor (HO) to check and sign.</w:t>
      </w:r>
    </w:p>
    <w:p w14:paraId="7D01FC4B" w14:textId="77777777" w:rsidR="0016683C" w:rsidRPr="004B1EC4" w:rsidRDefault="0016683C" w:rsidP="00927897">
      <w:pPr>
        <w:pStyle w:val="afff"/>
        <w:numPr>
          <w:ilvl w:val="0"/>
          <w:numId w:val="130"/>
        </w:numPr>
      </w:pPr>
      <w:r w:rsidRPr="004B1EC4">
        <w:t xml:space="preserve">The documents will then be passed on to the </w:t>
      </w:r>
      <w:r>
        <w:t>underwriting team</w:t>
      </w:r>
      <w:r w:rsidRPr="004B1EC4">
        <w:t xml:space="preserve"> member for double check.</w:t>
      </w:r>
    </w:p>
    <w:p w14:paraId="5038D42A" w14:textId="77777777" w:rsidR="0016683C" w:rsidRPr="004B1EC4" w:rsidRDefault="0016683C" w:rsidP="00927897">
      <w:pPr>
        <w:numPr>
          <w:ilvl w:val="0"/>
          <w:numId w:val="127"/>
        </w:numPr>
        <w:rPr>
          <w:rFonts w:ascii="Calibri" w:hAnsi="Calibri" w:cs="Times New Roman"/>
          <w:bCs w:val="0"/>
          <w:sz w:val="22"/>
          <w:szCs w:val="24"/>
          <w:lang w:eastAsia="en-US"/>
        </w:rPr>
      </w:pPr>
      <w:r w:rsidRPr="004B1EC4">
        <w:rPr>
          <w:rFonts w:ascii="Calibri" w:hAnsi="Calibri" w:cs="Times New Roman"/>
          <w:bCs w:val="0"/>
          <w:sz w:val="22"/>
          <w:szCs w:val="24"/>
          <w:lang w:eastAsia="en-US"/>
        </w:rPr>
        <w:t xml:space="preserve">The </w:t>
      </w:r>
      <w:r>
        <w:rPr>
          <w:rFonts w:ascii="Calibri" w:hAnsi="Calibri" w:cs="Times New Roman"/>
          <w:bCs w:val="0"/>
          <w:sz w:val="22"/>
          <w:szCs w:val="24"/>
          <w:lang w:eastAsia="en-US"/>
        </w:rPr>
        <w:t>underwriting team</w:t>
      </w:r>
      <w:r w:rsidRPr="004B1EC4">
        <w:rPr>
          <w:rFonts w:ascii="Calibri" w:hAnsi="Calibri" w:cs="Times New Roman"/>
          <w:bCs w:val="0"/>
          <w:sz w:val="22"/>
          <w:szCs w:val="24"/>
          <w:lang w:eastAsia="en-US"/>
        </w:rPr>
        <w:t xml:space="preserve"> member double check the signature and uploaded documents</w:t>
      </w:r>
      <w:r w:rsidR="0093624A">
        <w:rPr>
          <w:rFonts w:ascii="Calibri" w:hAnsi="Calibri" w:cs="Times New Roman"/>
          <w:bCs w:val="0"/>
          <w:sz w:val="22"/>
          <w:szCs w:val="24"/>
          <w:lang w:eastAsia="en-US"/>
        </w:rPr>
        <w:t xml:space="preserve"> and verify the bank account number through the interface with VPBank core banking system</w:t>
      </w:r>
    </w:p>
    <w:p w14:paraId="2F30201B" w14:textId="77777777" w:rsidR="0016683C" w:rsidRPr="004B1EC4" w:rsidRDefault="0016683C" w:rsidP="00927897">
      <w:pPr>
        <w:pStyle w:val="afff"/>
        <w:numPr>
          <w:ilvl w:val="0"/>
          <w:numId w:val="131"/>
        </w:numPr>
      </w:pPr>
      <w:r w:rsidRPr="004B1EC4">
        <w:t xml:space="preserve">The </w:t>
      </w:r>
      <w:r>
        <w:t>underwriting team</w:t>
      </w:r>
      <w:r w:rsidRPr="004B1EC4">
        <w:t xml:space="preserve"> member should be able to receive notification from the </w:t>
      </w:r>
      <w:r w:rsidRPr="0004121F">
        <w:t>SBO/MBO (branch) or the i-Factor sales team member (HO)</w:t>
      </w:r>
      <w:r w:rsidRPr="004B1EC4">
        <w:t xml:space="preserve"> and </w:t>
      </w:r>
      <w:r>
        <w:t>check the</w:t>
      </w:r>
      <w:r w:rsidR="0093624A">
        <w:t xml:space="preserve"> </w:t>
      </w:r>
      <w:r w:rsidR="00B34CF6">
        <w:t>buyer’s</w:t>
      </w:r>
      <w:r>
        <w:t xml:space="preserve"> signature, legal do</w:t>
      </w:r>
      <w:r w:rsidR="0093624A">
        <w:t>cuments and verify bank account number using the interface with VPBank core banking system.</w:t>
      </w:r>
    </w:p>
    <w:p w14:paraId="644C8545" w14:textId="77777777" w:rsidR="0016683C" w:rsidRPr="004B1EC4" w:rsidRDefault="0016683C" w:rsidP="00927897">
      <w:pPr>
        <w:pStyle w:val="afff"/>
        <w:numPr>
          <w:ilvl w:val="0"/>
          <w:numId w:val="131"/>
        </w:numPr>
      </w:pPr>
      <w:r w:rsidRPr="004B1EC4">
        <w:t xml:space="preserve">If the double check gives negative results, the </w:t>
      </w:r>
      <w:r>
        <w:t>underwriting team</w:t>
      </w:r>
      <w:r w:rsidRPr="004B1EC4">
        <w:t xml:space="preserve"> member should “Inform </w:t>
      </w:r>
      <w:r w:rsidRPr="0004121F">
        <w:t>SBO/MBO (branch) or the i-Factor sales team member (HO)</w:t>
      </w:r>
      <w:r w:rsidRPr="004B1EC4">
        <w:t xml:space="preserve">” to contact the </w:t>
      </w:r>
      <w:r w:rsidR="00B34CF6">
        <w:t>buyer</w:t>
      </w:r>
      <w:r w:rsidRPr="004B1EC4">
        <w:t xml:space="preserve"> to come to branch again to re-sign the paperwork.</w:t>
      </w:r>
    </w:p>
    <w:p w14:paraId="66A1A39F" w14:textId="77777777" w:rsidR="0016683C" w:rsidRPr="004B1EC4" w:rsidRDefault="0016683C" w:rsidP="0016683C">
      <w:pPr>
        <w:pStyle w:val="afff"/>
        <w:ind w:left="810"/>
        <w:rPr>
          <w:color w:val="FF0000"/>
        </w:rPr>
      </w:pPr>
      <w:r w:rsidRPr="004B1EC4">
        <w:rPr>
          <w:color w:val="FF0000"/>
        </w:rPr>
        <w:t>Paste the notification content here</w:t>
      </w:r>
    </w:p>
    <w:p w14:paraId="620EF8C1" w14:textId="77777777" w:rsidR="0016683C" w:rsidRPr="004B1EC4" w:rsidRDefault="0016683C" w:rsidP="00927897">
      <w:pPr>
        <w:pStyle w:val="afff"/>
        <w:numPr>
          <w:ilvl w:val="0"/>
          <w:numId w:val="131"/>
        </w:numPr>
      </w:pPr>
      <w:r w:rsidRPr="004B1EC4">
        <w:t xml:space="preserve">The </w:t>
      </w:r>
      <w:r w:rsidR="00B34CF6">
        <w:t>buyre</w:t>
      </w:r>
      <w:r w:rsidRPr="004B1EC4">
        <w:t xml:space="preserve"> come to branch again to re-sign the paperwork. The flow goes back to step </w:t>
      </w:r>
      <w:r w:rsidR="00B34CF6">
        <w:t>3</w:t>
      </w:r>
      <w:r w:rsidRPr="004B1EC4">
        <w:t>-&gt;</w:t>
      </w:r>
      <w:r w:rsidR="00B34CF6">
        <w:t>MBO/SBO/i-Factor sales team member</w:t>
      </w:r>
      <w:r w:rsidRPr="004B1EC4">
        <w:t xml:space="preserve"> do first round checking -&gt; </w:t>
      </w:r>
      <w:r>
        <w:t>underwriting team</w:t>
      </w:r>
      <w:r w:rsidRPr="004B1EC4">
        <w:t xml:space="preserve"> member do second round checking until the documents are all verified.</w:t>
      </w:r>
    </w:p>
    <w:p w14:paraId="7369F6D3" w14:textId="77777777" w:rsidR="0016683C" w:rsidRPr="004B1EC4" w:rsidRDefault="0016683C" w:rsidP="00927897">
      <w:pPr>
        <w:pStyle w:val="afff"/>
        <w:numPr>
          <w:ilvl w:val="0"/>
          <w:numId w:val="131"/>
        </w:numPr>
      </w:pPr>
      <w:r w:rsidRPr="004B1EC4">
        <w:t xml:space="preserve">If the </w:t>
      </w:r>
      <w:r>
        <w:t xml:space="preserve">double check result is positive, </w:t>
      </w:r>
      <w:r w:rsidRPr="004B1EC4">
        <w:t xml:space="preserve">the </w:t>
      </w:r>
      <w:r>
        <w:t>underwriting team</w:t>
      </w:r>
      <w:r w:rsidRPr="004B1EC4">
        <w:t xml:space="preserve"> member should be able to click on “Activate auction” to release the </w:t>
      </w:r>
      <w:r w:rsidR="00B34CF6">
        <w:t>buyer</w:t>
      </w:r>
      <w:r w:rsidRPr="004B1EC4">
        <w:t xml:space="preserve"> onto the platform. By clicking this, the system will automatically send SMS/email to inform the </w:t>
      </w:r>
      <w:r w:rsidR="00B34CF6">
        <w:t>buyer</w:t>
      </w:r>
      <w:r w:rsidRPr="004B1EC4">
        <w:t xml:space="preserve"> of the activation.</w:t>
      </w:r>
    </w:p>
    <w:p w14:paraId="432F0060" w14:textId="77777777" w:rsidR="0016683C" w:rsidRPr="004B1EC4" w:rsidRDefault="0016683C" w:rsidP="0016683C">
      <w:pPr>
        <w:pStyle w:val="afff"/>
        <w:ind w:left="810"/>
        <w:rPr>
          <w:color w:val="FF0000"/>
        </w:rPr>
      </w:pPr>
      <w:r w:rsidRPr="004B1EC4">
        <w:rPr>
          <w:color w:val="FF0000"/>
        </w:rPr>
        <w:t>Paste the notification content here</w:t>
      </w:r>
    </w:p>
    <w:p w14:paraId="7D2E494C" w14:textId="77777777" w:rsidR="0016683C" w:rsidRPr="00774857" w:rsidRDefault="0016683C" w:rsidP="00927897">
      <w:pPr>
        <w:pStyle w:val="afff"/>
        <w:numPr>
          <w:ilvl w:val="0"/>
          <w:numId w:val="131"/>
        </w:numPr>
      </w:pPr>
      <w:r w:rsidRPr="004B1EC4">
        <w:t xml:space="preserve">When the </w:t>
      </w:r>
      <w:r w:rsidR="00B34CF6">
        <w:t>buyer</w:t>
      </w:r>
      <w:r w:rsidRPr="004B1EC4">
        <w:t xml:space="preserve"> log in to the platform, they should now be able to access the auction function (</w:t>
      </w:r>
      <w:r w:rsidR="00B34CF6">
        <w:t>bid for</w:t>
      </w:r>
      <w:r w:rsidRPr="004B1EC4">
        <w:t xml:space="preserve"> invoices).</w:t>
      </w:r>
    </w:p>
    <w:p w14:paraId="73BEF46C" w14:textId="77777777" w:rsidR="00CF7628"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5" w:name="_Toc390432023"/>
      <w:r w:rsidRPr="00A4451D">
        <w:rPr>
          <w:rFonts w:ascii="Calibri" w:hAnsi="Calibri" w:cs="Times New Roman"/>
          <w:b/>
          <w:bCs w:val="0"/>
          <w:color w:val="1F497D"/>
          <w:sz w:val="22"/>
          <w:szCs w:val="26"/>
          <w:lang w:eastAsia="en-US"/>
        </w:rPr>
        <w:t>Business rules</w:t>
      </w:r>
      <w:bookmarkEnd w:id="825"/>
    </w:p>
    <w:p w14:paraId="7FB3D156" w14:textId="77777777" w:rsidR="00611601" w:rsidRPr="00611601" w:rsidRDefault="00611601" w:rsidP="00927897">
      <w:pPr>
        <w:numPr>
          <w:ilvl w:val="0"/>
          <w:numId w:val="73"/>
        </w:numPr>
        <w:rPr>
          <w:rFonts w:ascii="Calibri" w:hAnsi="Calibri" w:cs="Times New Roman"/>
          <w:bCs w:val="0"/>
          <w:sz w:val="22"/>
          <w:szCs w:val="24"/>
          <w:lang w:eastAsia="en-US"/>
        </w:rPr>
      </w:pPr>
      <w:r w:rsidRPr="00611601">
        <w:rPr>
          <w:rFonts w:ascii="Calibri" w:hAnsi="Calibri" w:cs="Times New Roman"/>
          <w:bCs w:val="0"/>
          <w:sz w:val="22"/>
          <w:szCs w:val="24"/>
          <w:lang w:eastAsia="en-US"/>
        </w:rPr>
        <w:t xml:space="preserve">The auction function should be activated within the next 24 </w:t>
      </w:r>
      <w:r w:rsidR="00925F7A" w:rsidRPr="00611601">
        <w:rPr>
          <w:rFonts w:ascii="Calibri" w:hAnsi="Calibri" w:cs="Times New Roman"/>
          <w:bCs w:val="0"/>
          <w:sz w:val="22"/>
          <w:szCs w:val="24"/>
          <w:lang w:eastAsia="en-US"/>
        </w:rPr>
        <w:t>hrs.</w:t>
      </w:r>
    </w:p>
    <w:p w14:paraId="3072C50F" w14:textId="77777777" w:rsidR="00611601" w:rsidRDefault="00611601" w:rsidP="00927897">
      <w:pPr>
        <w:numPr>
          <w:ilvl w:val="0"/>
          <w:numId w:val="73"/>
        </w:numPr>
        <w:rPr>
          <w:rFonts w:ascii="Calibri" w:hAnsi="Calibri" w:cs="Times New Roman"/>
          <w:bCs w:val="0"/>
          <w:sz w:val="22"/>
          <w:szCs w:val="24"/>
          <w:lang w:eastAsia="en-US"/>
        </w:rPr>
      </w:pPr>
      <w:r w:rsidRPr="00611601">
        <w:rPr>
          <w:rFonts w:ascii="Calibri" w:hAnsi="Calibri" w:cs="Times New Roman"/>
          <w:bCs w:val="0"/>
          <w:sz w:val="22"/>
          <w:szCs w:val="24"/>
          <w:lang w:eastAsia="en-US"/>
        </w:rPr>
        <w:t>The bank account of the investor should be linked to</w:t>
      </w:r>
      <w:r w:rsidR="00774857">
        <w:rPr>
          <w:rFonts w:ascii="Calibri" w:hAnsi="Calibri" w:cs="Times New Roman"/>
          <w:bCs w:val="0"/>
          <w:sz w:val="22"/>
          <w:szCs w:val="24"/>
          <w:lang w:eastAsia="en-US"/>
        </w:rPr>
        <w:t xml:space="preserve"> his i-Factor account</w:t>
      </w:r>
    </w:p>
    <w:p w14:paraId="3DFE8AD2" w14:textId="77777777" w:rsidR="00E33BD9" w:rsidRDefault="00E33BD9" w:rsidP="00927897">
      <w:pPr>
        <w:numPr>
          <w:ilvl w:val="0"/>
          <w:numId w:val="73"/>
        </w:numPr>
        <w:rPr>
          <w:rFonts w:ascii="Calibri" w:hAnsi="Calibri" w:cs="Times New Roman"/>
          <w:bCs w:val="0"/>
          <w:sz w:val="22"/>
          <w:szCs w:val="24"/>
          <w:lang w:eastAsia="en-US"/>
        </w:rPr>
      </w:pPr>
      <w:r>
        <w:rPr>
          <w:rFonts w:ascii="Calibri" w:hAnsi="Calibri" w:cs="Times New Roman"/>
          <w:bCs w:val="0"/>
          <w:sz w:val="22"/>
          <w:szCs w:val="24"/>
          <w:lang w:eastAsia="en-US"/>
        </w:rPr>
        <w:t>Underwriting team, approval team and CS team always can see the application status updates anytime.</w:t>
      </w:r>
    </w:p>
    <w:p w14:paraId="692060DF" w14:textId="77777777" w:rsidR="00E33BD9" w:rsidRDefault="00E33BD9" w:rsidP="00927897">
      <w:pPr>
        <w:numPr>
          <w:ilvl w:val="0"/>
          <w:numId w:val="73"/>
        </w:numPr>
        <w:rPr>
          <w:rFonts w:ascii="Calibri" w:hAnsi="Calibri" w:cs="Times New Roman"/>
          <w:bCs w:val="0"/>
          <w:sz w:val="22"/>
          <w:szCs w:val="24"/>
          <w:lang w:eastAsia="en-US"/>
        </w:rPr>
      </w:pPr>
      <w:r>
        <w:rPr>
          <w:rFonts w:ascii="Calibri" w:hAnsi="Calibri" w:cs="Times New Roman"/>
          <w:bCs w:val="0"/>
          <w:sz w:val="22"/>
          <w:szCs w:val="24"/>
          <w:lang w:eastAsia="en-US"/>
        </w:rPr>
        <w:t>Only underwriting and approval team have rights to update verification status of the application.</w:t>
      </w:r>
    </w:p>
    <w:p w14:paraId="1A3128E6" w14:textId="77777777" w:rsidR="00884620" w:rsidRPr="001A3763" w:rsidRDefault="00E33BD9" w:rsidP="00927897">
      <w:pPr>
        <w:numPr>
          <w:ilvl w:val="0"/>
          <w:numId w:val="73"/>
        </w:numPr>
        <w:rPr>
          <w:rFonts w:ascii="Calibri" w:hAnsi="Calibri" w:cs="Times New Roman"/>
          <w:bCs w:val="0"/>
          <w:sz w:val="22"/>
          <w:szCs w:val="24"/>
          <w:lang w:eastAsia="en-US"/>
        </w:rPr>
      </w:pPr>
      <w:r>
        <w:rPr>
          <w:rFonts w:ascii="Calibri" w:hAnsi="Calibri" w:cs="Times New Roman"/>
          <w:bCs w:val="0"/>
          <w:sz w:val="22"/>
          <w:szCs w:val="24"/>
          <w:lang w:eastAsia="en-US"/>
        </w:rPr>
        <w:t xml:space="preserve">I-factor CS can see the status updated by underwriting and approval team all the time, but only have rights to update the contact result of the application, no rights to update verification status. </w:t>
      </w:r>
    </w:p>
    <w:p w14:paraId="6AFAC9E2" w14:textId="77777777" w:rsidR="00E33BD9" w:rsidRPr="0016683C" w:rsidRDefault="00E33BD9" w:rsidP="00927897">
      <w:pPr>
        <w:numPr>
          <w:ilvl w:val="0"/>
          <w:numId w:val="73"/>
        </w:numPr>
        <w:rPr>
          <w:rFonts w:ascii="Calibri" w:hAnsi="Calibri" w:cs="Times New Roman"/>
          <w:bCs w:val="0"/>
          <w:sz w:val="22"/>
          <w:szCs w:val="24"/>
          <w:lang w:eastAsia="en-US"/>
        </w:rPr>
      </w:pPr>
      <w:r w:rsidRPr="00E33BD9">
        <w:rPr>
          <w:rFonts w:ascii="Calibri" w:hAnsi="Calibri" w:cs="Times New Roman"/>
          <w:bCs w:val="0"/>
          <w:sz w:val="22"/>
          <w:szCs w:val="24"/>
          <w:lang w:eastAsia="en-US"/>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321FC423" w14:textId="77777777" w:rsidR="00CF7628" w:rsidRPr="00A4451D" w:rsidRDefault="00CF7628" w:rsidP="00652F8F">
      <w:pPr>
        <w:keepNext/>
        <w:keepLines/>
        <w:widowControl/>
        <w:numPr>
          <w:ilvl w:val="1"/>
          <w:numId w:val="16"/>
        </w:numPr>
        <w:tabs>
          <w:tab w:val="left" w:pos="540"/>
        </w:tabs>
        <w:spacing w:before="120" w:after="120"/>
        <w:jc w:val="left"/>
        <w:outlineLvl w:val="1"/>
        <w:rPr>
          <w:rFonts w:ascii="Calibri" w:hAnsi="Calibri" w:cs="Times New Roman"/>
          <w:b/>
          <w:bCs w:val="0"/>
          <w:color w:val="1F497D"/>
          <w:sz w:val="22"/>
          <w:szCs w:val="26"/>
          <w:lang w:eastAsia="en-US"/>
        </w:rPr>
      </w:pPr>
      <w:bookmarkStart w:id="826" w:name="_Toc390432024"/>
      <w:r w:rsidRPr="00A4451D">
        <w:rPr>
          <w:rFonts w:ascii="Calibri" w:hAnsi="Calibri" w:cs="Times New Roman"/>
          <w:b/>
          <w:bCs w:val="0"/>
          <w:color w:val="1F497D"/>
          <w:sz w:val="22"/>
          <w:szCs w:val="26"/>
          <w:lang w:eastAsia="en-US"/>
        </w:rPr>
        <w:t>Inputs and outputs</w:t>
      </w:r>
      <w:bookmarkEnd w:id="826"/>
    </w:p>
    <w:p w14:paraId="07B42EE3" w14:textId="77777777" w:rsidR="00CF7628" w:rsidRPr="005D3568" w:rsidRDefault="00CF7628" w:rsidP="00CF7628"/>
    <w:p w14:paraId="26776879" w14:textId="77777777" w:rsidR="00CF7628" w:rsidRPr="00201CD6" w:rsidRDefault="00CF7628" w:rsidP="00CF7628">
      <w:pPr>
        <w:tabs>
          <w:tab w:val="left" w:pos="7305"/>
        </w:tabs>
      </w:pPr>
    </w:p>
    <w:p w14:paraId="4DEFB1AA" w14:textId="77777777" w:rsidR="00CF7628" w:rsidRPr="00E8504C" w:rsidRDefault="00CF7628" w:rsidP="00E8504C"/>
    <w:p w14:paraId="7F7F9A13" w14:textId="77777777" w:rsidR="00E541EA" w:rsidRPr="00E07D01" w:rsidRDefault="00577AB5" w:rsidP="00E541EA">
      <w:pPr>
        <w:pStyle w:val="1"/>
        <w:numPr>
          <w:ilvl w:val="0"/>
          <w:numId w:val="0"/>
        </w:numPr>
        <w:spacing w:before="120" w:after="120" w:line="240" w:lineRule="auto"/>
        <w:ind w:left="432" w:hanging="432"/>
        <w:jc w:val="center"/>
        <w:rPr>
          <w:rFonts w:ascii="Calibri" w:eastAsia="SimSun" w:hAnsi="Calibri" w:cs="Courier New"/>
          <w:b/>
          <w:color w:val="1F497D"/>
          <w:sz w:val="24"/>
          <w:szCs w:val="21"/>
        </w:rPr>
      </w:pPr>
      <w:bookmarkStart w:id="827" w:name="_Toc388445129"/>
      <w:bookmarkStart w:id="828" w:name="_Toc388445120"/>
      <w:bookmarkStart w:id="829" w:name="_Toc388445119"/>
      <w:bookmarkStart w:id="830" w:name="_Toc388814045"/>
      <w:r>
        <w:rPr>
          <w:rFonts w:ascii="Calibri" w:eastAsia="PMingLiU" w:hAnsi="Calibri" w:cs="Courier New"/>
          <w:b/>
          <w:color w:val="0070C0"/>
          <w:szCs w:val="36"/>
          <w:lang w:eastAsia="zh-HK"/>
        </w:rPr>
        <w:br w:type="page"/>
      </w:r>
      <w:bookmarkStart w:id="831" w:name="_Toc390432025"/>
      <w:bookmarkStart w:id="832" w:name="_Toc388454029"/>
      <w:bookmarkStart w:id="833" w:name="_Toc388610269"/>
      <w:bookmarkEnd w:id="827"/>
      <w:bookmarkEnd w:id="828"/>
      <w:bookmarkEnd w:id="829"/>
      <w:bookmarkEnd w:id="830"/>
      <w:r w:rsidR="00E541EA" w:rsidRPr="00EA3EE2">
        <w:rPr>
          <w:rFonts w:ascii="Calibri" w:eastAsia="PMingLiU" w:hAnsi="Calibri" w:cs="Courier New"/>
          <w:b/>
          <w:color w:val="0070C0"/>
          <w:szCs w:val="36"/>
          <w:lang w:eastAsia="zh-HK"/>
        </w:rPr>
        <w:t xml:space="preserve">Chapter </w:t>
      </w:r>
      <w:r w:rsidR="00E541EA">
        <w:rPr>
          <w:rFonts w:ascii="Calibri" w:eastAsia="PMingLiU" w:hAnsi="Calibri" w:cs="Courier New" w:hint="eastAsia"/>
          <w:b/>
          <w:color w:val="0070C0"/>
          <w:szCs w:val="36"/>
          <w:lang w:eastAsia="zh-HK"/>
        </w:rPr>
        <w:t>3</w:t>
      </w:r>
      <w:r w:rsidR="00E541EA" w:rsidRPr="00EA3EE2">
        <w:rPr>
          <w:rFonts w:ascii="Calibri" w:eastAsia="PMingLiU" w:hAnsi="Calibri" w:cs="Courier New"/>
          <w:b/>
          <w:color w:val="0070C0"/>
          <w:szCs w:val="36"/>
          <w:lang w:eastAsia="zh-HK"/>
        </w:rPr>
        <w:t xml:space="preserve"> </w:t>
      </w:r>
      <w:r w:rsidR="00E541EA">
        <w:rPr>
          <w:rFonts w:ascii="Calibri" w:eastAsia="PMingLiU" w:hAnsi="Calibri" w:cs="Courier New" w:hint="eastAsia"/>
          <w:b/>
          <w:color w:val="0070C0"/>
          <w:szCs w:val="36"/>
          <w:lang w:eastAsia="zh-HK"/>
        </w:rPr>
        <w:t>Invoice Delivery</w:t>
      </w:r>
      <w:r w:rsidR="00E541EA" w:rsidRPr="00EA3EE2">
        <w:rPr>
          <w:rFonts w:ascii="Calibri" w:eastAsia="PMingLiU" w:hAnsi="Calibri" w:cs="Courier New"/>
          <w:b/>
          <w:color w:val="0070C0"/>
          <w:szCs w:val="36"/>
          <w:lang w:eastAsia="zh-HK"/>
        </w:rPr>
        <w:t xml:space="preserve"> Process</w:t>
      </w:r>
      <w:bookmarkEnd w:id="831"/>
    </w:p>
    <w:p w14:paraId="5D46CA81" w14:textId="77777777" w:rsidR="00E541EA" w:rsidRPr="00DE0F05" w:rsidRDefault="00E541EA" w:rsidP="00E541EA">
      <w:pPr>
        <w:ind w:left="1200"/>
        <w:rPr>
          <w:rFonts w:ascii="Calibri" w:hAnsi="Calibri"/>
          <w:sz w:val="22"/>
        </w:rPr>
      </w:pPr>
    </w:p>
    <w:p w14:paraId="7FD39D96" w14:textId="77777777" w:rsidR="00E541EA" w:rsidRPr="00C57497" w:rsidRDefault="00E541EA" w:rsidP="00927897">
      <w:pPr>
        <w:pStyle w:val="1"/>
        <w:numPr>
          <w:ilvl w:val="0"/>
          <w:numId w:val="134"/>
        </w:numPr>
        <w:spacing w:before="120" w:after="120" w:line="240" w:lineRule="auto"/>
        <w:rPr>
          <w:rFonts w:ascii="Calibri" w:eastAsia="SimSun" w:hAnsi="Calibri" w:cs="Courier New"/>
          <w:b/>
          <w:color w:val="1F497D"/>
          <w:sz w:val="24"/>
          <w:szCs w:val="21"/>
        </w:rPr>
      </w:pPr>
      <w:bookmarkStart w:id="834" w:name="_Toc388814046"/>
      <w:bookmarkStart w:id="835" w:name="_Toc389566284"/>
      <w:r>
        <w:rPr>
          <w:rFonts w:ascii="Calibri" w:eastAsia="SimSun" w:hAnsi="Calibri" w:cs="Courier New"/>
          <w:b/>
          <w:color w:val="1F497D"/>
          <w:sz w:val="24"/>
          <w:szCs w:val="21"/>
        </w:rPr>
        <w:t xml:space="preserve"> </w:t>
      </w:r>
      <w:bookmarkStart w:id="836" w:name="_Toc390432026"/>
      <w:r w:rsidRPr="00C57497">
        <w:rPr>
          <w:rFonts w:ascii="Calibri" w:eastAsia="SimSun" w:hAnsi="Calibri" w:cs="Courier New"/>
          <w:b/>
          <w:color w:val="1F497D"/>
          <w:sz w:val="24"/>
          <w:szCs w:val="21"/>
        </w:rPr>
        <w:t>Invoice Delivery</w:t>
      </w:r>
      <w:bookmarkEnd w:id="834"/>
      <w:bookmarkEnd w:id="835"/>
      <w:bookmarkEnd w:id="836"/>
    </w:p>
    <w:p w14:paraId="745184D1" w14:textId="77777777" w:rsidR="00E541EA" w:rsidRPr="00CC4778" w:rsidRDefault="00E541EA" w:rsidP="00927897">
      <w:pPr>
        <w:keepNext/>
        <w:keepLines/>
        <w:widowControl/>
        <w:numPr>
          <w:ilvl w:val="1"/>
          <w:numId w:val="134"/>
        </w:numPr>
        <w:tabs>
          <w:tab w:val="left" w:pos="540"/>
        </w:tabs>
        <w:spacing w:before="120" w:after="120"/>
        <w:jc w:val="left"/>
        <w:outlineLvl w:val="1"/>
        <w:rPr>
          <w:rFonts w:ascii="Calibri" w:hAnsi="Calibri" w:cs="Times New Roman"/>
          <w:b/>
          <w:bCs w:val="0"/>
          <w:color w:val="1F497D"/>
          <w:sz w:val="22"/>
          <w:szCs w:val="26"/>
          <w:lang w:eastAsia="en-US"/>
        </w:rPr>
      </w:pPr>
      <w:bookmarkStart w:id="837" w:name="_Toc390432027"/>
      <w:r>
        <w:rPr>
          <w:rFonts w:ascii="Calibri" w:hAnsi="Calibri" w:cs="Times New Roman"/>
          <w:b/>
          <w:bCs w:val="0"/>
          <w:color w:val="1F497D"/>
          <w:sz w:val="22"/>
          <w:szCs w:val="26"/>
          <w:lang w:eastAsia="en-US"/>
        </w:rPr>
        <w:t>Phase 1</w:t>
      </w:r>
      <w:bookmarkEnd w:id="837"/>
    </w:p>
    <w:p w14:paraId="7661338B" w14:textId="77777777" w:rsidR="00E541EA" w:rsidRPr="00C57497" w:rsidRDefault="00E541EA" w:rsidP="00E541EA">
      <w:pPr>
        <w:pStyle w:val="3"/>
        <w:tabs>
          <w:tab w:val="clear" w:pos="1287"/>
          <w:tab w:val="num" w:pos="540"/>
        </w:tabs>
        <w:spacing w:before="120" w:after="120" w:line="240" w:lineRule="auto"/>
        <w:ind w:left="547" w:hanging="547"/>
        <w:rPr>
          <w:rFonts w:ascii="Calibri" w:eastAsia="SimSun" w:hAnsi="Calibri" w:cs="Courier New"/>
          <w:b/>
          <w:color w:val="1F497D"/>
          <w:sz w:val="22"/>
          <w:szCs w:val="21"/>
        </w:rPr>
      </w:pPr>
      <w:bookmarkStart w:id="838" w:name="_Toc388445122"/>
      <w:bookmarkStart w:id="839" w:name="_Toc388814048"/>
      <w:bookmarkStart w:id="840" w:name="_Toc389566286"/>
      <w:bookmarkStart w:id="841" w:name="_Toc390432028"/>
      <w:r w:rsidRPr="00C57497">
        <w:rPr>
          <w:rFonts w:ascii="Calibri" w:eastAsia="SimSun" w:hAnsi="Calibri" w:cs="Courier New"/>
          <w:b/>
          <w:color w:val="1F497D"/>
          <w:sz w:val="22"/>
          <w:szCs w:val="21"/>
        </w:rPr>
        <w:t>Function Description</w:t>
      </w:r>
      <w:bookmarkEnd w:id="838"/>
      <w:bookmarkEnd w:id="839"/>
      <w:bookmarkEnd w:id="840"/>
      <w:bookmarkEnd w:id="841"/>
    </w:p>
    <w:p w14:paraId="0A0351D0" w14:textId="77777777" w:rsidR="00E541EA" w:rsidRPr="00C57497" w:rsidRDefault="00E541EA" w:rsidP="00E541EA">
      <w:pPr>
        <w:ind w:firstLine="420"/>
        <w:rPr>
          <w:rFonts w:ascii="Calibri" w:hAnsi="Calibri"/>
          <w:sz w:val="22"/>
        </w:rPr>
      </w:pPr>
      <w:r w:rsidRPr="00C57497">
        <w:rPr>
          <w:rFonts w:ascii="Calibri" w:hAnsi="Calibri"/>
          <w:sz w:val="22"/>
        </w:rPr>
        <w:t>After SMEs are approved to be invoice sellers, they will have the right to upload invoice. After the approval of the invoice, the invoices will be available for auction. The first stage is to ensure that the invoices submission is complete and correct.</w:t>
      </w:r>
    </w:p>
    <w:p w14:paraId="3C6644D8" w14:textId="77777777" w:rsidR="00E541EA" w:rsidRPr="00C57497" w:rsidRDefault="00E541EA" w:rsidP="00E541EA">
      <w:pPr>
        <w:pStyle w:val="3"/>
        <w:tabs>
          <w:tab w:val="clear" w:pos="1287"/>
          <w:tab w:val="num" w:pos="540"/>
        </w:tabs>
        <w:spacing w:before="120" w:after="120" w:line="240" w:lineRule="auto"/>
        <w:ind w:left="547" w:hanging="547"/>
        <w:rPr>
          <w:rFonts w:ascii="Calibri" w:eastAsia="SimSun" w:hAnsi="Calibri" w:cs="Courier New"/>
          <w:b/>
          <w:color w:val="1F497D"/>
          <w:sz w:val="22"/>
          <w:szCs w:val="21"/>
        </w:rPr>
      </w:pPr>
      <w:bookmarkStart w:id="842" w:name="_Toc388445123"/>
      <w:bookmarkStart w:id="843" w:name="_Toc388814049"/>
      <w:bookmarkStart w:id="844" w:name="_Toc389566287"/>
      <w:bookmarkStart w:id="845" w:name="_Toc390432029"/>
      <w:r w:rsidRPr="00C57497">
        <w:rPr>
          <w:rFonts w:ascii="Calibri" w:eastAsia="SimSun" w:hAnsi="Calibri" w:cs="Courier New"/>
          <w:b/>
          <w:color w:val="1F497D"/>
          <w:sz w:val="22"/>
          <w:szCs w:val="21"/>
        </w:rPr>
        <w:t>Operation Process</w:t>
      </w:r>
      <w:bookmarkEnd w:id="842"/>
      <w:bookmarkEnd w:id="843"/>
      <w:bookmarkEnd w:id="844"/>
      <w:bookmarkEnd w:id="845"/>
    </w:p>
    <w:p w14:paraId="3A6BF9B8" w14:textId="77777777" w:rsidR="00E541EA" w:rsidRDefault="00F427C3" w:rsidP="00E541EA">
      <w:pPr>
        <w:ind w:leftChars="-202" w:left="-424"/>
        <w:jc w:val="center"/>
        <w:rPr>
          <w:rFonts w:ascii="Calibri" w:hAnsi="Calibri"/>
        </w:rPr>
      </w:pPr>
      <w:r>
        <w:pict w14:anchorId="07BF7161">
          <v:shape id="_x0000_i1040" type="#_x0000_t75" style="width:454pt;height:555pt">
            <v:imagedata r:id="rId55" o:title=""/>
          </v:shape>
        </w:pict>
      </w:r>
    </w:p>
    <w:p w14:paraId="5B57ED38" w14:textId="77777777" w:rsidR="00E541EA" w:rsidRPr="0096062A" w:rsidRDefault="00E541EA" w:rsidP="00E541EA">
      <w:pPr>
        <w:jc w:val="left"/>
        <w:rPr>
          <w:rFonts w:ascii="Calibri" w:hAnsi="Calibri"/>
          <w:color w:val="FF0000"/>
        </w:rPr>
      </w:pPr>
      <w:r>
        <w:rPr>
          <w:rFonts w:ascii="Calibri" w:hAnsi="Calibri"/>
        </w:rPr>
        <w:br w:type="page"/>
      </w:r>
      <w:r w:rsidRPr="00B03028">
        <w:rPr>
          <w:rFonts w:ascii="Calibri" w:hAnsi="Calibri" w:hint="eastAsia"/>
        </w:rPr>
        <w:t>The status change of the process please find as below:</w:t>
      </w:r>
    </w:p>
    <w:p w14:paraId="57347454" w14:textId="77777777" w:rsidR="00E541EA" w:rsidRPr="00C57497" w:rsidRDefault="00F427C3" w:rsidP="00E541EA">
      <w:pPr>
        <w:ind w:leftChars="-202" w:left="-424"/>
        <w:jc w:val="center"/>
        <w:rPr>
          <w:rFonts w:ascii="Calibri" w:hAnsi="Calibri"/>
        </w:rPr>
      </w:pPr>
      <w:r>
        <w:pict w14:anchorId="566D5C85">
          <v:shape id="_x0000_i1041" type="#_x0000_t75" style="width:454pt;height:639pt">
            <v:imagedata r:id="rId56" o:title=""/>
          </v:shape>
        </w:pict>
      </w:r>
    </w:p>
    <w:p w14:paraId="125FA571" w14:textId="77777777" w:rsidR="00E541EA" w:rsidRPr="00C57497" w:rsidRDefault="00E541EA" w:rsidP="00E541EA">
      <w:pPr>
        <w:pStyle w:val="3"/>
        <w:tabs>
          <w:tab w:val="clear" w:pos="1287"/>
          <w:tab w:val="num" w:pos="540"/>
        </w:tabs>
        <w:spacing w:before="120" w:after="120" w:line="240" w:lineRule="auto"/>
        <w:ind w:left="547" w:hanging="547"/>
        <w:rPr>
          <w:rFonts w:ascii="Calibri" w:eastAsia="SimSun" w:hAnsi="Calibri" w:cs="Courier New"/>
          <w:b/>
          <w:color w:val="1F497D"/>
          <w:sz w:val="22"/>
          <w:szCs w:val="21"/>
        </w:rPr>
      </w:pPr>
      <w:bookmarkStart w:id="846" w:name="_Toc388445124"/>
      <w:bookmarkStart w:id="847" w:name="_Toc388814050"/>
      <w:bookmarkStart w:id="848" w:name="_Toc389566288"/>
      <w:bookmarkStart w:id="849" w:name="_Toc390432030"/>
      <w:r w:rsidRPr="00C57497">
        <w:rPr>
          <w:rFonts w:ascii="Calibri" w:eastAsia="SimSun" w:hAnsi="Calibri" w:cs="Courier New"/>
          <w:b/>
          <w:color w:val="1F497D"/>
          <w:sz w:val="22"/>
          <w:szCs w:val="21"/>
        </w:rPr>
        <w:t>Process Description</w:t>
      </w:r>
      <w:bookmarkEnd w:id="846"/>
      <w:bookmarkEnd w:id="847"/>
      <w:bookmarkEnd w:id="848"/>
      <w:bookmarkEnd w:id="849"/>
    </w:p>
    <w:p w14:paraId="7A5A9B3E" w14:textId="77777777" w:rsidR="00E541EA" w:rsidRPr="00C57497" w:rsidRDefault="00E541EA" w:rsidP="00927897">
      <w:pPr>
        <w:numPr>
          <w:ilvl w:val="0"/>
          <w:numId w:val="135"/>
        </w:numPr>
        <w:rPr>
          <w:rFonts w:ascii="Calibri" w:hAnsi="Calibri"/>
          <w:sz w:val="22"/>
        </w:rPr>
      </w:pPr>
      <w:r w:rsidRPr="00C57497">
        <w:rPr>
          <w:rFonts w:ascii="Calibri" w:hAnsi="Calibri"/>
          <w:sz w:val="22"/>
        </w:rPr>
        <w:t>SMEs that have been approved to upload invoices can click</w:t>
      </w:r>
      <w:r w:rsidRPr="00C57497">
        <w:rPr>
          <w:rFonts w:ascii="Calibri" w:hAnsi="Calibri"/>
          <w:color w:val="FF0000"/>
          <w:sz w:val="22"/>
        </w:rPr>
        <w:t xml:space="preserve"> “Submit Invoice”</w:t>
      </w:r>
      <w:r w:rsidRPr="00C57497">
        <w:rPr>
          <w:rFonts w:ascii="Calibri" w:hAnsi="Calibri"/>
          <w:sz w:val="22"/>
        </w:rPr>
        <w:t xml:space="preserve"> and upload the necessary documents, invoice details, and the</w:t>
      </w:r>
      <w:r>
        <w:rPr>
          <w:rFonts w:ascii="Calibri" w:hAnsi="Calibri"/>
          <w:sz w:val="22"/>
        </w:rPr>
        <w:t xml:space="preserve"> mandatory</w:t>
      </w:r>
      <w:r w:rsidRPr="00C57497">
        <w:rPr>
          <w:rFonts w:ascii="Calibri" w:hAnsi="Calibri"/>
          <w:sz w:val="22"/>
        </w:rPr>
        <w:t xml:space="preserve"> </w:t>
      </w:r>
      <w:r w:rsidRPr="00C57497">
        <w:rPr>
          <w:rFonts w:ascii="Calibri" w:hAnsi="Calibri"/>
          <w:color w:val="FF0000"/>
          <w:sz w:val="22"/>
        </w:rPr>
        <w:t>ready-to-sell conditions</w:t>
      </w:r>
      <w:r w:rsidRPr="00C57497">
        <w:rPr>
          <w:rFonts w:ascii="Calibri" w:hAnsi="Calibri"/>
          <w:sz w:val="22"/>
        </w:rPr>
        <w:t>:</w:t>
      </w:r>
    </w:p>
    <w:p w14:paraId="01028666" w14:textId="77777777" w:rsidR="007A444F" w:rsidRDefault="007A444F" w:rsidP="00927897">
      <w:pPr>
        <w:numPr>
          <w:ilvl w:val="1"/>
          <w:numId w:val="135"/>
        </w:numPr>
        <w:rPr>
          <w:ins w:id="850" w:author="zhangyang" w:date="2014-06-25T13:00:00Z"/>
          <w:rFonts w:ascii="Calibri" w:hAnsi="Calibri"/>
          <w:sz w:val="22"/>
        </w:rPr>
      </w:pPr>
      <w:ins w:id="851" w:author="zhangyang" w:date="2014-06-25T13:00:00Z">
        <w:r w:rsidRPr="00111239">
          <w:rPr>
            <w:rFonts w:ascii="宋体" w:eastAsia="宋体" w:hAnsi="宋体"/>
            <w:color w:val="000000"/>
          </w:rPr>
          <w:t xml:space="preserve">During the invoice delivery process, the staff in the underwriting team and approval team can always be able to see the SME profile that has been created during SME admission process, because the two teams will compare the company profile information with the invoice details that are submitted for underwriting </w:t>
        </w:r>
        <w:commentRangeStart w:id="852"/>
        <w:r w:rsidRPr="00111239">
          <w:rPr>
            <w:rFonts w:ascii="宋体" w:eastAsia="宋体" w:hAnsi="宋体"/>
            <w:color w:val="000000"/>
          </w:rPr>
          <w:t>purpose</w:t>
        </w:r>
      </w:ins>
      <w:commentRangeEnd w:id="852"/>
      <w:ins w:id="853" w:author="zhangyang" w:date="2014-06-27T14:51:00Z">
        <w:r w:rsidR="0013243F">
          <w:rPr>
            <w:rStyle w:val="aff2"/>
          </w:rPr>
          <w:commentReference w:id="852"/>
        </w:r>
      </w:ins>
      <w:ins w:id="855" w:author="zhangyang" w:date="2014-06-25T13:00:00Z">
        <w:r w:rsidRPr="00111239">
          <w:rPr>
            <w:rFonts w:ascii="宋体" w:eastAsia="宋体" w:hAnsi="宋体"/>
            <w:color w:val="000000"/>
          </w:rPr>
          <w:t>.</w:t>
        </w:r>
      </w:ins>
    </w:p>
    <w:p w14:paraId="58EAA7AF" w14:textId="77777777" w:rsidR="00E541EA" w:rsidRDefault="00E541EA" w:rsidP="00927897">
      <w:pPr>
        <w:numPr>
          <w:ilvl w:val="1"/>
          <w:numId w:val="135"/>
        </w:numPr>
        <w:rPr>
          <w:rFonts w:ascii="Calibri" w:hAnsi="Calibri"/>
          <w:sz w:val="22"/>
        </w:rPr>
      </w:pPr>
      <w:r w:rsidRPr="00C57497">
        <w:rPr>
          <w:rFonts w:ascii="Calibri" w:hAnsi="Calibri"/>
          <w:sz w:val="22"/>
        </w:rPr>
        <w:t>SMEs who have not been approved</w:t>
      </w:r>
      <w:r>
        <w:rPr>
          <w:rFonts w:ascii="Calibri" w:hAnsi="Calibri"/>
          <w:sz w:val="22"/>
        </w:rPr>
        <w:t>, SMEs who have reached the maximum number of invoices that they can upload, SMEs with remaining factoring limit (Factoring limit – total amount of outstanding invoices that the SME has uploaded) less than the minimum invoice amount allowed,</w:t>
      </w:r>
      <w:r w:rsidRPr="00C57497">
        <w:rPr>
          <w:rFonts w:ascii="Calibri" w:hAnsi="Calibri"/>
          <w:sz w:val="22"/>
        </w:rPr>
        <w:t xml:space="preserve"> or SMEs in the cancellation blacklist sh</w:t>
      </w:r>
      <w:r>
        <w:rPr>
          <w:rFonts w:ascii="Calibri" w:hAnsi="Calibri"/>
          <w:sz w:val="22"/>
        </w:rPr>
        <w:t xml:space="preserve">ould not be allowed </w:t>
      </w:r>
      <w:r w:rsidRPr="00C57497">
        <w:rPr>
          <w:rFonts w:ascii="Calibri" w:hAnsi="Calibri"/>
          <w:sz w:val="22"/>
        </w:rPr>
        <w:t>to submit</w:t>
      </w:r>
      <w:r>
        <w:rPr>
          <w:rFonts w:ascii="Calibri" w:hAnsi="Calibri"/>
          <w:sz w:val="22"/>
        </w:rPr>
        <w:t xml:space="preserve"> new</w:t>
      </w:r>
      <w:r w:rsidRPr="00C57497">
        <w:rPr>
          <w:rFonts w:ascii="Calibri" w:hAnsi="Calibri"/>
          <w:sz w:val="22"/>
        </w:rPr>
        <w:t xml:space="preserve"> invoices;</w:t>
      </w:r>
    </w:p>
    <w:p w14:paraId="3D2FB9FE" w14:textId="77777777" w:rsidR="00E541EA" w:rsidRPr="00C57497" w:rsidRDefault="00E541EA" w:rsidP="00927897">
      <w:pPr>
        <w:numPr>
          <w:ilvl w:val="1"/>
          <w:numId w:val="135"/>
        </w:numPr>
        <w:rPr>
          <w:rFonts w:ascii="Calibri" w:hAnsi="Calibri"/>
          <w:sz w:val="22"/>
        </w:rPr>
      </w:pPr>
      <w:r>
        <w:rPr>
          <w:rFonts w:ascii="Calibri" w:hAnsi="Calibri" w:hint="eastAsia"/>
          <w:color w:val="FF0000"/>
          <w:sz w:val="22"/>
        </w:rPr>
        <w:t xml:space="preserve">The maximum number of invoices that the SME can upload is 1 </w:t>
      </w:r>
      <w:r>
        <w:rPr>
          <w:rFonts w:ascii="Calibri" w:hAnsi="Calibri"/>
          <w:color w:val="FF0000"/>
          <w:sz w:val="22"/>
        </w:rPr>
        <w:t>at first. Only the first invoice of the SME has been settled, the maximum invoice number limit will be removed.</w:t>
      </w:r>
    </w:p>
    <w:p w14:paraId="6AFF2D46" w14:textId="77777777" w:rsidR="00E541EA" w:rsidRDefault="00E541EA" w:rsidP="00927897">
      <w:pPr>
        <w:numPr>
          <w:ilvl w:val="1"/>
          <w:numId w:val="135"/>
        </w:numPr>
        <w:rPr>
          <w:rFonts w:ascii="Calibri" w:hAnsi="Calibri"/>
          <w:sz w:val="22"/>
        </w:rPr>
      </w:pPr>
      <w:r w:rsidRPr="00C57497">
        <w:rPr>
          <w:rFonts w:ascii="Calibri" w:hAnsi="Calibri"/>
          <w:sz w:val="22"/>
        </w:rPr>
        <w:t>The detail of the data fields are as follows:</w:t>
      </w:r>
    </w:p>
    <w:tbl>
      <w:tblPr>
        <w:tblW w:w="10193" w:type="dxa"/>
        <w:tblInd w:w="33" w:type="dxa"/>
        <w:tblLayout w:type="fixed"/>
        <w:tblCellMar>
          <w:left w:w="28" w:type="dxa"/>
          <w:right w:w="28" w:type="dxa"/>
        </w:tblCellMar>
        <w:tblLook w:val="04A0" w:firstRow="1" w:lastRow="0" w:firstColumn="1" w:lastColumn="0" w:noHBand="0" w:noVBand="1"/>
      </w:tblPr>
      <w:tblGrid>
        <w:gridCol w:w="1838"/>
        <w:gridCol w:w="933"/>
        <w:gridCol w:w="2044"/>
        <w:gridCol w:w="567"/>
        <w:gridCol w:w="2835"/>
        <w:gridCol w:w="1976"/>
      </w:tblGrid>
      <w:tr w:rsidR="004F5E49" w:rsidRPr="009F490B" w14:paraId="41F09B28" w14:textId="77777777" w:rsidTr="0013243F">
        <w:trPr>
          <w:trHeight w:val="315"/>
        </w:trPr>
        <w:tc>
          <w:tcPr>
            <w:tcW w:w="1838" w:type="dxa"/>
            <w:tcBorders>
              <w:top w:val="single" w:sz="4" w:space="0" w:color="808080"/>
              <w:left w:val="single" w:sz="4" w:space="0" w:color="808080"/>
              <w:bottom w:val="single" w:sz="4" w:space="0" w:color="808080"/>
              <w:right w:val="single" w:sz="4" w:space="0" w:color="808080"/>
            </w:tcBorders>
            <w:shd w:val="clear" w:color="000000" w:fill="DAEEF3"/>
            <w:noWrap/>
            <w:vAlign w:val="center"/>
            <w:hideMark/>
          </w:tcPr>
          <w:p w14:paraId="5A78B4C3"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Category 2</w:t>
            </w:r>
          </w:p>
        </w:tc>
        <w:tc>
          <w:tcPr>
            <w:tcW w:w="933" w:type="dxa"/>
            <w:tcBorders>
              <w:top w:val="single" w:sz="4" w:space="0" w:color="808080"/>
              <w:left w:val="nil"/>
              <w:bottom w:val="single" w:sz="4" w:space="0" w:color="808080"/>
              <w:right w:val="single" w:sz="4" w:space="0" w:color="808080"/>
            </w:tcBorders>
            <w:shd w:val="clear" w:color="000000" w:fill="DAEEF3"/>
            <w:noWrap/>
            <w:vAlign w:val="center"/>
            <w:hideMark/>
          </w:tcPr>
          <w:p w14:paraId="63BB910D"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Mandatory</w:t>
            </w:r>
          </w:p>
        </w:tc>
        <w:tc>
          <w:tcPr>
            <w:tcW w:w="2044" w:type="dxa"/>
            <w:tcBorders>
              <w:top w:val="single" w:sz="4" w:space="0" w:color="808080"/>
              <w:left w:val="nil"/>
              <w:bottom w:val="single" w:sz="4" w:space="0" w:color="808080"/>
              <w:right w:val="single" w:sz="4" w:space="0" w:color="808080"/>
            </w:tcBorders>
            <w:shd w:val="clear" w:color="000000" w:fill="DAEEF3"/>
            <w:noWrap/>
            <w:vAlign w:val="center"/>
            <w:hideMark/>
          </w:tcPr>
          <w:p w14:paraId="2DB8955D"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filling type</w:t>
            </w:r>
          </w:p>
        </w:tc>
        <w:tc>
          <w:tcPr>
            <w:tcW w:w="567" w:type="dxa"/>
            <w:tcBorders>
              <w:top w:val="single" w:sz="4" w:space="0" w:color="808080"/>
              <w:left w:val="nil"/>
              <w:bottom w:val="single" w:sz="4" w:space="0" w:color="808080"/>
              <w:right w:val="single" w:sz="4" w:space="0" w:color="808080"/>
            </w:tcBorders>
            <w:shd w:val="clear" w:color="000000" w:fill="DAEEF3"/>
            <w:noWrap/>
            <w:vAlign w:val="center"/>
            <w:hideMark/>
          </w:tcPr>
          <w:p w14:paraId="1D46CB02"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UI Page</w:t>
            </w:r>
          </w:p>
        </w:tc>
        <w:tc>
          <w:tcPr>
            <w:tcW w:w="2835" w:type="dxa"/>
            <w:tcBorders>
              <w:top w:val="single" w:sz="4" w:space="0" w:color="808080"/>
              <w:left w:val="nil"/>
              <w:bottom w:val="single" w:sz="4" w:space="0" w:color="808080"/>
              <w:right w:val="single" w:sz="4" w:space="0" w:color="808080"/>
            </w:tcBorders>
            <w:shd w:val="clear" w:color="000000" w:fill="DAEEF3"/>
            <w:noWrap/>
            <w:vAlign w:val="center"/>
            <w:hideMark/>
          </w:tcPr>
          <w:p w14:paraId="3FE6C45F"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Remark</w:t>
            </w:r>
          </w:p>
        </w:tc>
        <w:tc>
          <w:tcPr>
            <w:tcW w:w="1976" w:type="dxa"/>
            <w:tcBorders>
              <w:top w:val="single" w:sz="4" w:space="0" w:color="808080"/>
              <w:left w:val="nil"/>
              <w:bottom w:val="single" w:sz="4" w:space="0" w:color="808080"/>
              <w:right w:val="single" w:sz="4" w:space="0" w:color="808080"/>
            </w:tcBorders>
            <w:shd w:val="clear" w:color="000000" w:fill="DAEEF3"/>
            <w:noWrap/>
            <w:vAlign w:val="center"/>
            <w:hideMark/>
          </w:tcPr>
          <w:p w14:paraId="130856A4"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UI setup</w:t>
            </w:r>
          </w:p>
        </w:tc>
      </w:tr>
      <w:tr w:rsidR="004F5E49" w:rsidRPr="009F490B" w14:paraId="3FCAADDF" w14:textId="77777777" w:rsidTr="0013243F">
        <w:trPr>
          <w:trHeight w:val="31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467D359B" w14:textId="77777777" w:rsidR="00E541EA" w:rsidRPr="009F490B" w:rsidRDefault="00E541EA" w:rsidP="002F33F4">
            <w:pPr>
              <w:widowControl/>
              <w:jc w:val="left"/>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SELLER INFORMATION</w:t>
            </w:r>
          </w:p>
        </w:tc>
        <w:tc>
          <w:tcPr>
            <w:tcW w:w="933" w:type="dxa"/>
            <w:tcBorders>
              <w:top w:val="nil"/>
              <w:left w:val="nil"/>
              <w:bottom w:val="single" w:sz="4" w:space="0" w:color="808080"/>
              <w:right w:val="single" w:sz="4" w:space="0" w:color="808080"/>
            </w:tcBorders>
            <w:shd w:val="clear" w:color="auto" w:fill="auto"/>
            <w:noWrap/>
            <w:vAlign w:val="center"/>
            <w:hideMark/>
          </w:tcPr>
          <w:p w14:paraId="4C7E609C" w14:textId="77777777" w:rsidR="00E541EA" w:rsidRPr="009F490B" w:rsidRDefault="00E541EA" w:rsidP="002F33F4">
            <w:pPr>
              <w:widowControl/>
              <w:jc w:val="left"/>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274D30B1"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5751BEFB"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 xml:space="preserve">　</w:t>
            </w:r>
          </w:p>
        </w:tc>
        <w:tc>
          <w:tcPr>
            <w:tcW w:w="2835" w:type="dxa"/>
            <w:tcBorders>
              <w:top w:val="nil"/>
              <w:left w:val="nil"/>
              <w:bottom w:val="single" w:sz="4" w:space="0" w:color="808080"/>
              <w:right w:val="single" w:sz="4" w:space="0" w:color="808080"/>
            </w:tcBorders>
            <w:shd w:val="clear" w:color="auto" w:fill="auto"/>
            <w:noWrap/>
            <w:vAlign w:val="center"/>
            <w:hideMark/>
          </w:tcPr>
          <w:p w14:paraId="7618845D"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259AD42E" w14:textId="77777777" w:rsidR="00E541EA" w:rsidRPr="009F490B" w:rsidRDefault="00E541EA" w:rsidP="002F33F4">
            <w:pPr>
              <w:widowControl/>
              <w:jc w:val="center"/>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 xml:space="preserve">　</w:t>
            </w:r>
          </w:p>
        </w:tc>
      </w:tr>
      <w:tr w:rsidR="004F5E49" w:rsidRPr="009F490B" w14:paraId="163AF6F1"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5D7D109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Name of your Company</w:t>
            </w:r>
          </w:p>
        </w:tc>
        <w:tc>
          <w:tcPr>
            <w:tcW w:w="933" w:type="dxa"/>
            <w:tcBorders>
              <w:top w:val="nil"/>
              <w:left w:val="nil"/>
              <w:bottom w:val="single" w:sz="4" w:space="0" w:color="808080"/>
              <w:right w:val="single" w:sz="4" w:space="0" w:color="808080"/>
            </w:tcBorders>
            <w:shd w:val="clear" w:color="auto" w:fill="auto"/>
            <w:noWrap/>
            <w:vAlign w:val="center"/>
            <w:hideMark/>
          </w:tcPr>
          <w:p w14:paraId="21F23CC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6511B86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System fills in automatic</w:t>
            </w:r>
            <w:r>
              <w:rPr>
                <w:rFonts w:ascii="PMingLiU" w:eastAsia="PMingLiU" w:hAnsi="PMingLiU" w:cs="PMingLiU"/>
                <w:bCs w:val="0"/>
                <w:color w:val="000000"/>
                <w:sz w:val="18"/>
                <w:szCs w:val="22"/>
                <w:lang w:eastAsia="zh-TW"/>
              </w:rPr>
              <w:t>al</w:t>
            </w:r>
            <w:r w:rsidRPr="009F490B">
              <w:rPr>
                <w:rFonts w:ascii="PMingLiU" w:eastAsia="PMingLiU" w:hAnsi="PMingLiU" w:cs="PMingLiU" w:hint="eastAsia"/>
                <w:bCs w:val="0"/>
                <w:color w:val="000000"/>
                <w:sz w:val="18"/>
                <w:szCs w:val="22"/>
                <w:lang w:eastAsia="zh-TW"/>
              </w:rPr>
              <w:t>ly name of seller</w:t>
            </w:r>
          </w:p>
        </w:tc>
        <w:tc>
          <w:tcPr>
            <w:tcW w:w="567" w:type="dxa"/>
            <w:tcBorders>
              <w:top w:val="nil"/>
              <w:left w:val="nil"/>
              <w:bottom w:val="single" w:sz="4" w:space="0" w:color="808080"/>
              <w:right w:val="single" w:sz="4" w:space="0" w:color="808080"/>
            </w:tcBorders>
            <w:shd w:val="clear" w:color="auto" w:fill="auto"/>
            <w:noWrap/>
            <w:vAlign w:val="center"/>
            <w:hideMark/>
          </w:tcPr>
          <w:p w14:paraId="73DBACF7"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4D877B5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61946D8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4C1FA6D7" w14:textId="77777777" w:rsidTr="0013243F">
        <w:trPr>
          <w:trHeight w:val="126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6F202AA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Represented by</w:t>
            </w:r>
          </w:p>
        </w:tc>
        <w:tc>
          <w:tcPr>
            <w:tcW w:w="933" w:type="dxa"/>
            <w:tcBorders>
              <w:top w:val="nil"/>
              <w:left w:val="nil"/>
              <w:bottom w:val="single" w:sz="4" w:space="0" w:color="808080"/>
              <w:right w:val="single" w:sz="4" w:space="0" w:color="808080"/>
            </w:tcBorders>
            <w:shd w:val="clear" w:color="auto" w:fill="auto"/>
            <w:noWrap/>
            <w:vAlign w:val="center"/>
            <w:hideMark/>
          </w:tcPr>
          <w:p w14:paraId="401238B7"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1616A6B7"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drop down list:</w:t>
            </w:r>
            <w:r w:rsidRPr="009F490B">
              <w:rPr>
                <w:rFonts w:ascii="PMingLiU" w:eastAsia="PMingLiU" w:hAnsi="PMingLiU" w:cs="PMingLiU" w:hint="eastAsia"/>
                <w:bCs w:val="0"/>
                <w:color w:val="000000"/>
                <w:sz w:val="18"/>
                <w:szCs w:val="22"/>
                <w:lang w:eastAsia="zh-TW"/>
              </w:rPr>
              <w:br/>
              <w:t>Mr, Mrs, Ms, Miss</w:t>
            </w:r>
            <w:r w:rsidRPr="009F490B">
              <w:rPr>
                <w:rFonts w:ascii="PMingLiU" w:eastAsia="PMingLiU" w:hAnsi="PMingLiU" w:cs="PMingLiU" w:hint="eastAsia"/>
                <w:bCs w:val="0"/>
                <w:color w:val="000000"/>
                <w:sz w:val="18"/>
                <w:szCs w:val="22"/>
                <w:lang w:eastAsia="zh-TW"/>
              </w:rPr>
              <w:br/>
              <w:t xml:space="preserve">drop down list: </w:t>
            </w:r>
            <w:r w:rsidRPr="009F490B">
              <w:rPr>
                <w:rFonts w:ascii="PMingLiU" w:eastAsia="PMingLiU" w:hAnsi="PMingLiU" w:cs="PMingLiU" w:hint="eastAsia"/>
                <w:bCs w:val="0"/>
                <w:color w:val="000000"/>
                <w:sz w:val="18"/>
                <w:szCs w:val="22"/>
                <w:lang w:eastAsia="zh-TW"/>
              </w:rPr>
              <w:br/>
              <w:t>The names of seller's authorized users</w:t>
            </w:r>
          </w:p>
        </w:tc>
        <w:tc>
          <w:tcPr>
            <w:tcW w:w="567" w:type="dxa"/>
            <w:tcBorders>
              <w:top w:val="nil"/>
              <w:left w:val="nil"/>
              <w:bottom w:val="single" w:sz="4" w:space="0" w:color="808080"/>
              <w:right w:val="single" w:sz="4" w:space="0" w:color="808080"/>
            </w:tcBorders>
            <w:shd w:val="clear" w:color="auto" w:fill="auto"/>
            <w:noWrap/>
            <w:vAlign w:val="center"/>
            <w:hideMark/>
          </w:tcPr>
          <w:p w14:paraId="7E0672F9"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5875B90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vAlign w:val="center"/>
            <w:hideMark/>
          </w:tcPr>
          <w:p w14:paraId="374779F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To be allowed only one of the names of seller's authorized users.</w:t>
            </w:r>
          </w:p>
        </w:tc>
      </w:tr>
      <w:tr w:rsidR="004F5E49" w:rsidRPr="009F490B" w14:paraId="7C2CD345" w14:textId="77777777" w:rsidTr="0013243F">
        <w:trPr>
          <w:trHeight w:val="31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75506E54" w14:textId="77777777" w:rsidR="00E541EA" w:rsidRPr="009F490B" w:rsidRDefault="00E541EA" w:rsidP="002F33F4">
            <w:pPr>
              <w:widowControl/>
              <w:jc w:val="left"/>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DEBTOR INFORMATION</w:t>
            </w:r>
          </w:p>
        </w:tc>
        <w:tc>
          <w:tcPr>
            <w:tcW w:w="933" w:type="dxa"/>
            <w:tcBorders>
              <w:top w:val="nil"/>
              <w:left w:val="nil"/>
              <w:bottom w:val="single" w:sz="4" w:space="0" w:color="808080"/>
              <w:right w:val="single" w:sz="4" w:space="0" w:color="808080"/>
            </w:tcBorders>
            <w:shd w:val="clear" w:color="auto" w:fill="auto"/>
            <w:noWrap/>
            <w:vAlign w:val="center"/>
            <w:hideMark/>
          </w:tcPr>
          <w:p w14:paraId="29A57FC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4D22F70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516C120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2835" w:type="dxa"/>
            <w:tcBorders>
              <w:top w:val="nil"/>
              <w:left w:val="nil"/>
              <w:bottom w:val="single" w:sz="4" w:space="0" w:color="808080"/>
              <w:right w:val="single" w:sz="4" w:space="0" w:color="808080"/>
            </w:tcBorders>
            <w:shd w:val="clear" w:color="auto" w:fill="auto"/>
            <w:noWrap/>
            <w:vAlign w:val="center"/>
            <w:hideMark/>
          </w:tcPr>
          <w:p w14:paraId="39FB5BE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7B014E7C"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5552740E" w14:textId="77777777" w:rsidTr="0013243F">
        <w:trPr>
          <w:trHeight w:val="189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5EB1F16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Name of debtor</w:t>
            </w:r>
          </w:p>
        </w:tc>
        <w:tc>
          <w:tcPr>
            <w:tcW w:w="933" w:type="dxa"/>
            <w:tcBorders>
              <w:top w:val="nil"/>
              <w:left w:val="nil"/>
              <w:bottom w:val="single" w:sz="4" w:space="0" w:color="808080"/>
              <w:right w:val="single" w:sz="4" w:space="0" w:color="808080"/>
            </w:tcBorders>
            <w:shd w:val="clear" w:color="auto" w:fill="auto"/>
            <w:noWrap/>
            <w:vAlign w:val="center"/>
            <w:hideMark/>
          </w:tcPr>
          <w:p w14:paraId="6B86050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0F7CDCBB" w14:textId="77777777" w:rsidR="00E541EA" w:rsidRPr="0009491D" w:rsidRDefault="00E541EA" w:rsidP="002F33F4">
            <w:pPr>
              <w:widowControl/>
              <w:jc w:val="left"/>
              <w:rPr>
                <w:rFonts w:ascii="PMingLiU" w:eastAsia="PMingLiU" w:hAnsi="PMingLiU" w:cs="PMingLiU"/>
                <w:bCs w:val="0"/>
                <w:color w:val="000000"/>
                <w:sz w:val="18"/>
                <w:szCs w:val="22"/>
                <w:lang w:eastAsia="zh-TW"/>
              </w:rPr>
            </w:pPr>
            <w:r w:rsidRPr="0009491D">
              <w:rPr>
                <w:rFonts w:ascii="PMingLiU" w:eastAsia="PMingLiU" w:hAnsi="PMingLiU" w:cs="PMingLiU"/>
                <w:bCs w:val="0"/>
                <w:color w:val="000000"/>
                <w:sz w:val="18"/>
                <w:szCs w:val="22"/>
                <w:lang w:eastAsia="zh-TW"/>
              </w:rPr>
              <w:t>drop down list sorted by alphabetical order:</w:t>
            </w:r>
          </w:p>
          <w:p w14:paraId="442CA21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09491D">
              <w:rPr>
                <w:rFonts w:ascii="PMingLiU" w:eastAsia="PMingLiU" w:hAnsi="PMingLiU" w:cs="PMingLiU"/>
                <w:bCs w:val="0"/>
                <w:color w:val="000000"/>
                <w:sz w:val="18"/>
                <w:szCs w:val="22"/>
                <w:lang w:eastAsia="zh-TW"/>
              </w:rPr>
              <w:t>Debtors predefined list</w:t>
            </w:r>
          </w:p>
        </w:tc>
        <w:tc>
          <w:tcPr>
            <w:tcW w:w="567" w:type="dxa"/>
            <w:tcBorders>
              <w:top w:val="nil"/>
              <w:left w:val="nil"/>
              <w:bottom w:val="single" w:sz="4" w:space="0" w:color="808080"/>
              <w:right w:val="single" w:sz="4" w:space="0" w:color="808080"/>
            </w:tcBorders>
            <w:shd w:val="clear" w:color="auto" w:fill="auto"/>
            <w:noWrap/>
            <w:vAlign w:val="center"/>
            <w:hideMark/>
          </w:tcPr>
          <w:p w14:paraId="7F54048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553DBE2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r w:rsidRPr="0009491D">
              <w:rPr>
                <w:rFonts w:ascii="PMingLiU" w:eastAsia="PMingLiU" w:hAnsi="PMingLiU" w:cs="PMingLiU"/>
                <w:bCs w:val="0"/>
                <w:color w:val="000000"/>
                <w:sz w:val="18"/>
                <w:szCs w:val="22"/>
                <w:lang w:eastAsia="zh-TW"/>
              </w:rPr>
              <w:t>SME can only select debtors that are on the drop-down list. At this stage all debtors not on the list will not be accepted.</w:t>
            </w:r>
          </w:p>
        </w:tc>
        <w:tc>
          <w:tcPr>
            <w:tcW w:w="1976" w:type="dxa"/>
            <w:tcBorders>
              <w:top w:val="nil"/>
              <w:left w:val="nil"/>
              <w:bottom w:val="single" w:sz="4" w:space="0" w:color="808080"/>
              <w:right w:val="single" w:sz="4" w:space="0" w:color="808080"/>
            </w:tcBorders>
            <w:shd w:val="clear" w:color="auto" w:fill="auto"/>
            <w:vAlign w:val="center"/>
          </w:tcPr>
          <w:p w14:paraId="3CB3B5CE" w14:textId="77777777" w:rsidR="00E541EA" w:rsidRPr="009F490B" w:rsidRDefault="00E541EA" w:rsidP="002F33F4">
            <w:pPr>
              <w:widowControl/>
              <w:jc w:val="left"/>
              <w:rPr>
                <w:rFonts w:ascii="PMingLiU" w:eastAsia="PMingLiU" w:hAnsi="PMingLiU" w:cs="PMingLiU"/>
                <w:bCs w:val="0"/>
                <w:color w:val="000000"/>
                <w:sz w:val="18"/>
                <w:szCs w:val="22"/>
                <w:lang w:eastAsia="zh-TW"/>
              </w:rPr>
            </w:pPr>
          </w:p>
        </w:tc>
      </w:tr>
      <w:tr w:rsidR="004F5E49" w:rsidRPr="009F490B" w14:paraId="5B28E25D"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573B1D3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Address</w:t>
            </w:r>
          </w:p>
        </w:tc>
        <w:tc>
          <w:tcPr>
            <w:tcW w:w="933" w:type="dxa"/>
            <w:tcBorders>
              <w:top w:val="nil"/>
              <w:left w:val="nil"/>
              <w:bottom w:val="single" w:sz="4" w:space="0" w:color="808080"/>
              <w:right w:val="single" w:sz="4" w:space="0" w:color="808080"/>
            </w:tcBorders>
            <w:shd w:val="clear" w:color="auto" w:fill="auto"/>
            <w:noWrap/>
            <w:vAlign w:val="center"/>
            <w:hideMark/>
          </w:tcPr>
          <w:p w14:paraId="11DCC8E9"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5E1444C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Separate fields for: Street, No, City, Province, Country, Code.</w:t>
            </w:r>
          </w:p>
        </w:tc>
        <w:tc>
          <w:tcPr>
            <w:tcW w:w="567" w:type="dxa"/>
            <w:tcBorders>
              <w:top w:val="nil"/>
              <w:left w:val="nil"/>
              <w:bottom w:val="single" w:sz="4" w:space="0" w:color="808080"/>
              <w:right w:val="single" w:sz="4" w:space="0" w:color="808080"/>
            </w:tcBorders>
            <w:shd w:val="clear" w:color="auto" w:fill="auto"/>
            <w:noWrap/>
            <w:vAlign w:val="center"/>
            <w:hideMark/>
          </w:tcPr>
          <w:p w14:paraId="4A9F274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56B20C2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vAlign w:val="center"/>
            <w:hideMark/>
          </w:tcPr>
          <w:p w14:paraId="078A2E8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Separate fields for: Street, No, City, Province, Country, Code.</w:t>
            </w:r>
          </w:p>
        </w:tc>
      </w:tr>
      <w:tr w:rsidR="004F5E49" w:rsidRPr="009F490B" w14:paraId="69351B1E"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4A80EF6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Business registration no</w:t>
            </w:r>
          </w:p>
        </w:tc>
        <w:tc>
          <w:tcPr>
            <w:tcW w:w="933" w:type="dxa"/>
            <w:tcBorders>
              <w:top w:val="nil"/>
              <w:left w:val="nil"/>
              <w:bottom w:val="single" w:sz="4" w:space="0" w:color="808080"/>
              <w:right w:val="single" w:sz="4" w:space="0" w:color="808080"/>
            </w:tcBorders>
            <w:shd w:val="clear" w:color="auto" w:fill="auto"/>
            <w:noWrap/>
            <w:vAlign w:val="center"/>
            <w:hideMark/>
          </w:tcPr>
          <w:p w14:paraId="4F6C8E7E" w14:textId="77777777" w:rsidR="00E541EA" w:rsidRPr="009F490B" w:rsidRDefault="00E541EA" w:rsidP="002F33F4">
            <w:pPr>
              <w:widowControl/>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12A3565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1F33DD9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23C7994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vAlign w:val="center"/>
            <w:hideMark/>
          </w:tcPr>
          <w:p w14:paraId="3B4F387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To be accepted only VN format of Business registration no</w:t>
            </w:r>
          </w:p>
        </w:tc>
      </w:tr>
      <w:tr w:rsidR="004F5E49" w:rsidRPr="009F490B" w14:paraId="4607893C"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355E467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Tax code</w:t>
            </w:r>
          </w:p>
        </w:tc>
        <w:tc>
          <w:tcPr>
            <w:tcW w:w="933" w:type="dxa"/>
            <w:tcBorders>
              <w:top w:val="nil"/>
              <w:left w:val="nil"/>
              <w:bottom w:val="single" w:sz="4" w:space="0" w:color="808080"/>
              <w:right w:val="single" w:sz="4" w:space="0" w:color="808080"/>
            </w:tcBorders>
            <w:shd w:val="clear" w:color="auto" w:fill="auto"/>
            <w:noWrap/>
            <w:vAlign w:val="center"/>
            <w:hideMark/>
          </w:tcPr>
          <w:p w14:paraId="7CC1DA4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33E0E07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550F1D8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3FEB982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vAlign w:val="center"/>
            <w:hideMark/>
          </w:tcPr>
          <w:p w14:paraId="4C391C8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To be accepted only VN format of Tax code</w:t>
            </w:r>
          </w:p>
        </w:tc>
      </w:tr>
      <w:tr w:rsidR="004F5E49" w:rsidRPr="009F490B" w14:paraId="23DAF3A0" w14:textId="77777777" w:rsidTr="0013243F">
        <w:trPr>
          <w:trHeight w:val="31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2A288CC1" w14:textId="77777777" w:rsidR="00E541EA" w:rsidRPr="009F490B" w:rsidRDefault="00E541EA" w:rsidP="002F33F4">
            <w:pPr>
              <w:widowControl/>
              <w:jc w:val="left"/>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FINANCING INFORMATION</w:t>
            </w:r>
          </w:p>
        </w:tc>
        <w:tc>
          <w:tcPr>
            <w:tcW w:w="933" w:type="dxa"/>
            <w:tcBorders>
              <w:top w:val="nil"/>
              <w:left w:val="nil"/>
              <w:bottom w:val="single" w:sz="4" w:space="0" w:color="808080"/>
              <w:right w:val="single" w:sz="4" w:space="0" w:color="808080"/>
            </w:tcBorders>
            <w:shd w:val="clear" w:color="auto" w:fill="auto"/>
            <w:noWrap/>
            <w:vAlign w:val="center"/>
            <w:hideMark/>
          </w:tcPr>
          <w:p w14:paraId="70AC864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25A92F09"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667E37D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2835" w:type="dxa"/>
            <w:tcBorders>
              <w:top w:val="nil"/>
              <w:left w:val="nil"/>
              <w:bottom w:val="single" w:sz="4" w:space="0" w:color="808080"/>
              <w:right w:val="single" w:sz="4" w:space="0" w:color="808080"/>
            </w:tcBorders>
            <w:shd w:val="clear" w:color="auto" w:fill="auto"/>
            <w:noWrap/>
            <w:vAlign w:val="center"/>
            <w:hideMark/>
          </w:tcPr>
          <w:p w14:paraId="13324A6B"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0B5DADA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0DEF8D97" w14:textId="77777777" w:rsidTr="0013243F">
        <w:trPr>
          <w:trHeight w:val="126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21C0F77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Sticker ID</w:t>
            </w:r>
          </w:p>
        </w:tc>
        <w:tc>
          <w:tcPr>
            <w:tcW w:w="933" w:type="dxa"/>
            <w:tcBorders>
              <w:top w:val="nil"/>
              <w:left w:val="nil"/>
              <w:bottom w:val="single" w:sz="4" w:space="0" w:color="808080"/>
              <w:right w:val="single" w:sz="4" w:space="0" w:color="808080"/>
            </w:tcBorders>
            <w:shd w:val="clear" w:color="auto" w:fill="auto"/>
            <w:noWrap/>
            <w:vAlign w:val="center"/>
            <w:hideMark/>
          </w:tcPr>
          <w:p w14:paraId="02E1C4B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2A4403A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Type in: 6 digits number</w:t>
            </w:r>
          </w:p>
        </w:tc>
        <w:tc>
          <w:tcPr>
            <w:tcW w:w="567" w:type="dxa"/>
            <w:tcBorders>
              <w:top w:val="nil"/>
              <w:left w:val="nil"/>
              <w:bottom w:val="single" w:sz="4" w:space="0" w:color="808080"/>
              <w:right w:val="single" w:sz="4" w:space="0" w:color="808080"/>
            </w:tcBorders>
            <w:shd w:val="clear" w:color="auto" w:fill="auto"/>
            <w:noWrap/>
            <w:vAlign w:val="center"/>
            <w:hideMark/>
          </w:tcPr>
          <w:p w14:paraId="0E4C3A5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noWrap/>
            <w:vAlign w:val="center"/>
            <w:hideMark/>
          </w:tcPr>
          <w:p w14:paraId="1D660574"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6DEBE65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6 digits number</w:t>
            </w:r>
          </w:p>
        </w:tc>
      </w:tr>
      <w:tr w:rsidR="004F5E49" w:rsidRPr="009F490B" w14:paraId="7DA0070E" w14:textId="77777777" w:rsidTr="0013243F">
        <w:trPr>
          <w:trHeight w:val="899"/>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3A179D84"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VAT Invoice Number</w:t>
            </w:r>
          </w:p>
        </w:tc>
        <w:tc>
          <w:tcPr>
            <w:tcW w:w="933" w:type="dxa"/>
            <w:tcBorders>
              <w:top w:val="nil"/>
              <w:left w:val="nil"/>
              <w:bottom w:val="single" w:sz="4" w:space="0" w:color="808080"/>
              <w:right w:val="single" w:sz="4" w:space="0" w:color="808080"/>
            </w:tcBorders>
            <w:shd w:val="clear" w:color="auto" w:fill="auto"/>
            <w:noWrap/>
            <w:vAlign w:val="center"/>
            <w:hideMark/>
          </w:tcPr>
          <w:p w14:paraId="3702AB9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7C7E9DF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2080120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vAlign w:val="center"/>
            <w:hideMark/>
          </w:tcPr>
          <w:p w14:paraId="6C419BCB" w14:textId="77777777" w:rsidR="00E541EA" w:rsidRPr="009F490B" w:rsidRDefault="00E541EA" w:rsidP="002F33F4">
            <w:pPr>
              <w:widowControl/>
              <w:jc w:val="left"/>
              <w:rPr>
                <w:rFonts w:ascii="PMingLiU" w:eastAsia="PMingLiU" w:hAnsi="PMingLiU" w:cs="PMingLiU"/>
                <w:bCs w:val="0"/>
                <w:color w:val="FF0000"/>
                <w:sz w:val="18"/>
                <w:szCs w:val="22"/>
                <w:lang w:eastAsia="zh-TW"/>
              </w:rPr>
            </w:pPr>
            <w:r w:rsidRPr="009F490B">
              <w:rPr>
                <w:rFonts w:ascii="PMingLiU" w:eastAsia="PMingLiU" w:hAnsi="PMingLiU" w:cs="PMingLiU" w:hint="eastAsia"/>
                <w:bCs w:val="0"/>
                <w:color w:val="FF0000"/>
                <w:sz w:val="18"/>
                <w:szCs w:val="22"/>
                <w:lang w:eastAsia="zh-TW"/>
              </w:rPr>
              <w:t xml:space="preserve">　</w:t>
            </w:r>
          </w:p>
        </w:tc>
        <w:tc>
          <w:tcPr>
            <w:tcW w:w="1976" w:type="dxa"/>
            <w:tcBorders>
              <w:top w:val="nil"/>
              <w:left w:val="nil"/>
              <w:bottom w:val="single" w:sz="4" w:space="0" w:color="808080"/>
              <w:right w:val="single" w:sz="4" w:space="0" w:color="808080"/>
            </w:tcBorders>
            <w:shd w:val="clear" w:color="auto" w:fill="auto"/>
            <w:noWrap/>
            <w:vAlign w:val="center"/>
            <w:hideMark/>
          </w:tcPr>
          <w:p w14:paraId="2C02AC7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247DD74C"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7F3BA78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Invoice issuance date</w:t>
            </w:r>
          </w:p>
        </w:tc>
        <w:tc>
          <w:tcPr>
            <w:tcW w:w="933" w:type="dxa"/>
            <w:tcBorders>
              <w:top w:val="nil"/>
              <w:left w:val="nil"/>
              <w:bottom w:val="single" w:sz="4" w:space="0" w:color="808080"/>
              <w:right w:val="single" w:sz="4" w:space="0" w:color="808080"/>
            </w:tcBorders>
            <w:shd w:val="clear" w:color="auto" w:fill="auto"/>
            <w:noWrap/>
            <w:vAlign w:val="center"/>
            <w:hideMark/>
          </w:tcPr>
          <w:p w14:paraId="2E96172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4F02B617"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Calendar predefined</w:t>
            </w:r>
          </w:p>
        </w:tc>
        <w:tc>
          <w:tcPr>
            <w:tcW w:w="567" w:type="dxa"/>
            <w:tcBorders>
              <w:top w:val="nil"/>
              <w:left w:val="nil"/>
              <w:bottom w:val="single" w:sz="4" w:space="0" w:color="808080"/>
              <w:right w:val="single" w:sz="4" w:space="0" w:color="808080"/>
            </w:tcBorders>
            <w:shd w:val="clear" w:color="auto" w:fill="auto"/>
            <w:noWrap/>
            <w:vAlign w:val="center"/>
            <w:hideMark/>
          </w:tcPr>
          <w:p w14:paraId="36106D6B"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vAlign w:val="center"/>
            <w:hideMark/>
          </w:tcPr>
          <w:p w14:paraId="2F426C47" w14:textId="77777777" w:rsidR="00E541EA" w:rsidRPr="009F490B" w:rsidRDefault="00E541EA" w:rsidP="002F33F4">
            <w:pPr>
              <w:widowControl/>
              <w:jc w:val="left"/>
              <w:rPr>
                <w:rFonts w:ascii="PMingLiU" w:eastAsia="PMingLiU" w:hAnsi="PMingLiU" w:cs="PMingLiU"/>
                <w:bCs w:val="0"/>
                <w:i/>
                <w:iCs/>
                <w:color w:val="000000"/>
                <w:sz w:val="18"/>
                <w:szCs w:val="22"/>
                <w:lang w:eastAsia="zh-TW"/>
              </w:rPr>
            </w:pPr>
            <w:r w:rsidRPr="009F490B">
              <w:rPr>
                <w:rFonts w:ascii="PMingLiU" w:eastAsia="PMingLiU" w:hAnsi="PMingLiU" w:cs="PMingLiU" w:hint="eastAsia"/>
                <w:bCs w:val="0"/>
                <w:i/>
                <w:iCs/>
                <w:color w:val="000000"/>
                <w:sz w:val="18"/>
                <w:szCs w:val="22"/>
                <w:lang w:eastAsia="zh-TW"/>
              </w:rPr>
              <w:t>"Please choose invoice issuance date to be previous the current date."</w:t>
            </w:r>
          </w:p>
        </w:tc>
        <w:tc>
          <w:tcPr>
            <w:tcW w:w="1976" w:type="dxa"/>
            <w:tcBorders>
              <w:top w:val="nil"/>
              <w:left w:val="nil"/>
              <w:bottom w:val="single" w:sz="4" w:space="0" w:color="808080"/>
              <w:right w:val="single" w:sz="4" w:space="0" w:color="808080"/>
            </w:tcBorders>
            <w:shd w:val="clear" w:color="auto" w:fill="auto"/>
            <w:noWrap/>
            <w:vAlign w:val="center"/>
            <w:hideMark/>
          </w:tcPr>
          <w:p w14:paraId="2240A16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1F9533DA" w14:textId="77777777" w:rsidTr="0013243F">
        <w:trPr>
          <w:trHeight w:val="315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0AB94C63"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Invoice amount</w:t>
            </w:r>
          </w:p>
        </w:tc>
        <w:tc>
          <w:tcPr>
            <w:tcW w:w="933" w:type="dxa"/>
            <w:tcBorders>
              <w:top w:val="nil"/>
              <w:left w:val="nil"/>
              <w:bottom w:val="single" w:sz="4" w:space="0" w:color="808080"/>
              <w:right w:val="single" w:sz="4" w:space="0" w:color="808080"/>
            </w:tcBorders>
            <w:shd w:val="clear" w:color="auto" w:fill="auto"/>
            <w:noWrap/>
            <w:vAlign w:val="center"/>
            <w:hideMark/>
          </w:tcPr>
          <w:p w14:paraId="01B43A4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7A2C4DC4"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Let SME key in</w:t>
            </w:r>
          </w:p>
        </w:tc>
        <w:tc>
          <w:tcPr>
            <w:tcW w:w="567" w:type="dxa"/>
            <w:tcBorders>
              <w:top w:val="nil"/>
              <w:left w:val="nil"/>
              <w:bottom w:val="single" w:sz="4" w:space="0" w:color="808080"/>
              <w:right w:val="single" w:sz="4" w:space="0" w:color="808080"/>
            </w:tcBorders>
            <w:shd w:val="clear" w:color="auto" w:fill="auto"/>
            <w:noWrap/>
            <w:vAlign w:val="center"/>
            <w:hideMark/>
          </w:tcPr>
          <w:p w14:paraId="10B05D3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808080"/>
              <w:right w:val="single" w:sz="4" w:space="0" w:color="808080"/>
            </w:tcBorders>
            <w:shd w:val="clear" w:color="auto" w:fill="auto"/>
            <w:vAlign w:val="center"/>
            <w:hideMark/>
          </w:tcPr>
          <w:p w14:paraId="58F46E2E" w14:textId="77777777" w:rsidR="00E541EA" w:rsidRPr="009F490B" w:rsidRDefault="00E541EA" w:rsidP="002F33F4">
            <w:pPr>
              <w:widowControl/>
              <w:jc w:val="left"/>
              <w:rPr>
                <w:rFonts w:ascii="PMingLiU" w:eastAsia="PMingLiU" w:hAnsi="PMingLiU" w:cs="PMingLiU"/>
                <w:bCs w:val="0"/>
                <w:i/>
                <w:iCs/>
                <w:color w:val="000000"/>
                <w:sz w:val="18"/>
                <w:szCs w:val="22"/>
                <w:lang w:eastAsia="zh-TW"/>
              </w:rPr>
            </w:pPr>
            <w:r w:rsidRPr="009F490B">
              <w:rPr>
                <w:rFonts w:ascii="PMingLiU" w:eastAsia="PMingLiU" w:hAnsi="PMingLiU" w:cs="PMingLiU" w:hint="eastAsia"/>
                <w:bCs w:val="0"/>
                <w:i/>
                <w:iCs/>
                <w:color w:val="000000"/>
                <w:sz w:val="18"/>
                <w:szCs w:val="22"/>
                <w:lang w:eastAsia="zh-TW"/>
              </w:rPr>
              <w:t>If the SME types in number outside of the range, "The invoice amount allowed: XXX-XXX" pops up.</w:t>
            </w:r>
          </w:p>
        </w:tc>
        <w:tc>
          <w:tcPr>
            <w:tcW w:w="1976" w:type="dxa"/>
            <w:tcBorders>
              <w:top w:val="nil"/>
              <w:left w:val="nil"/>
              <w:bottom w:val="single" w:sz="4" w:space="0" w:color="808080"/>
              <w:right w:val="single" w:sz="4" w:space="0" w:color="808080"/>
            </w:tcBorders>
            <w:shd w:val="clear" w:color="auto" w:fill="auto"/>
            <w:vAlign w:val="center"/>
            <w:hideMark/>
          </w:tcPr>
          <w:p w14:paraId="3433AFD5" w14:textId="77777777" w:rsidR="00E541EA" w:rsidRPr="003C4417" w:rsidRDefault="00E541EA" w:rsidP="002F33F4">
            <w:pPr>
              <w:widowControl/>
              <w:jc w:val="left"/>
              <w:rPr>
                <w:rFonts w:ascii="PMingLiU" w:eastAsia="PMingLiU" w:hAnsi="PMingLiU" w:cs="PMingLiU"/>
                <w:bCs w:val="0"/>
                <w:color w:val="000000"/>
                <w:sz w:val="18"/>
                <w:szCs w:val="22"/>
                <w:lang w:eastAsia="zh-TW"/>
              </w:rPr>
            </w:pPr>
            <w:r w:rsidRPr="003C4417">
              <w:rPr>
                <w:rFonts w:ascii="PMingLiU" w:eastAsia="PMingLiU" w:hAnsi="PMingLiU" w:cs="PMingLiU"/>
                <w:bCs w:val="0"/>
                <w:color w:val="000000"/>
                <w:sz w:val="18"/>
                <w:szCs w:val="22"/>
                <w:lang w:eastAsia="zh-TW"/>
              </w:rPr>
              <w:t xml:space="preserve">Minimum amount limit = USD 5 k . </w:t>
            </w:r>
          </w:p>
          <w:p w14:paraId="3DED3F0B" w14:textId="77777777" w:rsidR="00E541EA" w:rsidRPr="003C4417" w:rsidRDefault="00E541EA" w:rsidP="002F33F4">
            <w:pPr>
              <w:widowControl/>
              <w:jc w:val="left"/>
              <w:rPr>
                <w:rFonts w:ascii="PMingLiU" w:eastAsia="PMingLiU" w:hAnsi="PMingLiU" w:cs="PMingLiU"/>
                <w:bCs w:val="0"/>
                <w:color w:val="000000"/>
                <w:sz w:val="18"/>
                <w:szCs w:val="22"/>
                <w:lang w:eastAsia="zh-TW"/>
              </w:rPr>
            </w:pPr>
            <w:r w:rsidRPr="003C4417">
              <w:rPr>
                <w:rFonts w:ascii="PMingLiU" w:eastAsia="PMingLiU" w:hAnsi="PMingLiU" w:cs="PMingLiU"/>
                <w:bCs w:val="0"/>
                <w:color w:val="000000"/>
                <w:sz w:val="18"/>
                <w:szCs w:val="22"/>
                <w:lang w:eastAsia="zh-TW"/>
              </w:rPr>
              <w:t xml:space="preserve">Maximum invoice amount limit = </w:t>
            </w:r>
            <w:ins w:id="856" w:author="zhangyang" w:date="2014-06-25T13:07:00Z">
              <w:r w:rsidR="004F5E49">
                <w:rPr>
                  <w:rFonts w:ascii="PMingLiU" w:eastAsia="PMingLiU" w:hAnsi="PMingLiU" w:cs="PMingLiU"/>
                  <w:bCs w:val="0"/>
                  <w:color w:val="000000"/>
                  <w:sz w:val="18"/>
                  <w:szCs w:val="22"/>
                </w:rPr>
                <w:t xml:space="preserve">0.8 b </w:t>
              </w:r>
            </w:ins>
            <w:r w:rsidRPr="003C4417">
              <w:rPr>
                <w:rFonts w:ascii="PMingLiU" w:eastAsia="PMingLiU" w:hAnsi="PMingLiU" w:cs="PMingLiU"/>
                <w:bCs w:val="0"/>
                <w:color w:val="000000"/>
                <w:sz w:val="18"/>
                <w:szCs w:val="22"/>
                <w:lang w:eastAsia="zh-TW"/>
              </w:rPr>
              <w:t>TBD by VPBank</w:t>
            </w:r>
          </w:p>
          <w:p w14:paraId="51985978" w14:textId="77777777" w:rsidR="00E541EA" w:rsidRPr="003C4417" w:rsidRDefault="00E541EA" w:rsidP="002F33F4">
            <w:pPr>
              <w:widowControl/>
              <w:jc w:val="left"/>
              <w:rPr>
                <w:rFonts w:ascii="PMingLiU" w:eastAsia="PMingLiU" w:hAnsi="PMingLiU" w:cs="PMingLiU"/>
                <w:bCs w:val="0"/>
                <w:color w:val="000000"/>
                <w:sz w:val="18"/>
                <w:szCs w:val="22"/>
                <w:lang w:eastAsia="zh-TW"/>
              </w:rPr>
            </w:pPr>
          </w:p>
          <w:p w14:paraId="5CAD2D94" w14:textId="77777777" w:rsidR="00E541EA" w:rsidRPr="003C4417" w:rsidRDefault="00E541EA" w:rsidP="002F33F4">
            <w:pPr>
              <w:widowControl/>
              <w:jc w:val="left"/>
              <w:rPr>
                <w:rFonts w:ascii="PMingLiU" w:eastAsia="PMingLiU" w:hAnsi="PMingLiU" w:cs="PMingLiU"/>
                <w:bCs w:val="0"/>
                <w:color w:val="000000"/>
                <w:sz w:val="18"/>
                <w:szCs w:val="22"/>
                <w:lang w:eastAsia="zh-TW"/>
              </w:rPr>
            </w:pPr>
            <w:r w:rsidRPr="003C4417">
              <w:rPr>
                <w:rFonts w:ascii="PMingLiU" w:eastAsia="PMingLiU" w:hAnsi="PMingLiU" w:cs="PMingLiU"/>
                <w:bCs w:val="0"/>
                <w:color w:val="000000"/>
                <w:sz w:val="18"/>
                <w:szCs w:val="22"/>
                <w:lang w:eastAsia="zh-TW"/>
              </w:rPr>
              <w:t>! Invoice amount accepted if:</w:t>
            </w:r>
          </w:p>
          <w:p w14:paraId="7ABA7090" w14:textId="77777777" w:rsidR="00E541EA" w:rsidRPr="003C4417" w:rsidRDefault="00E541EA" w:rsidP="002F33F4">
            <w:pPr>
              <w:widowControl/>
              <w:jc w:val="left"/>
              <w:rPr>
                <w:rFonts w:ascii="PMingLiU" w:eastAsia="PMingLiU" w:hAnsi="PMingLiU" w:cs="PMingLiU"/>
                <w:bCs w:val="0"/>
                <w:color w:val="000000"/>
                <w:sz w:val="18"/>
                <w:szCs w:val="22"/>
                <w:lang w:eastAsia="zh-TW"/>
              </w:rPr>
            </w:pPr>
            <w:r w:rsidRPr="003C4417">
              <w:rPr>
                <w:rFonts w:ascii="PMingLiU" w:eastAsia="PMingLiU" w:hAnsi="PMingLiU" w:cs="PMingLiU"/>
                <w:bCs w:val="0"/>
                <w:color w:val="000000"/>
                <w:sz w:val="18"/>
                <w:szCs w:val="22"/>
                <w:lang w:eastAsia="zh-TW"/>
              </w:rPr>
              <w:t>1. Total value of outstanding invoices is below factoring limit 2. Each invoice amount doesn't exceed Maximum invoice amount limit</w:t>
            </w:r>
          </w:p>
          <w:p w14:paraId="5D7D306F" w14:textId="77777777" w:rsidR="00E541EA" w:rsidRPr="003C4417" w:rsidRDefault="00E541EA" w:rsidP="002F33F4">
            <w:pPr>
              <w:widowControl/>
              <w:jc w:val="left"/>
              <w:rPr>
                <w:rFonts w:ascii="PMingLiU" w:eastAsia="PMingLiU" w:hAnsi="PMingLiU" w:cs="PMingLiU"/>
                <w:bCs w:val="0"/>
                <w:color w:val="000000"/>
                <w:sz w:val="18"/>
                <w:szCs w:val="22"/>
                <w:lang w:eastAsia="zh-TW"/>
              </w:rPr>
            </w:pPr>
          </w:p>
          <w:p w14:paraId="26B7F05C" w14:textId="77777777" w:rsidR="00E541EA" w:rsidRDefault="00E541EA" w:rsidP="002F33F4">
            <w:pPr>
              <w:widowControl/>
              <w:jc w:val="left"/>
              <w:rPr>
                <w:ins w:id="857" w:author="zhangyang" w:date="2014-06-25T13:09:00Z"/>
                <w:rFonts w:ascii="PMingLiU" w:eastAsia="PMingLiU" w:hAnsi="PMingLiU" w:cs="PMingLiU"/>
                <w:bCs w:val="0"/>
                <w:color w:val="000000"/>
                <w:sz w:val="18"/>
                <w:szCs w:val="22"/>
                <w:lang w:eastAsia="zh-TW"/>
              </w:rPr>
            </w:pPr>
            <w:r w:rsidRPr="003C4417">
              <w:rPr>
                <w:rFonts w:ascii="PMingLiU" w:eastAsia="PMingLiU" w:hAnsi="PMingLiU" w:cs="PMingLiU"/>
                <w:bCs w:val="0"/>
                <w:color w:val="000000"/>
                <w:sz w:val="18"/>
                <w:szCs w:val="22"/>
                <w:lang w:eastAsia="zh-TW"/>
              </w:rPr>
              <w:t>Maximum invoice amount deviations will be allowed up to 5% for low and medium risk sellers.</w:t>
            </w:r>
          </w:p>
          <w:p w14:paraId="798CD1AF" w14:textId="77777777" w:rsidR="004F5E49" w:rsidRPr="0013243F" w:rsidRDefault="004F5E49" w:rsidP="004F5E49">
            <w:pPr>
              <w:widowControl/>
              <w:jc w:val="left"/>
              <w:rPr>
                <w:ins w:id="858" w:author="zhangyang" w:date="2014-06-25T13:11:00Z"/>
                <w:rFonts w:ascii="PMingLiU" w:eastAsia="PMingLiU" w:hAnsi="PMingLiU" w:cs="PMingLiU"/>
                <w:bCs w:val="0"/>
                <w:color w:val="000000"/>
                <w:sz w:val="18"/>
                <w:szCs w:val="22"/>
                <w:lang w:eastAsia="zh-TW"/>
              </w:rPr>
            </w:pPr>
            <w:ins w:id="859" w:author="zhangyang" w:date="2014-06-25T13:11:00Z">
              <w:r w:rsidRPr="0013243F">
                <w:rPr>
                  <w:rFonts w:ascii="PMingLiU" w:eastAsia="PMingLiU" w:hAnsi="PMingLiU" w:cs="PMingLiU" w:hint="eastAsia"/>
                  <w:bCs w:val="0"/>
                  <w:color w:val="000000"/>
                  <w:sz w:val="18"/>
                  <w:szCs w:val="22"/>
                  <w:lang w:eastAsia="zh-TW"/>
                </w:rPr>
                <w:t>Marking those invoices with deviation in the system. The following is the rules:</w:t>
              </w:r>
              <w:r w:rsidRPr="0013243F">
                <w:rPr>
                  <w:rFonts w:ascii="PMingLiU" w:eastAsia="PMingLiU" w:hAnsi="PMingLiU" w:cs="PMingLiU" w:hint="eastAsia"/>
                  <w:bCs w:val="0"/>
                  <w:color w:val="000000"/>
                  <w:sz w:val="18"/>
                  <w:szCs w:val="22"/>
                  <w:lang w:eastAsia="zh-TW"/>
                </w:rPr>
                <w:br/>
                <w:t xml:space="preserve">  i. Invoice amount - platform allows deviation of maximum 5% of the invoice amount limit. Therefore for micro SME, invoice amount between 0.8-0.84 is deviation. Bigger than 0.84 can never be accepted.</w:t>
              </w:r>
              <w:r w:rsidRPr="0013243F">
                <w:rPr>
                  <w:rFonts w:ascii="PMingLiU" w:eastAsia="PMingLiU" w:hAnsi="PMingLiU" w:cs="PMingLiU" w:hint="eastAsia"/>
                  <w:bCs w:val="0"/>
                  <w:color w:val="000000"/>
                  <w:sz w:val="18"/>
                  <w:szCs w:val="22"/>
                  <w:lang w:eastAsia="zh-TW"/>
                </w:rPr>
                <w:br/>
                <w:t xml:space="preserve"> ii. Invoice term - platform allows deviation from 35 days invoice term to 25 days invoice term.[Need calendar] Therefore, term between 25-35 is deviation. Less than 25 days can never be accepted.</w:t>
              </w:r>
              <w:r w:rsidRPr="0013243F">
                <w:rPr>
                  <w:rFonts w:ascii="PMingLiU" w:eastAsia="PMingLiU" w:hAnsi="PMingLiU" w:cs="PMingLiU" w:hint="eastAsia"/>
                  <w:bCs w:val="0"/>
                  <w:color w:val="000000"/>
                  <w:sz w:val="18"/>
                  <w:szCs w:val="22"/>
                  <w:lang w:eastAsia="zh-TW"/>
                </w:rPr>
                <w:br/>
                <w:t xml:space="preserve"> iii. The system needs to tell the person in the approval team if the invoice is within deviation. If he/she clicks “accept” button, the system should be able to tell that this is a case where deviation is accepted.</w:t>
              </w:r>
              <w:r w:rsidRPr="0013243F">
                <w:rPr>
                  <w:rFonts w:ascii="PMingLiU" w:eastAsia="PMingLiU" w:hAnsi="PMingLiU" w:cs="PMingLiU" w:hint="eastAsia"/>
                  <w:bCs w:val="0"/>
                  <w:color w:val="000000"/>
                  <w:sz w:val="18"/>
                  <w:szCs w:val="22"/>
                  <w:lang w:eastAsia="zh-TW"/>
                </w:rPr>
                <w:br/>
                <w:t xml:space="preserve">iv. If the invoice term is in deviation, and the staff in the approval team accepts it, the system should assign a different cut-off date (22 days) for this invoice from other </w:t>
              </w:r>
              <w:commentRangeStart w:id="860"/>
              <w:r w:rsidRPr="0013243F">
                <w:rPr>
                  <w:rFonts w:ascii="PMingLiU" w:eastAsia="PMingLiU" w:hAnsi="PMingLiU" w:cs="PMingLiU" w:hint="eastAsia"/>
                  <w:bCs w:val="0"/>
                  <w:color w:val="000000"/>
                  <w:sz w:val="18"/>
                  <w:szCs w:val="22"/>
                  <w:lang w:eastAsia="zh-TW"/>
                </w:rPr>
                <w:t>invoices</w:t>
              </w:r>
            </w:ins>
            <w:commentRangeEnd w:id="860"/>
            <w:ins w:id="861" w:author="zhangyang" w:date="2014-06-27T15:02:00Z">
              <w:r w:rsidR="008E3790">
                <w:rPr>
                  <w:rStyle w:val="aff2"/>
                </w:rPr>
                <w:commentReference w:id="860"/>
              </w:r>
            </w:ins>
            <w:ins w:id="863" w:author="zhangyang" w:date="2014-06-25T13:11:00Z">
              <w:r w:rsidRPr="0013243F">
                <w:rPr>
                  <w:rFonts w:ascii="PMingLiU" w:eastAsia="PMingLiU" w:hAnsi="PMingLiU" w:cs="PMingLiU" w:hint="eastAsia"/>
                  <w:bCs w:val="0"/>
                  <w:color w:val="000000"/>
                  <w:sz w:val="18"/>
                  <w:szCs w:val="22"/>
                  <w:lang w:eastAsia="zh-TW"/>
                </w:rPr>
                <w:t>.</w:t>
              </w:r>
            </w:ins>
          </w:p>
          <w:p w14:paraId="2A5525BB" w14:textId="77777777" w:rsidR="004F5E49" w:rsidRPr="009F490B" w:rsidRDefault="004F5E49" w:rsidP="002F33F4">
            <w:pPr>
              <w:widowControl/>
              <w:jc w:val="left"/>
              <w:rPr>
                <w:rFonts w:ascii="PMingLiU" w:eastAsia="PMingLiU" w:hAnsi="PMingLiU" w:cs="PMingLiU"/>
                <w:bCs w:val="0"/>
                <w:color w:val="000000"/>
                <w:sz w:val="18"/>
                <w:szCs w:val="22"/>
                <w:lang w:eastAsia="zh-TW"/>
              </w:rPr>
            </w:pPr>
          </w:p>
        </w:tc>
      </w:tr>
      <w:tr w:rsidR="004F5E49" w:rsidRPr="009F490B" w14:paraId="5EC09538" w14:textId="77777777" w:rsidTr="0013243F">
        <w:trPr>
          <w:trHeight w:val="126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39F2FF8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Object of invoice</w:t>
            </w:r>
          </w:p>
        </w:tc>
        <w:tc>
          <w:tcPr>
            <w:tcW w:w="933" w:type="dxa"/>
            <w:tcBorders>
              <w:top w:val="nil"/>
              <w:left w:val="nil"/>
              <w:bottom w:val="single" w:sz="4" w:space="0" w:color="808080"/>
              <w:right w:val="single" w:sz="4" w:space="0" w:color="808080"/>
            </w:tcBorders>
            <w:shd w:val="clear" w:color="auto" w:fill="auto"/>
            <w:noWrap/>
            <w:vAlign w:val="center"/>
            <w:hideMark/>
          </w:tcPr>
          <w:p w14:paraId="3A417C8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7D53913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Drop down list: TBD</w:t>
            </w:r>
            <w:r w:rsidRPr="009F490B">
              <w:rPr>
                <w:rFonts w:ascii="PMingLiU" w:eastAsia="PMingLiU" w:hAnsi="PMingLiU" w:cs="PMingLiU" w:hint="eastAsia"/>
                <w:bCs w:val="0"/>
                <w:color w:val="000000"/>
                <w:sz w:val="18"/>
                <w:szCs w:val="22"/>
                <w:lang w:eastAsia="zh-TW"/>
              </w:rPr>
              <w:br/>
              <w:t>Recommendation: Services delivery; Goods delivery - perishable; Goods delivery - nonperishable</w:t>
            </w:r>
          </w:p>
        </w:tc>
        <w:tc>
          <w:tcPr>
            <w:tcW w:w="567" w:type="dxa"/>
            <w:tcBorders>
              <w:top w:val="nil"/>
              <w:left w:val="nil"/>
              <w:bottom w:val="single" w:sz="4" w:space="0" w:color="808080"/>
              <w:right w:val="single" w:sz="4" w:space="0" w:color="808080"/>
            </w:tcBorders>
            <w:shd w:val="clear" w:color="auto" w:fill="auto"/>
            <w:noWrap/>
            <w:vAlign w:val="center"/>
            <w:hideMark/>
          </w:tcPr>
          <w:p w14:paraId="09F62DEB"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single" w:sz="4" w:space="0" w:color="auto"/>
              <w:right w:val="single" w:sz="4" w:space="0" w:color="808080"/>
            </w:tcBorders>
            <w:shd w:val="clear" w:color="auto" w:fill="auto"/>
            <w:noWrap/>
            <w:vAlign w:val="center"/>
            <w:hideMark/>
          </w:tcPr>
          <w:p w14:paraId="444C428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nil"/>
              <w:left w:val="nil"/>
              <w:bottom w:val="single" w:sz="4" w:space="0" w:color="auto"/>
              <w:right w:val="single" w:sz="4" w:space="0" w:color="808080"/>
            </w:tcBorders>
            <w:shd w:val="clear" w:color="auto" w:fill="auto"/>
            <w:noWrap/>
            <w:vAlign w:val="center"/>
            <w:hideMark/>
          </w:tcPr>
          <w:p w14:paraId="3C9FEFD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6842ED13" w14:textId="77777777" w:rsidTr="0013243F">
        <w:trPr>
          <w:trHeight w:val="630"/>
        </w:trPr>
        <w:tc>
          <w:tcPr>
            <w:tcW w:w="1838" w:type="dxa"/>
            <w:tcBorders>
              <w:top w:val="nil"/>
              <w:left w:val="single" w:sz="4" w:space="0" w:color="808080"/>
              <w:bottom w:val="single" w:sz="4" w:space="0" w:color="808080"/>
              <w:right w:val="single" w:sz="4" w:space="0" w:color="808080"/>
            </w:tcBorders>
            <w:shd w:val="clear" w:color="auto" w:fill="auto"/>
            <w:vAlign w:val="center"/>
            <w:hideMark/>
          </w:tcPr>
          <w:p w14:paraId="1D29733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Due date according to the contract</w:t>
            </w:r>
          </w:p>
        </w:tc>
        <w:tc>
          <w:tcPr>
            <w:tcW w:w="933" w:type="dxa"/>
            <w:tcBorders>
              <w:top w:val="nil"/>
              <w:left w:val="nil"/>
              <w:bottom w:val="single" w:sz="4" w:space="0" w:color="808080"/>
              <w:right w:val="single" w:sz="4" w:space="0" w:color="808080"/>
            </w:tcBorders>
            <w:shd w:val="clear" w:color="auto" w:fill="auto"/>
            <w:noWrap/>
            <w:vAlign w:val="center"/>
            <w:hideMark/>
          </w:tcPr>
          <w:p w14:paraId="5A34DD37"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39176C9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Calendar predefined</w:t>
            </w:r>
          </w:p>
        </w:tc>
        <w:tc>
          <w:tcPr>
            <w:tcW w:w="567" w:type="dxa"/>
            <w:tcBorders>
              <w:top w:val="nil"/>
              <w:left w:val="nil"/>
              <w:bottom w:val="single" w:sz="4" w:space="0" w:color="808080"/>
              <w:right w:val="single" w:sz="4" w:space="0" w:color="auto"/>
            </w:tcBorders>
            <w:shd w:val="clear" w:color="auto" w:fill="auto"/>
            <w:noWrap/>
            <w:vAlign w:val="center"/>
            <w:hideMark/>
          </w:tcPr>
          <w:p w14:paraId="52AD75A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78C97" w14:textId="77777777" w:rsidR="00E541EA" w:rsidRPr="009F490B" w:rsidRDefault="00E541EA" w:rsidP="002F33F4">
            <w:pPr>
              <w:widowControl/>
              <w:jc w:val="left"/>
              <w:rPr>
                <w:rFonts w:ascii="PMingLiU" w:eastAsia="PMingLiU" w:hAnsi="PMingLiU" w:cs="PMingLiU"/>
                <w:bCs w:val="0"/>
                <w:color w:val="000000"/>
                <w:sz w:val="18"/>
                <w:szCs w:val="22"/>
                <w:lang w:eastAsia="zh-TW"/>
              </w:rPr>
            </w:pPr>
          </w:p>
        </w:tc>
        <w:tc>
          <w:tcPr>
            <w:tcW w:w="19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95F89" w14:textId="77777777" w:rsidR="00E541EA" w:rsidRPr="009F490B" w:rsidRDefault="00E541EA" w:rsidP="002F33F4">
            <w:pPr>
              <w:widowControl/>
              <w:jc w:val="left"/>
              <w:rPr>
                <w:rFonts w:ascii="Times New Roman" w:eastAsia="Times New Roman" w:hAnsi="Times New Roman" w:cs="Times New Roman"/>
                <w:bCs w:val="0"/>
                <w:sz w:val="18"/>
                <w:szCs w:val="20"/>
                <w:lang w:eastAsia="zh-TW"/>
              </w:rPr>
            </w:pPr>
          </w:p>
        </w:tc>
      </w:tr>
      <w:tr w:rsidR="004F5E49" w:rsidRPr="009F490B" w14:paraId="1043596F" w14:textId="77777777" w:rsidTr="0013243F">
        <w:trPr>
          <w:trHeight w:val="332"/>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6A8DD7B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Expected Payment Date</w:t>
            </w:r>
          </w:p>
        </w:tc>
        <w:tc>
          <w:tcPr>
            <w:tcW w:w="933" w:type="dxa"/>
            <w:tcBorders>
              <w:top w:val="nil"/>
              <w:left w:val="nil"/>
              <w:bottom w:val="single" w:sz="4" w:space="0" w:color="808080"/>
              <w:right w:val="single" w:sz="4" w:space="0" w:color="808080"/>
            </w:tcBorders>
            <w:shd w:val="clear" w:color="auto" w:fill="auto"/>
            <w:noWrap/>
            <w:vAlign w:val="center"/>
            <w:hideMark/>
          </w:tcPr>
          <w:p w14:paraId="5E99F50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5358F98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Calendar predefined</w:t>
            </w:r>
          </w:p>
        </w:tc>
        <w:tc>
          <w:tcPr>
            <w:tcW w:w="567" w:type="dxa"/>
            <w:tcBorders>
              <w:top w:val="nil"/>
              <w:left w:val="nil"/>
              <w:bottom w:val="single" w:sz="4" w:space="0" w:color="808080"/>
              <w:right w:val="single" w:sz="4" w:space="0" w:color="auto"/>
            </w:tcBorders>
            <w:shd w:val="clear" w:color="auto" w:fill="auto"/>
            <w:noWrap/>
            <w:vAlign w:val="center"/>
            <w:hideMark/>
          </w:tcPr>
          <w:p w14:paraId="176AC6C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57B1DA" w14:textId="77777777" w:rsidR="00E541EA" w:rsidRDefault="00E541EA" w:rsidP="002F33F4">
            <w:pPr>
              <w:widowControl/>
              <w:jc w:val="left"/>
              <w:rPr>
                <w:ins w:id="864" w:author="zhangyang" w:date="2014-06-27T14:08:00Z"/>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The estimated date from the SME, because the debtor in Vietnam usually pay later than the date stated in the contract. We do not allow to input an expected payment date more than 30 days later than the due date in the contract.</w:t>
            </w:r>
          </w:p>
          <w:p w14:paraId="1D4EECF0" w14:textId="77777777" w:rsidR="009A2B6C" w:rsidRPr="009F490B" w:rsidRDefault="009A2B6C" w:rsidP="002F33F4">
            <w:pPr>
              <w:widowControl/>
              <w:jc w:val="left"/>
              <w:rPr>
                <w:rFonts w:ascii="PMingLiU" w:eastAsia="PMingLiU" w:hAnsi="PMingLiU" w:cs="PMingLiU"/>
                <w:bCs w:val="0"/>
                <w:color w:val="000000"/>
                <w:sz w:val="18"/>
                <w:szCs w:val="22"/>
                <w:lang w:eastAsia="zh-TW"/>
              </w:rPr>
            </w:pPr>
            <w:commentRangeStart w:id="865"/>
            <w:ins w:id="866" w:author="zhangyang" w:date="2014-06-27T14:08:00Z">
              <w:r w:rsidRPr="009967A5">
                <w:rPr>
                  <w:rFonts w:ascii="Lucida Grande" w:hAnsi="Lucida Grande" w:cs="Lucida Grande"/>
                  <w:color w:val="000000"/>
                </w:rPr>
                <w:t>The expected payment date: contract date + max. 30 days</w:t>
              </w:r>
            </w:ins>
            <w:commentRangeEnd w:id="865"/>
            <w:ins w:id="867" w:author="zhangyang" w:date="2014-06-27T14:41:00Z">
              <w:r w:rsidR="004B436D">
                <w:rPr>
                  <w:rStyle w:val="aff2"/>
                </w:rPr>
                <w:commentReference w:id="865"/>
              </w:r>
            </w:ins>
          </w:p>
        </w:tc>
        <w:tc>
          <w:tcPr>
            <w:tcW w:w="19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466A9" w14:textId="77777777" w:rsidR="00E541EA" w:rsidRPr="009F490B" w:rsidRDefault="00E541EA" w:rsidP="002F33F4">
            <w:pPr>
              <w:widowControl/>
              <w:jc w:val="left"/>
              <w:rPr>
                <w:rFonts w:ascii="PMingLiU" w:eastAsia="PMingLiU" w:hAnsi="PMingLiU" w:cs="PMingLiU"/>
                <w:bCs w:val="0"/>
                <w:color w:val="000000"/>
                <w:sz w:val="18"/>
                <w:szCs w:val="22"/>
                <w:lang w:eastAsia="zh-TW"/>
              </w:rPr>
            </w:pPr>
          </w:p>
        </w:tc>
      </w:tr>
      <w:tr w:rsidR="004F5E49" w:rsidRPr="009F490B" w14:paraId="3D1673E6" w14:textId="77777777" w:rsidTr="0013243F">
        <w:trPr>
          <w:trHeight w:val="409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02CAAA81"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Remaining maturity term</w:t>
            </w:r>
          </w:p>
        </w:tc>
        <w:tc>
          <w:tcPr>
            <w:tcW w:w="933" w:type="dxa"/>
            <w:tcBorders>
              <w:top w:val="nil"/>
              <w:left w:val="nil"/>
              <w:bottom w:val="single" w:sz="4" w:space="0" w:color="808080"/>
              <w:right w:val="single" w:sz="4" w:space="0" w:color="808080"/>
            </w:tcBorders>
            <w:shd w:val="clear" w:color="auto" w:fill="auto"/>
            <w:noWrap/>
            <w:vAlign w:val="center"/>
            <w:hideMark/>
          </w:tcPr>
          <w:p w14:paraId="33FBCCA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vAlign w:val="center"/>
            <w:hideMark/>
          </w:tcPr>
          <w:p w14:paraId="5DE75945"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To be automatically calculated by the system as number of days between current date (invoice upload date) and invoice due date.</w:t>
            </w:r>
          </w:p>
        </w:tc>
        <w:tc>
          <w:tcPr>
            <w:tcW w:w="567" w:type="dxa"/>
            <w:tcBorders>
              <w:top w:val="nil"/>
              <w:left w:val="nil"/>
              <w:bottom w:val="single" w:sz="4" w:space="0" w:color="808080"/>
              <w:right w:val="single" w:sz="4" w:space="0" w:color="auto"/>
            </w:tcBorders>
            <w:shd w:val="clear" w:color="auto" w:fill="auto"/>
            <w:noWrap/>
            <w:vAlign w:val="center"/>
            <w:hideMark/>
          </w:tcPr>
          <w:p w14:paraId="0F588FC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9155E2" w14:textId="77777777" w:rsidR="00E541EA" w:rsidRPr="009F490B" w:rsidRDefault="00E541EA" w:rsidP="002F33F4">
            <w:pPr>
              <w:widowControl/>
              <w:jc w:val="left"/>
              <w:rPr>
                <w:rFonts w:ascii="PMingLiU" w:eastAsia="PMingLiU" w:hAnsi="PMingLiU" w:cs="PMingLiU"/>
                <w:bCs w:val="0"/>
                <w:i/>
                <w:iCs/>
                <w:color w:val="000000"/>
                <w:sz w:val="18"/>
                <w:szCs w:val="22"/>
                <w:lang w:eastAsia="zh-TW"/>
              </w:rPr>
            </w:pPr>
          </w:p>
        </w:tc>
        <w:tc>
          <w:tcPr>
            <w:tcW w:w="19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8919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Minimum term limit: 35 days . </w:t>
            </w:r>
            <w:r w:rsidRPr="009F490B">
              <w:rPr>
                <w:rFonts w:ascii="PMingLiU" w:eastAsia="PMingLiU" w:hAnsi="PMingLiU" w:cs="PMingLiU" w:hint="eastAsia"/>
                <w:bCs w:val="0"/>
                <w:color w:val="000000"/>
                <w:sz w:val="18"/>
                <w:szCs w:val="22"/>
                <w:lang w:eastAsia="zh-TW"/>
              </w:rPr>
              <w:br/>
            </w:r>
            <w:r w:rsidRPr="009F490B">
              <w:rPr>
                <w:rFonts w:ascii="PMingLiU" w:eastAsia="PMingLiU" w:hAnsi="PMingLiU" w:cs="PMingLiU" w:hint="eastAsia"/>
                <w:bCs w:val="0"/>
                <w:color w:val="000000"/>
                <w:sz w:val="18"/>
                <w:szCs w:val="22"/>
                <w:lang w:eastAsia="zh-TW"/>
              </w:rPr>
              <w:br/>
              <w:t>Maximum term limit: 120 days</w:t>
            </w:r>
            <w:r w:rsidRPr="009F490B">
              <w:rPr>
                <w:rFonts w:ascii="PMingLiU" w:eastAsia="PMingLiU" w:hAnsi="PMingLiU" w:cs="PMingLiU" w:hint="eastAsia"/>
                <w:bCs w:val="0"/>
                <w:color w:val="000000"/>
                <w:sz w:val="18"/>
                <w:szCs w:val="22"/>
                <w:lang w:eastAsia="zh-TW"/>
              </w:rPr>
              <w:br/>
            </w:r>
            <w:r w:rsidRPr="009F490B">
              <w:rPr>
                <w:rFonts w:ascii="PMingLiU" w:eastAsia="PMingLiU" w:hAnsi="PMingLiU" w:cs="PMingLiU" w:hint="eastAsia"/>
                <w:bCs w:val="0"/>
                <w:color w:val="000000"/>
                <w:sz w:val="18"/>
                <w:szCs w:val="22"/>
                <w:lang w:eastAsia="zh-TW"/>
              </w:rPr>
              <w:br/>
              <w:t>Low and medium risk sellers can have deviation of 25 days as the minimum term.</w:t>
            </w:r>
          </w:p>
        </w:tc>
      </w:tr>
      <w:tr w:rsidR="004F5E49" w:rsidRPr="009F490B" w14:paraId="40FF2018" w14:textId="77777777" w:rsidTr="0013243F">
        <w:trPr>
          <w:trHeight w:val="31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216905D0" w14:textId="77777777" w:rsidR="00E541EA" w:rsidRPr="009F490B" w:rsidRDefault="00E541EA" w:rsidP="002F33F4">
            <w:pPr>
              <w:widowControl/>
              <w:jc w:val="left"/>
              <w:rPr>
                <w:rFonts w:ascii="PMingLiU" w:eastAsia="PMingLiU" w:hAnsi="PMingLiU" w:cs="PMingLiU"/>
                <w:b/>
                <w:color w:val="000000"/>
                <w:sz w:val="18"/>
                <w:szCs w:val="22"/>
                <w:lang w:eastAsia="zh-TW"/>
              </w:rPr>
            </w:pPr>
            <w:r w:rsidRPr="009F490B">
              <w:rPr>
                <w:rFonts w:ascii="PMingLiU" w:eastAsia="PMingLiU" w:hAnsi="PMingLiU" w:cs="PMingLiU" w:hint="eastAsia"/>
                <w:b/>
                <w:color w:val="000000"/>
                <w:sz w:val="18"/>
                <w:szCs w:val="22"/>
                <w:lang w:eastAsia="zh-TW"/>
              </w:rPr>
              <w:t>READY TO SELL</w:t>
            </w:r>
          </w:p>
        </w:tc>
        <w:tc>
          <w:tcPr>
            <w:tcW w:w="933" w:type="dxa"/>
            <w:tcBorders>
              <w:top w:val="nil"/>
              <w:left w:val="nil"/>
              <w:bottom w:val="single" w:sz="4" w:space="0" w:color="808080"/>
              <w:right w:val="single" w:sz="4" w:space="0" w:color="808080"/>
            </w:tcBorders>
            <w:shd w:val="clear" w:color="auto" w:fill="auto"/>
            <w:noWrap/>
            <w:vAlign w:val="center"/>
            <w:hideMark/>
          </w:tcPr>
          <w:p w14:paraId="5510CC6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007FB04B"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567" w:type="dxa"/>
            <w:tcBorders>
              <w:top w:val="nil"/>
              <w:left w:val="nil"/>
              <w:bottom w:val="single" w:sz="4" w:space="0" w:color="808080"/>
              <w:right w:val="single" w:sz="4" w:space="0" w:color="808080"/>
            </w:tcBorders>
            <w:shd w:val="clear" w:color="auto" w:fill="auto"/>
            <w:noWrap/>
            <w:vAlign w:val="center"/>
            <w:hideMark/>
          </w:tcPr>
          <w:p w14:paraId="3D9AEB4A"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single" w:sz="4" w:space="0" w:color="auto"/>
              <w:left w:val="nil"/>
              <w:bottom w:val="single" w:sz="4" w:space="0" w:color="808080"/>
              <w:right w:val="single" w:sz="4" w:space="0" w:color="808080"/>
            </w:tcBorders>
            <w:shd w:val="clear" w:color="auto" w:fill="auto"/>
            <w:noWrap/>
            <w:vAlign w:val="center"/>
            <w:hideMark/>
          </w:tcPr>
          <w:p w14:paraId="7B4138A4"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c>
          <w:tcPr>
            <w:tcW w:w="1976" w:type="dxa"/>
            <w:tcBorders>
              <w:top w:val="single" w:sz="4" w:space="0" w:color="auto"/>
              <w:left w:val="nil"/>
              <w:bottom w:val="single" w:sz="4" w:space="0" w:color="808080"/>
              <w:right w:val="single" w:sz="4" w:space="0" w:color="808080"/>
            </w:tcBorders>
            <w:shd w:val="clear" w:color="auto" w:fill="auto"/>
            <w:noWrap/>
            <w:vAlign w:val="center"/>
            <w:hideMark/>
          </w:tcPr>
          <w:p w14:paraId="1026F12E"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　</w:t>
            </w:r>
          </w:p>
        </w:tc>
      </w:tr>
      <w:tr w:rsidR="004F5E49" w:rsidRPr="009F490B" w14:paraId="31748577" w14:textId="77777777" w:rsidTr="0013243F">
        <w:trPr>
          <w:trHeight w:val="1575"/>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167EFCE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Pr>
                <w:rFonts w:ascii="PMingLiU" w:eastAsia="PMingLiU" w:hAnsi="PMingLiU" w:cs="PMingLiU"/>
                <w:bCs w:val="0"/>
                <w:color w:val="000000"/>
                <w:sz w:val="18"/>
                <w:szCs w:val="22"/>
                <w:lang w:eastAsia="zh-TW"/>
              </w:rPr>
              <w:t>Advance</w:t>
            </w:r>
          </w:p>
        </w:tc>
        <w:tc>
          <w:tcPr>
            <w:tcW w:w="933" w:type="dxa"/>
            <w:tcBorders>
              <w:top w:val="nil"/>
              <w:left w:val="nil"/>
              <w:bottom w:val="single" w:sz="4" w:space="0" w:color="808080"/>
              <w:right w:val="single" w:sz="4" w:space="0" w:color="808080"/>
            </w:tcBorders>
            <w:shd w:val="clear" w:color="auto" w:fill="auto"/>
            <w:noWrap/>
            <w:vAlign w:val="center"/>
            <w:hideMark/>
          </w:tcPr>
          <w:p w14:paraId="20B90F0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768127B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Percentage box</w:t>
            </w:r>
          </w:p>
        </w:tc>
        <w:tc>
          <w:tcPr>
            <w:tcW w:w="567" w:type="dxa"/>
            <w:tcBorders>
              <w:top w:val="nil"/>
              <w:left w:val="nil"/>
              <w:bottom w:val="single" w:sz="4" w:space="0" w:color="808080"/>
              <w:right w:val="single" w:sz="4" w:space="0" w:color="808080"/>
            </w:tcBorders>
            <w:shd w:val="clear" w:color="auto" w:fill="auto"/>
            <w:noWrap/>
            <w:vAlign w:val="center"/>
            <w:hideMark/>
          </w:tcPr>
          <w:p w14:paraId="53DEC5CB"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nil"/>
              <w:left w:val="nil"/>
              <w:bottom w:val="nil"/>
              <w:right w:val="nil"/>
            </w:tcBorders>
            <w:shd w:val="clear" w:color="auto" w:fill="auto"/>
            <w:vAlign w:val="center"/>
            <w:hideMark/>
          </w:tcPr>
          <w:p w14:paraId="2456DCE2" w14:textId="77777777" w:rsidR="00E541EA" w:rsidRPr="009F490B" w:rsidRDefault="00E541EA" w:rsidP="002F33F4">
            <w:pPr>
              <w:widowControl/>
              <w:jc w:val="left"/>
              <w:rPr>
                <w:rFonts w:ascii="PMingLiU" w:eastAsia="PMingLiU" w:hAnsi="PMingLiU" w:cs="PMingLiU"/>
                <w:bCs w:val="0"/>
                <w:i/>
                <w:iCs/>
                <w:color w:val="000000"/>
                <w:sz w:val="18"/>
                <w:szCs w:val="22"/>
                <w:lang w:eastAsia="zh-TW"/>
              </w:rPr>
            </w:pPr>
            <w:r w:rsidRPr="009F490B">
              <w:rPr>
                <w:rFonts w:ascii="PMingLiU" w:eastAsia="PMingLiU" w:hAnsi="PMingLiU" w:cs="PMingLiU" w:hint="eastAsia"/>
                <w:bCs w:val="0"/>
                <w:i/>
                <w:iCs/>
                <w:color w:val="000000"/>
                <w:sz w:val="18"/>
                <w:szCs w:val="22"/>
                <w:lang w:eastAsia="zh-TW"/>
              </w:rPr>
              <w:t xml:space="preserve">"Maximum accepted </w:t>
            </w:r>
            <w:r>
              <w:rPr>
                <w:rFonts w:ascii="PMingLiU" w:eastAsia="PMingLiU" w:hAnsi="PMingLiU" w:cs="PMingLiU"/>
                <w:bCs w:val="0"/>
                <w:i/>
                <w:iCs/>
                <w:color w:val="000000"/>
                <w:sz w:val="18"/>
                <w:szCs w:val="22"/>
                <w:lang w:eastAsia="zh-TW"/>
              </w:rPr>
              <w:t>advance</w:t>
            </w:r>
            <w:r w:rsidRPr="009F490B">
              <w:rPr>
                <w:rFonts w:ascii="PMingLiU" w:eastAsia="PMingLiU" w:hAnsi="PMingLiU" w:cs="PMingLiU" w:hint="eastAsia"/>
                <w:bCs w:val="0"/>
                <w:i/>
                <w:iCs/>
                <w:color w:val="000000"/>
                <w:sz w:val="18"/>
                <w:szCs w:val="22"/>
                <w:lang w:eastAsia="zh-TW"/>
              </w:rPr>
              <w:t xml:space="preserve"> percentage: 90%."</w:t>
            </w:r>
          </w:p>
        </w:tc>
        <w:tc>
          <w:tcPr>
            <w:tcW w:w="1976" w:type="dxa"/>
            <w:tcBorders>
              <w:top w:val="nil"/>
              <w:left w:val="single" w:sz="4" w:space="0" w:color="808080"/>
              <w:bottom w:val="single" w:sz="4" w:space="0" w:color="808080"/>
              <w:right w:val="single" w:sz="4" w:space="0" w:color="808080"/>
            </w:tcBorders>
            <w:shd w:val="clear" w:color="auto" w:fill="auto"/>
            <w:vAlign w:val="center"/>
            <w:hideMark/>
          </w:tcPr>
          <w:p w14:paraId="33647F4D"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 xml:space="preserve">The maximum accepted </w:t>
            </w:r>
            <w:r>
              <w:rPr>
                <w:rFonts w:ascii="PMingLiU" w:eastAsia="PMingLiU" w:hAnsi="PMingLiU" w:cs="PMingLiU"/>
                <w:bCs w:val="0"/>
                <w:color w:val="000000"/>
                <w:sz w:val="18"/>
                <w:szCs w:val="22"/>
                <w:lang w:eastAsia="zh-TW"/>
              </w:rPr>
              <w:t>advance</w:t>
            </w:r>
            <w:r w:rsidRPr="009F490B">
              <w:rPr>
                <w:rFonts w:ascii="PMingLiU" w:eastAsia="PMingLiU" w:hAnsi="PMingLiU" w:cs="PMingLiU" w:hint="eastAsia"/>
                <w:bCs w:val="0"/>
                <w:color w:val="000000"/>
                <w:sz w:val="18"/>
                <w:szCs w:val="22"/>
                <w:lang w:eastAsia="zh-TW"/>
              </w:rPr>
              <w:t xml:space="preserve"> percentage: 90% </w:t>
            </w:r>
            <w:r w:rsidRPr="009F490B">
              <w:rPr>
                <w:rFonts w:ascii="PMingLiU" w:eastAsia="PMingLiU" w:hAnsi="PMingLiU" w:cs="PMingLiU" w:hint="eastAsia"/>
                <w:bCs w:val="0"/>
                <w:color w:val="000000"/>
                <w:sz w:val="18"/>
                <w:szCs w:val="22"/>
                <w:lang w:eastAsia="zh-TW"/>
              </w:rPr>
              <w:br/>
            </w:r>
            <w:r>
              <w:rPr>
                <w:rFonts w:ascii="PMingLiU" w:eastAsia="PMingLiU" w:hAnsi="PMingLiU" w:cs="PMingLiU"/>
                <w:bCs w:val="0"/>
                <w:color w:val="000000"/>
                <w:sz w:val="18"/>
                <w:szCs w:val="22"/>
                <w:lang w:eastAsia="zh-TW"/>
              </w:rPr>
              <w:t>Advance</w:t>
            </w:r>
            <w:r w:rsidRPr="009F490B">
              <w:rPr>
                <w:rFonts w:ascii="PMingLiU" w:eastAsia="PMingLiU" w:hAnsi="PMingLiU" w:cs="PMingLiU" w:hint="eastAsia"/>
                <w:bCs w:val="0"/>
                <w:color w:val="000000"/>
                <w:sz w:val="18"/>
                <w:szCs w:val="22"/>
                <w:lang w:eastAsia="zh-TW"/>
              </w:rPr>
              <w:t xml:space="preserve"> setting should allow following rates: 90%, 85%, 80%, 75%, 70%.</w:t>
            </w:r>
          </w:p>
        </w:tc>
      </w:tr>
      <w:tr w:rsidR="004F5E49" w:rsidRPr="009F490B" w14:paraId="3D45ADBE" w14:textId="77777777" w:rsidTr="0013243F">
        <w:trPr>
          <w:trHeight w:val="1260"/>
        </w:trPr>
        <w:tc>
          <w:tcPr>
            <w:tcW w:w="1838" w:type="dxa"/>
            <w:tcBorders>
              <w:top w:val="nil"/>
              <w:left w:val="single" w:sz="4" w:space="0" w:color="808080"/>
              <w:bottom w:val="single" w:sz="4" w:space="0" w:color="808080"/>
              <w:right w:val="single" w:sz="4" w:space="0" w:color="808080"/>
            </w:tcBorders>
            <w:shd w:val="clear" w:color="auto" w:fill="auto"/>
            <w:noWrap/>
            <w:vAlign w:val="center"/>
            <w:hideMark/>
          </w:tcPr>
          <w:p w14:paraId="5E30ED90"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Interest</w:t>
            </w:r>
          </w:p>
        </w:tc>
        <w:tc>
          <w:tcPr>
            <w:tcW w:w="933" w:type="dxa"/>
            <w:tcBorders>
              <w:top w:val="nil"/>
              <w:left w:val="nil"/>
              <w:bottom w:val="single" w:sz="4" w:space="0" w:color="808080"/>
              <w:right w:val="single" w:sz="4" w:space="0" w:color="808080"/>
            </w:tcBorders>
            <w:shd w:val="clear" w:color="auto" w:fill="auto"/>
            <w:noWrap/>
            <w:vAlign w:val="center"/>
            <w:hideMark/>
          </w:tcPr>
          <w:p w14:paraId="16168428"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w:t>
            </w:r>
          </w:p>
        </w:tc>
        <w:tc>
          <w:tcPr>
            <w:tcW w:w="2044" w:type="dxa"/>
            <w:tcBorders>
              <w:top w:val="nil"/>
              <w:left w:val="nil"/>
              <w:bottom w:val="single" w:sz="4" w:space="0" w:color="808080"/>
              <w:right w:val="single" w:sz="4" w:space="0" w:color="808080"/>
            </w:tcBorders>
            <w:shd w:val="clear" w:color="auto" w:fill="auto"/>
            <w:noWrap/>
            <w:vAlign w:val="center"/>
            <w:hideMark/>
          </w:tcPr>
          <w:p w14:paraId="78D8BA02"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Percentage box</w:t>
            </w:r>
          </w:p>
        </w:tc>
        <w:tc>
          <w:tcPr>
            <w:tcW w:w="567" w:type="dxa"/>
            <w:tcBorders>
              <w:top w:val="nil"/>
              <w:left w:val="nil"/>
              <w:bottom w:val="single" w:sz="4" w:space="0" w:color="808080"/>
              <w:right w:val="single" w:sz="4" w:space="0" w:color="808080"/>
            </w:tcBorders>
            <w:shd w:val="clear" w:color="auto" w:fill="auto"/>
            <w:noWrap/>
            <w:vAlign w:val="center"/>
            <w:hideMark/>
          </w:tcPr>
          <w:p w14:paraId="2D64E9DF"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page 1</w:t>
            </w:r>
          </w:p>
        </w:tc>
        <w:tc>
          <w:tcPr>
            <w:tcW w:w="2835" w:type="dxa"/>
            <w:tcBorders>
              <w:top w:val="single" w:sz="4" w:space="0" w:color="808080"/>
              <w:left w:val="nil"/>
              <w:bottom w:val="single" w:sz="4" w:space="0" w:color="808080"/>
              <w:right w:val="single" w:sz="4" w:space="0" w:color="808080"/>
            </w:tcBorders>
            <w:shd w:val="clear" w:color="auto" w:fill="auto"/>
            <w:vAlign w:val="center"/>
            <w:hideMark/>
          </w:tcPr>
          <w:p w14:paraId="136CCF54" w14:textId="77777777" w:rsidR="00E541EA" w:rsidRPr="009F490B" w:rsidRDefault="00E541EA" w:rsidP="002F33F4">
            <w:pPr>
              <w:widowControl/>
              <w:jc w:val="left"/>
              <w:rPr>
                <w:rFonts w:ascii="PMingLiU" w:eastAsia="PMingLiU" w:hAnsi="PMingLiU" w:cs="PMingLiU"/>
                <w:bCs w:val="0"/>
                <w:i/>
                <w:iCs/>
                <w:color w:val="000000"/>
                <w:sz w:val="18"/>
                <w:szCs w:val="22"/>
                <w:lang w:eastAsia="zh-TW"/>
              </w:rPr>
            </w:pPr>
            <w:r w:rsidRPr="009F490B">
              <w:rPr>
                <w:rFonts w:ascii="PMingLiU" w:eastAsia="PMingLiU" w:hAnsi="PMingLiU" w:cs="PMingLiU" w:hint="eastAsia"/>
                <w:bCs w:val="0"/>
                <w:i/>
                <w:iCs/>
                <w:color w:val="000000"/>
                <w:sz w:val="18"/>
                <w:szCs w:val="22"/>
                <w:lang w:eastAsia="zh-TW"/>
              </w:rPr>
              <w:t>"Minimum accepted interest: 0.25%."</w:t>
            </w:r>
          </w:p>
        </w:tc>
        <w:tc>
          <w:tcPr>
            <w:tcW w:w="1976" w:type="dxa"/>
            <w:tcBorders>
              <w:top w:val="nil"/>
              <w:left w:val="nil"/>
              <w:bottom w:val="single" w:sz="4" w:space="0" w:color="808080"/>
              <w:right w:val="single" w:sz="4" w:space="0" w:color="808080"/>
            </w:tcBorders>
            <w:shd w:val="clear" w:color="auto" w:fill="auto"/>
            <w:vAlign w:val="center"/>
            <w:hideMark/>
          </w:tcPr>
          <w:p w14:paraId="505A8FA6" w14:textId="77777777" w:rsidR="00E541EA" w:rsidRPr="009F490B" w:rsidRDefault="00E541EA" w:rsidP="002F33F4">
            <w:pPr>
              <w:widowControl/>
              <w:jc w:val="left"/>
              <w:rPr>
                <w:rFonts w:ascii="PMingLiU" w:eastAsia="PMingLiU" w:hAnsi="PMingLiU" w:cs="PMingLiU"/>
                <w:bCs w:val="0"/>
                <w:color w:val="000000"/>
                <w:sz w:val="18"/>
                <w:szCs w:val="22"/>
                <w:lang w:eastAsia="zh-TW"/>
              </w:rPr>
            </w:pPr>
            <w:r w:rsidRPr="009F490B">
              <w:rPr>
                <w:rFonts w:ascii="PMingLiU" w:eastAsia="PMingLiU" w:hAnsi="PMingLiU" w:cs="PMingLiU" w:hint="eastAsia"/>
                <w:bCs w:val="0"/>
                <w:color w:val="000000"/>
                <w:sz w:val="18"/>
                <w:szCs w:val="22"/>
                <w:lang w:eastAsia="zh-TW"/>
              </w:rPr>
              <w:t>Minimum interest: 0.25%</w:t>
            </w:r>
            <w:r w:rsidRPr="009F490B">
              <w:rPr>
                <w:rFonts w:ascii="PMingLiU" w:eastAsia="PMingLiU" w:hAnsi="PMingLiU" w:cs="PMingLiU" w:hint="eastAsia"/>
                <w:bCs w:val="0"/>
                <w:color w:val="000000"/>
                <w:sz w:val="18"/>
                <w:szCs w:val="22"/>
                <w:lang w:eastAsia="zh-TW"/>
              </w:rPr>
              <w:br/>
              <w:t>Interest setting should allow following rates: 0.5%, 0.75, 1%, 1.25, 1.5%,…, 20%.</w:t>
            </w:r>
          </w:p>
        </w:tc>
      </w:tr>
    </w:tbl>
    <w:p w14:paraId="35273514" w14:textId="77777777" w:rsidR="00E541EA" w:rsidRPr="009F490B" w:rsidRDefault="00E541EA" w:rsidP="00E541EA">
      <w:pPr>
        <w:rPr>
          <w:rFonts w:ascii="Calibri" w:hAnsi="Calibri"/>
          <w:sz w:val="22"/>
        </w:rPr>
      </w:pPr>
    </w:p>
    <w:p w14:paraId="3C2C1F0D" w14:textId="77777777" w:rsidR="00E541EA" w:rsidRPr="00761D6C" w:rsidRDefault="00E541EA" w:rsidP="00927897">
      <w:pPr>
        <w:numPr>
          <w:ilvl w:val="1"/>
          <w:numId w:val="135"/>
        </w:numPr>
        <w:rPr>
          <w:rFonts w:ascii="Calibri" w:hAnsi="Calibri"/>
          <w:sz w:val="22"/>
        </w:rPr>
      </w:pPr>
      <w:r w:rsidRPr="00761D6C">
        <w:rPr>
          <w:rFonts w:ascii="Calibri" w:hAnsi="Calibri"/>
          <w:sz w:val="22"/>
        </w:rPr>
        <w:t>The system can support the uploads of 4 documents: 1. Scan of invoice (Mandatory); 2. Scan of contract (Mandatory); 3. Delivery confirmation (Mandatory); 4. The acknowledgement from the debtor (Mandatory for high-risk sellers, but not for other sellers, so the invoice submission form for high-risk invoice sellers always have one more required document) ;</w:t>
      </w:r>
    </w:p>
    <w:p w14:paraId="03B006F3" w14:textId="77777777" w:rsidR="00E541EA" w:rsidRDefault="00E541EA" w:rsidP="00927897">
      <w:pPr>
        <w:numPr>
          <w:ilvl w:val="1"/>
          <w:numId w:val="135"/>
        </w:numPr>
        <w:rPr>
          <w:rFonts w:ascii="Calibri" w:hAnsi="Calibri"/>
          <w:sz w:val="22"/>
        </w:rPr>
      </w:pPr>
      <w:r w:rsidRPr="00C57497">
        <w:rPr>
          <w:rFonts w:ascii="Calibri" w:hAnsi="Calibri"/>
          <w:sz w:val="22"/>
        </w:rPr>
        <w:t>Restriction on file type uploaded to: PDF, JPG, DOC</w:t>
      </w:r>
    </w:p>
    <w:p w14:paraId="130747DC" w14:textId="77777777" w:rsidR="00E541EA" w:rsidRPr="00C57497" w:rsidRDefault="00E541EA" w:rsidP="00927897">
      <w:pPr>
        <w:numPr>
          <w:ilvl w:val="1"/>
          <w:numId w:val="135"/>
        </w:numPr>
        <w:rPr>
          <w:rFonts w:ascii="Calibri" w:hAnsi="Calibri"/>
          <w:sz w:val="22"/>
        </w:rPr>
      </w:pPr>
      <w:r>
        <w:rPr>
          <w:rFonts w:ascii="Calibri" w:hAnsi="Calibri"/>
          <w:sz w:val="22"/>
        </w:rPr>
        <w:t>The system should perform logic check according to what is specified in the invoice upload form above;</w:t>
      </w:r>
    </w:p>
    <w:p w14:paraId="195C8383" w14:textId="77777777" w:rsidR="00E541EA" w:rsidRPr="00C57497" w:rsidRDefault="00E541EA" w:rsidP="00927897">
      <w:pPr>
        <w:numPr>
          <w:ilvl w:val="1"/>
          <w:numId w:val="135"/>
        </w:numPr>
        <w:rPr>
          <w:rFonts w:ascii="Calibri" w:hAnsi="Calibri"/>
          <w:sz w:val="22"/>
        </w:rPr>
      </w:pPr>
      <w:r w:rsidRPr="00C57497">
        <w:rPr>
          <w:rFonts w:ascii="Calibri" w:hAnsi="Calibri"/>
          <w:sz w:val="22"/>
        </w:rPr>
        <w:t>There should be ‘Upload’ buttons next to the documents that they need to upload</w:t>
      </w:r>
      <w:r w:rsidRPr="00083465">
        <w:rPr>
          <w:rFonts w:ascii="Calibri" w:hAnsi="Calibri"/>
          <w:sz w:val="22"/>
        </w:rPr>
        <w:t>; ‘Save’ button at the bottom that enables saving invoice submission progress</w:t>
      </w:r>
      <w:r>
        <w:rPr>
          <w:rFonts w:ascii="Calibri" w:hAnsi="Calibri"/>
          <w:sz w:val="22"/>
        </w:rPr>
        <w:t xml:space="preserve"> (The status will become “To be submitted”</w:t>
      </w:r>
      <w:r w:rsidRPr="00083465">
        <w:rPr>
          <w:rFonts w:ascii="Calibri" w:hAnsi="Calibri"/>
          <w:sz w:val="22"/>
        </w:rPr>
        <w:t>,</w:t>
      </w:r>
      <w:r w:rsidRPr="00C57497">
        <w:rPr>
          <w:rFonts w:ascii="Calibri" w:hAnsi="Calibri"/>
          <w:sz w:val="22"/>
        </w:rPr>
        <w:t xml:space="preserve"> and ‘Submit’ button that submit the invoice to VPBank for approval</w:t>
      </w:r>
      <w:r>
        <w:rPr>
          <w:rFonts w:ascii="Calibri" w:hAnsi="Calibri"/>
          <w:sz w:val="22"/>
        </w:rPr>
        <w:t xml:space="preserve"> (The status will become “New invoice submitted”);</w:t>
      </w:r>
    </w:p>
    <w:p w14:paraId="0D2E0219" w14:textId="77777777" w:rsidR="00E541EA" w:rsidRDefault="00E541EA" w:rsidP="00927897">
      <w:pPr>
        <w:numPr>
          <w:ilvl w:val="1"/>
          <w:numId w:val="135"/>
        </w:numPr>
        <w:rPr>
          <w:rFonts w:ascii="Calibri" w:hAnsi="Calibri"/>
          <w:sz w:val="22"/>
        </w:rPr>
      </w:pPr>
      <w:r>
        <w:rPr>
          <w:rFonts w:ascii="Calibri" w:hAnsi="Calibri"/>
          <w:sz w:val="22"/>
        </w:rPr>
        <w:t>Invoice submission will be allowed if all the mandatory fields have been filled in and passed the logic checking;</w:t>
      </w:r>
    </w:p>
    <w:p w14:paraId="391333D4" w14:textId="77777777" w:rsidR="00DB6042" w:rsidRDefault="00E541EA" w:rsidP="004B436D">
      <w:pPr>
        <w:numPr>
          <w:ilvl w:val="1"/>
          <w:numId w:val="135"/>
        </w:numPr>
        <w:rPr>
          <w:ins w:id="869" w:author="zhangyang" w:date="2014-06-25T10:55:00Z"/>
          <w:rFonts w:ascii="Calibri" w:hAnsi="Calibri"/>
          <w:sz w:val="22"/>
        </w:rPr>
      </w:pPr>
      <w:r>
        <w:rPr>
          <w:rFonts w:ascii="Calibri" w:hAnsi="Calibri"/>
          <w:sz w:val="22"/>
        </w:rPr>
        <w:t>The system needs to flag the invoice submissions that have invoice terms or invoice amounts that are in the deviation range defined by the bank.</w:t>
      </w:r>
      <w:ins w:id="870" w:author="zhangyang" w:date="2014-06-25T13:04:00Z">
        <w:r w:rsidR="004F5E49" w:rsidRPr="004F5E49">
          <w:rPr>
            <w:rFonts w:ascii="宋体" w:eastAsia="宋体" w:hAnsi="宋体"/>
            <w:color w:val="000000"/>
          </w:rPr>
          <w:t xml:space="preserve"> </w:t>
        </w:r>
      </w:ins>
      <w:ins w:id="871" w:author="zhangyang" w:date="2014-06-27T14:20:00Z">
        <w:r w:rsidR="00C60817">
          <w:rPr>
            <w:rFonts w:ascii="宋体" w:eastAsia="宋体" w:hAnsi="宋体"/>
            <w:color w:val="000000"/>
          </w:rPr>
          <w:t xml:space="preserve">System should </w:t>
        </w:r>
      </w:ins>
      <w:ins w:id="872" w:author="zhangyang" w:date="2014-06-25T13:04:00Z">
        <w:r w:rsidR="00C60817">
          <w:rPr>
            <w:rFonts w:ascii="宋体" w:eastAsia="宋体" w:hAnsi="宋体"/>
            <w:color w:val="000000"/>
          </w:rPr>
          <w:t>P</w:t>
        </w:r>
        <w:r w:rsidR="004F5E49" w:rsidRPr="00917EE5">
          <w:rPr>
            <w:rFonts w:ascii="宋体" w:eastAsia="宋体" w:hAnsi="宋体"/>
            <w:color w:val="000000"/>
          </w:rPr>
          <w:t>oint out the invoices with deviation</w:t>
        </w:r>
      </w:ins>
      <w:ins w:id="873" w:author="zhangyang" w:date="2014-06-27T14:19:00Z">
        <w:r w:rsidR="00C60817">
          <w:rPr>
            <w:rFonts w:ascii="宋体" w:eastAsia="宋体" w:hAnsi="宋体" w:hint="eastAsia"/>
            <w:color w:val="000000"/>
          </w:rPr>
          <w:t>,</w:t>
        </w:r>
        <w:r w:rsidR="00C60817" w:rsidRPr="00C60817">
          <w:rPr>
            <w:rFonts w:ascii="Arial" w:hAnsi="Arial" w:cs="Arial"/>
            <w:bCs w:val="0"/>
            <w:color w:val="262626"/>
            <w:sz w:val="28"/>
            <w:szCs w:val="28"/>
          </w:rPr>
          <w:t xml:space="preserve"> </w:t>
        </w:r>
        <w:r w:rsidR="00C60817" w:rsidRPr="004B436D">
          <w:rPr>
            <w:rFonts w:ascii="Calibri" w:hAnsi="Calibri"/>
            <w:sz w:val="22"/>
          </w:rPr>
          <w:t>C</w:t>
        </w:r>
        <w:r w:rsidR="00C60817" w:rsidRPr="00C60817">
          <w:rPr>
            <w:rFonts w:ascii="Calibri" w:hAnsi="Calibri"/>
            <w:sz w:val="22"/>
          </w:rPr>
          <w:t>omparison of the contract date and the pass date</w:t>
        </w:r>
        <w:r w:rsidR="00C60817" w:rsidRPr="004B436D">
          <w:rPr>
            <w:rFonts w:ascii="Calibri" w:hAnsi="Calibri"/>
            <w:sz w:val="22"/>
          </w:rPr>
          <w:t xml:space="preserve"> through the time difference within 35 days</w:t>
        </w:r>
        <w:r w:rsidR="00C60817">
          <w:rPr>
            <w:rFonts w:ascii="宋体" w:eastAsia="宋体" w:hAnsi="宋体" w:hint="eastAsia"/>
            <w:color w:val="000000"/>
          </w:rPr>
          <w:t xml:space="preserve"> </w:t>
        </w:r>
      </w:ins>
      <w:ins w:id="874" w:author="zhangyang" w:date="2014-06-27T14:16:00Z">
        <w:r w:rsidR="00C60817">
          <w:rPr>
            <w:rFonts w:ascii="宋体" w:eastAsia="宋体" w:hAnsi="宋体" w:hint="eastAsia"/>
            <w:color w:val="000000"/>
          </w:rPr>
          <w:t>after</w:t>
        </w:r>
      </w:ins>
      <w:ins w:id="875" w:author="zhangyang" w:date="2014-06-27T14:17:00Z">
        <w:r w:rsidR="00C60817">
          <w:rPr>
            <w:rFonts w:ascii="宋体" w:eastAsia="宋体" w:hAnsi="宋体" w:hint="eastAsia"/>
            <w:color w:val="000000"/>
          </w:rPr>
          <w:t xml:space="preserve"> </w:t>
        </w:r>
        <w:r w:rsidR="00C60817">
          <w:rPr>
            <w:rFonts w:ascii="宋体" w:eastAsia="宋体" w:hAnsi="宋体"/>
            <w:color w:val="000000"/>
          </w:rPr>
          <w:t>verification</w:t>
        </w:r>
        <w:r w:rsidR="00C60817">
          <w:rPr>
            <w:rFonts w:ascii="宋体" w:eastAsia="宋体" w:hAnsi="宋体" w:hint="eastAsia"/>
            <w:color w:val="000000"/>
          </w:rPr>
          <w:t xml:space="preserve"> team pass the i</w:t>
        </w:r>
        <w:r w:rsidR="00C60817">
          <w:rPr>
            <w:rFonts w:ascii="宋体" w:eastAsia="宋体" w:hAnsi="宋体"/>
            <w:color w:val="000000"/>
          </w:rPr>
          <w:t>nvoice.</w:t>
        </w:r>
      </w:ins>
    </w:p>
    <w:p w14:paraId="30B80F14" w14:textId="77777777" w:rsidR="00DB6042" w:rsidRPr="004B436D" w:rsidRDefault="00DB6042" w:rsidP="004B436D">
      <w:pPr>
        <w:numPr>
          <w:ilvl w:val="1"/>
          <w:numId w:val="135"/>
        </w:numPr>
        <w:rPr>
          <w:ins w:id="876" w:author="zhangyang" w:date="2014-06-25T10:55:00Z"/>
          <w:rFonts w:ascii="Calibri" w:hAnsi="Calibri"/>
          <w:sz w:val="22"/>
        </w:rPr>
      </w:pPr>
      <w:ins w:id="877" w:author="zhangyang" w:date="2014-06-25T10:55:00Z">
        <w:r w:rsidRPr="00DB6042">
          <w:rPr>
            <w:rFonts w:ascii="Calibri" w:eastAsia="Times New Roman" w:hAnsi="Calibri" w:cs="Times New Roman"/>
            <w:bCs w:val="0"/>
            <w:color w:val="000000"/>
            <w:sz w:val="22"/>
            <w:szCs w:val="22"/>
            <w:lang w:eastAsia="en-US"/>
          </w:rPr>
          <w:t xml:space="preserve">SME should receive the email/SMS after </w:t>
        </w:r>
        <w:r>
          <w:rPr>
            <w:rFonts w:ascii="Lucida Grande" w:hAnsi="Lucida Grande" w:cs="Lucida Grande"/>
            <w:color w:val="000000"/>
          </w:rPr>
          <w:t xml:space="preserve">upload </w:t>
        </w:r>
        <w:r w:rsidRPr="00DB6042">
          <w:rPr>
            <w:rFonts w:ascii="Lucida Grande" w:hAnsi="Lucida Grande" w:cs="Lucida Grande"/>
            <w:color w:val="000000"/>
          </w:rPr>
          <w:t xml:space="preserve">has </w:t>
        </w:r>
        <w:commentRangeStart w:id="878"/>
        <w:r w:rsidRPr="00DB6042">
          <w:rPr>
            <w:rFonts w:ascii="Lucida Grande" w:hAnsi="Lucida Grande" w:cs="Lucida Grande"/>
            <w:color w:val="000000"/>
          </w:rPr>
          <w:t>completed</w:t>
        </w:r>
      </w:ins>
      <w:commentRangeEnd w:id="878"/>
      <w:ins w:id="879" w:author="zhangyang" w:date="2014-06-27T14:43:00Z">
        <w:r w:rsidR="004B436D">
          <w:rPr>
            <w:rStyle w:val="aff2"/>
          </w:rPr>
          <w:commentReference w:id="878"/>
        </w:r>
      </w:ins>
      <w:ins w:id="881" w:author="zhangyang" w:date="2014-06-25T10:55:00Z">
        <w:r>
          <w:rPr>
            <w:rFonts w:ascii="Lucida Grande" w:hAnsi="Lucida Grande" w:cs="Lucida Grande"/>
            <w:color w:val="000000"/>
          </w:rPr>
          <w:t>.</w:t>
        </w:r>
      </w:ins>
    </w:p>
    <w:p w14:paraId="20273B8C" w14:textId="77777777" w:rsidR="00DB6042" w:rsidRPr="00C57497" w:rsidRDefault="00DB6042" w:rsidP="004B436D">
      <w:pPr>
        <w:ind w:left="840"/>
        <w:rPr>
          <w:rFonts w:ascii="Calibri" w:hAnsi="Calibri"/>
          <w:sz w:val="22"/>
        </w:rPr>
      </w:pPr>
    </w:p>
    <w:p w14:paraId="1C243610" w14:textId="77777777" w:rsidR="00E541EA" w:rsidRPr="00C57497" w:rsidRDefault="00E541EA" w:rsidP="00927897">
      <w:pPr>
        <w:numPr>
          <w:ilvl w:val="0"/>
          <w:numId w:val="135"/>
        </w:numPr>
        <w:rPr>
          <w:rFonts w:ascii="Calibri" w:hAnsi="Calibri"/>
          <w:sz w:val="22"/>
        </w:rPr>
      </w:pPr>
      <w:r w:rsidRPr="00C57497">
        <w:rPr>
          <w:rFonts w:ascii="Calibri" w:hAnsi="Calibri"/>
          <w:sz w:val="22"/>
        </w:rPr>
        <w:t>After the</w:t>
      </w:r>
      <w:r>
        <w:rPr>
          <w:rFonts w:ascii="Calibri" w:hAnsi="Calibri"/>
          <w:sz w:val="22"/>
        </w:rPr>
        <w:t xml:space="preserve"> SME</w:t>
      </w:r>
      <w:r w:rsidRPr="00C57497">
        <w:rPr>
          <w:rFonts w:ascii="Calibri" w:hAnsi="Calibri"/>
          <w:sz w:val="22"/>
        </w:rPr>
        <w:t xml:space="preserve"> completes and submits the invoice, it will be sent to the shared invoice submission box in the system automatically</w:t>
      </w:r>
      <w:r>
        <w:rPr>
          <w:rFonts w:ascii="Calibri" w:hAnsi="Calibri"/>
          <w:sz w:val="22"/>
        </w:rPr>
        <w:t>, with the status “New Invoice Submitted”</w:t>
      </w:r>
      <w:r w:rsidRPr="00C57497">
        <w:rPr>
          <w:rFonts w:ascii="Calibri" w:hAnsi="Calibri"/>
          <w:sz w:val="22"/>
        </w:rPr>
        <w:t>:</w:t>
      </w:r>
    </w:p>
    <w:p w14:paraId="343AD33D" w14:textId="77777777" w:rsidR="00E541EA" w:rsidRPr="00C57497" w:rsidRDefault="00E541EA" w:rsidP="00927897">
      <w:pPr>
        <w:numPr>
          <w:ilvl w:val="1"/>
          <w:numId w:val="135"/>
        </w:numPr>
        <w:rPr>
          <w:rFonts w:ascii="Calibri" w:hAnsi="Calibri"/>
          <w:sz w:val="22"/>
        </w:rPr>
      </w:pPr>
      <w:r w:rsidRPr="00C57497">
        <w:rPr>
          <w:rFonts w:ascii="Calibri" w:hAnsi="Calibri"/>
          <w:sz w:val="22"/>
        </w:rPr>
        <w:t xml:space="preserve">All staff in the </w:t>
      </w:r>
      <w:r>
        <w:rPr>
          <w:rFonts w:ascii="Calibri" w:hAnsi="Calibri"/>
          <w:sz w:val="22"/>
        </w:rPr>
        <w:t>i-Factor underwriting team</w:t>
      </w:r>
      <w:r w:rsidRPr="00C57497">
        <w:rPr>
          <w:rFonts w:ascii="Calibri" w:hAnsi="Calibri"/>
          <w:sz w:val="22"/>
        </w:rPr>
        <w:t xml:space="preserve"> have the right to access the invoice submission box;</w:t>
      </w:r>
    </w:p>
    <w:p w14:paraId="4FC69351" w14:textId="77777777" w:rsidR="00E541EA" w:rsidRPr="008B3ED5" w:rsidRDefault="00E541EA" w:rsidP="00927897">
      <w:pPr>
        <w:numPr>
          <w:ilvl w:val="1"/>
          <w:numId w:val="135"/>
        </w:numPr>
        <w:rPr>
          <w:rFonts w:ascii="Calibri" w:hAnsi="Calibri"/>
          <w:sz w:val="22"/>
        </w:rPr>
      </w:pPr>
      <w:r w:rsidRPr="00C57497">
        <w:rPr>
          <w:rFonts w:ascii="Calibri" w:hAnsi="Calibri"/>
          <w:sz w:val="22"/>
        </w:rPr>
        <w:t>Once a member in the</w:t>
      </w:r>
      <w:r w:rsidRPr="004C44C0">
        <w:t xml:space="preserve"> </w:t>
      </w:r>
      <w:r w:rsidRPr="004C44C0">
        <w:rPr>
          <w:rFonts w:ascii="Calibri" w:hAnsi="Calibri"/>
          <w:sz w:val="22"/>
        </w:rPr>
        <w:t xml:space="preserve">i-Factor underwriting </w:t>
      </w:r>
      <w:r w:rsidRPr="00C57497">
        <w:rPr>
          <w:rFonts w:ascii="Calibri" w:hAnsi="Calibri"/>
          <w:sz w:val="22"/>
        </w:rPr>
        <w:t>team opens a new submission, the name of the member and the open time will be logged. Only he</w:t>
      </w:r>
      <w:r>
        <w:rPr>
          <w:rFonts w:ascii="Calibri" w:hAnsi="Calibri"/>
          <w:sz w:val="22"/>
        </w:rPr>
        <w:t>/she</w:t>
      </w:r>
      <w:r w:rsidRPr="00C57497">
        <w:rPr>
          <w:rFonts w:ascii="Calibri" w:hAnsi="Calibri"/>
          <w:sz w:val="22"/>
        </w:rPr>
        <w:t xml:space="preserve"> can to continue with this invoice submission completeness and correctness</w:t>
      </w:r>
      <w:r>
        <w:rPr>
          <w:rFonts w:ascii="Calibri" w:hAnsi="Calibri"/>
          <w:sz w:val="22"/>
        </w:rPr>
        <w:t xml:space="preserve"> checking</w:t>
      </w:r>
      <w:r w:rsidRPr="00C57497">
        <w:rPr>
          <w:rFonts w:ascii="Calibri" w:hAnsi="Calibri"/>
          <w:sz w:val="22"/>
        </w:rPr>
        <w:t xml:space="preserve"> </w:t>
      </w:r>
      <w:r>
        <w:rPr>
          <w:rFonts w:ascii="Calibri" w:hAnsi="Calibri"/>
          <w:sz w:val="22"/>
        </w:rPr>
        <w:t>and underwriting. O</w:t>
      </w:r>
      <w:r w:rsidRPr="00C57497">
        <w:rPr>
          <w:rFonts w:ascii="Calibri" w:hAnsi="Calibri"/>
          <w:sz w:val="22"/>
        </w:rPr>
        <w:t xml:space="preserve">ther members will not be able to see this </w:t>
      </w:r>
      <w:r>
        <w:rPr>
          <w:rFonts w:ascii="Calibri" w:hAnsi="Calibri"/>
          <w:sz w:val="22"/>
        </w:rPr>
        <w:t xml:space="preserve">invoice </w:t>
      </w:r>
      <w:r w:rsidRPr="00C57497">
        <w:rPr>
          <w:rFonts w:ascii="Calibri" w:hAnsi="Calibri"/>
          <w:sz w:val="22"/>
        </w:rPr>
        <w:t>in the shared box again</w:t>
      </w:r>
      <w:r>
        <w:rPr>
          <w:rFonts w:ascii="Calibri" w:hAnsi="Calibri"/>
          <w:sz w:val="22"/>
        </w:rPr>
        <w:t xml:space="preserve"> because the responsibility has been taken by a member already</w:t>
      </w:r>
      <w:r w:rsidRPr="00C57497">
        <w:rPr>
          <w:rFonts w:ascii="Calibri" w:hAnsi="Calibri"/>
          <w:sz w:val="22"/>
        </w:rPr>
        <w:t>;</w:t>
      </w:r>
    </w:p>
    <w:p w14:paraId="100E6132" w14:textId="77777777" w:rsidR="00E541EA" w:rsidRPr="00C57497" w:rsidRDefault="00E541EA" w:rsidP="00927897">
      <w:pPr>
        <w:numPr>
          <w:ilvl w:val="0"/>
          <w:numId w:val="135"/>
        </w:numPr>
        <w:rPr>
          <w:rFonts w:ascii="Calibri" w:hAnsi="Calibri"/>
          <w:sz w:val="22"/>
        </w:rPr>
      </w:pPr>
      <w:r w:rsidRPr="00C57497">
        <w:rPr>
          <w:rFonts w:ascii="Calibri" w:hAnsi="Calibri"/>
          <w:sz w:val="22"/>
        </w:rPr>
        <w:t xml:space="preserve">Once a team member in the </w:t>
      </w:r>
      <w:r w:rsidRPr="00F059D1">
        <w:rPr>
          <w:rFonts w:ascii="Calibri" w:hAnsi="Calibri"/>
          <w:sz w:val="22"/>
        </w:rPr>
        <w:t>i-Factor underwriting team</w:t>
      </w:r>
      <w:r w:rsidRPr="00C57497">
        <w:rPr>
          <w:rFonts w:ascii="Calibri" w:hAnsi="Calibri"/>
          <w:sz w:val="22"/>
        </w:rPr>
        <w:t xml:space="preserve"> opens an invoice submission, he will be able to see all the detail of the information submitted by the </w:t>
      </w:r>
      <w:r>
        <w:rPr>
          <w:rFonts w:ascii="Calibri" w:hAnsi="Calibri"/>
          <w:sz w:val="22"/>
        </w:rPr>
        <w:t>SME</w:t>
      </w:r>
      <w:r w:rsidRPr="00C57497">
        <w:rPr>
          <w:rFonts w:ascii="Calibri" w:hAnsi="Calibri"/>
          <w:sz w:val="22"/>
        </w:rPr>
        <w:t>:</w:t>
      </w:r>
    </w:p>
    <w:p w14:paraId="12B37BAE" w14:textId="77777777" w:rsidR="00E541EA" w:rsidRPr="00C57497" w:rsidRDefault="00E541EA" w:rsidP="00927897">
      <w:pPr>
        <w:numPr>
          <w:ilvl w:val="1"/>
          <w:numId w:val="135"/>
        </w:numPr>
        <w:rPr>
          <w:rFonts w:ascii="Calibri" w:hAnsi="Calibri"/>
          <w:sz w:val="22"/>
        </w:rPr>
      </w:pPr>
      <w:r w:rsidRPr="00C57497">
        <w:rPr>
          <w:rFonts w:ascii="Calibri" w:hAnsi="Calibri" w:cs="Arial"/>
          <w:bCs w:val="0"/>
          <w:color w:val="000000"/>
          <w:sz w:val="22"/>
        </w:rPr>
        <w:t>He should be able to see the invoice image on one side, and the data fields on the other side for easy comparison and checking;</w:t>
      </w:r>
    </w:p>
    <w:p w14:paraId="0A9C84C0" w14:textId="77777777" w:rsidR="00E541EA" w:rsidRPr="00C57497" w:rsidRDefault="00E541EA" w:rsidP="00927897">
      <w:pPr>
        <w:numPr>
          <w:ilvl w:val="1"/>
          <w:numId w:val="135"/>
        </w:numPr>
        <w:rPr>
          <w:rFonts w:ascii="Calibri" w:hAnsi="Calibri"/>
          <w:sz w:val="22"/>
        </w:rPr>
      </w:pPr>
      <w:r>
        <w:rPr>
          <w:rFonts w:ascii="Calibri" w:hAnsi="Calibri" w:cs="Arial"/>
          <w:bCs w:val="0"/>
          <w:color w:val="000000"/>
          <w:sz w:val="22"/>
        </w:rPr>
        <w:t>Next to</w:t>
      </w:r>
      <w:r w:rsidRPr="00C57497">
        <w:rPr>
          <w:rFonts w:ascii="Calibri" w:hAnsi="Calibri" w:cs="Arial"/>
          <w:bCs w:val="0"/>
          <w:color w:val="000000"/>
          <w:sz w:val="22"/>
        </w:rPr>
        <w:t xml:space="preserve"> each data field and document uploaded, a </w:t>
      </w:r>
      <w:r>
        <w:rPr>
          <w:rFonts w:ascii="Calibri" w:hAnsi="Calibri" w:cs="Arial"/>
          <w:bCs w:val="0"/>
          <w:color w:val="000000"/>
          <w:sz w:val="22"/>
        </w:rPr>
        <w:t>check</w:t>
      </w:r>
      <w:r w:rsidRPr="00C57497">
        <w:rPr>
          <w:rFonts w:ascii="Calibri" w:hAnsi="Calibri" w:cs="Arial"/>
          <w:bCs w:val="0"/>
          <w:color w:val="000000"/>
          <w:sz w:val="22"/>
        </w:rPr>
        <w:t xml:space="preserve">box should be available for the </w:t>
      </w:r>
      <w:r w:rsidRPr="000F4803">
        <w:rPr>
          <w:rFonts w:ascii="Calibri" w:hAnsi="Calibri" w:cs="Arial"/>
          <w:bCs w:val="0"/>
          <w:color w:val="000000"/>
          <w:sz w:val="22"/>
        </w:rPr>
        <w:t xml:space="preserve">i-Factor underwriting </w:t>
      </w:r>
      <w:r w:rsidRPr="00C57497">
        <w:rPr>
          <w:rFonts w:ascii="Calibri" w:hAnsi="Calibri" w:cs="Arial"/>
          <w:bCs w:val="0"/>
          <w:color w:val="000000"/>
          <w:sz w:val="22"/>
        </w:rPr>
        <w:t>members to check</w:t>
      </w:r>
      <w:r>
        <w:rPr>
          <w:rFonts w:ascii="Calibri" w:hAnsi="Calibri" w:cs="Arial"/>
          <w:bCs w:val="0"/>
          <w:color w:val="000000"/>
          <w:sz w:val="22"/>
        </w:rPr>
        <w:t xml:space="preserve"> (tick)</w:t>
      </w:r>
      <w:r w:rsidRPr="00C57497">
        <w:rPr>
          <w:rFonts w:ascii="Calibri" w:hAnsi="Calibri" w:cs="Arial"/>
          <w:bCs w:val="0"/>
          <w:color w:val="000000"/>
          <w:sz w:val="22"/>
        </w:rPr>
        <w:t xml:space="preserve"> if that particular entry has pass</w:t>
      </w:r>
      <w:r>
        <w:rPr>
          <w:rFonts w:ascii="Calibri" w:hAnsi="Calibri" w:cs="Arial"/>
          <w:bCs w:val="0"/>
          <w:color w:val="000000"/>
          <w:sz w:val="22"/>
        </w:rPr>
        <w:t>ed</w:t>
      </w:r>
      <w:r w:rsidRPr="00C57497">
        <w:rPr>
          <w:rFonts w:ascii="Calibri" w:hAnsi="Calibri" w:cs="Arial"/>
          <w:bCs w:val="0"/>
          <w:color w:val="000000"/>
          <w:sz w:val="22"/>
        </w:rPr>
        <w:t xml:space="preserve"> the completeness and correctness check or not;</w:t>
      </w:r>
    </w:p>
    <w:p w14:paraId="319D789E" w14:textId="77777777" w:rsidR="00E541EA" w:rsidRDefault="00E541EA" w:rsidP="00927897">
      <w:pPr>
        <w:numPr>
          <w:ilvl w:val="1"/>
          <w:numId w:val="135"/>
        </w:numPr>
        <w:rPr>
          <w:rFonts w:ascii="Calibri" w:hAnsi="Calibri"/>
          <w:sz w:val="22"/>
        </w:rPr>
      </w:pPr>
      <w:r>
        <w:rPr>
          <w:rFonts w:ascii="Calibri" w:hAnsi="Calibri"/>
          <w:sz w:val="22"/>
        </w:rPr>
        <w:t xml:space="preserve">The </w:t>
      </w:r>
      <w:r w:rsidRPr="000F4803">
        <w:rPr>
          <w:rFonts w:ascii="Calibri" w:hAnsi="Calibri"/>
          <w:sz w:val="22"/>
        </w:rPr>
        <w:t xml:space="preserve">i-Factor underwriting </w:t>
      </w:r>
      <w:r w:rsidRPr="00C57497">
        <w:rPr>
          <w:rFonts w:ascii="Calibri" w:hAnsi="Calibri"/>
          <w:sz w:val="22"/>
        </w:rPr>
        <w:t>team member</w:t>
      </w:r>
      <w:r>
        <w:rPr>
          <w:rFonts w:ascii="Calibri" w:hAnsi="Calibri"/>
          <w:sz w:val="22"/>
        </w:rPr>
        <w:t>s are allowed to click on 2 buttons “Submit” and “Save”;</w:t>
      </w:r>
      <w:r w:rsidRPr="00C57497">
        <w:rPr>
          <w:rFonts w:ascii="Calibri" w:hAnsi="Calibri"/>
          <w:sz w:val="22"/>
        </w:rPr>
        <w:t xml:space="preserve"> </w:t>
      </w:r>
      <w:r>
        <w:rPr>
          <w:rFonts w:ascii="Calibri" w:hAnsi="Calibri"/>
          <w:sz w:val="22"/>
        </w:rPr>
        <w:t xml:space="preserve">the former is for them to submit the checking result, and the latter is for them to save the checking progress; </w:t>
      </w:r>
    </w:p>
    <w:p w14:paraId="01290817" w14:textId="77777777" w:rsidR="00E541EA" w:rsidRDefault="00E541EA" w:rsidP="00927897">
      <w:pPr>
        <w:numPr>
          <w:ilvl w:val="1"/>
          <w:numId w:val="135"/>
        </w:numPr>
        <w:rPr>
          <w:rFonts w:ascii="Calibri" w:hAnsi="Calibri"/>
          <w:sz w:val="22"/>
        </w:rPr>
      </w:pPr>
      <w:r>
        <w:rPr>
          <w:rFonts w:ascii="Calibri" w:hAnsi="Calibri"/>
          <w:sz w:val="22"/>
        </w:rPr>
        <w:t xml:space="preserve">When the </w:t>
      </w:r>
      <w:r w:rsidRPr="000F4803">
        <w:rPr>
          <w:rFonts w:ascii="Calibri" w:hAnsi="Calibri"/>
          <w:sz w:val="22"/>
        </w:rPr>
        <w:t>i-Factor underwriting team members</w:t>
      </w:r>
      <w:r w:rsidRPr="00C57497">
        <w:rPr>
          <w:rFonts w:ascii="Calibri" w:hAnsi="Calibri"/>
          <w:sz w:val="22"/>
        </w:rPr>
        <w:t xml:space="preserve"> </w:t>
      </w:r>
      <w:r>
        <w:rPr>
          <w:rFonts w:ascii="Calibri" w:hAnsi="Calibri"/>
          <w:sz w:val="22"/>
        </w:rPr>
        <w:t xml:space="preserve">click “Submit”, the system will check if </w:t>
      </w:r>
      <w:r w:rsidRPr="00C57497">
        <w:rPr>
          <w:rFonts w:ascii="Calibri" w:hAnsi="Calibri"/>
          <w:sz w:val="22"/>
        </w:rPr>
        <w:t>every entry has passed the correctness and completeness check</w:t>
      </w:r>
      <w:r>
        <w:rPr>
          <w:rFonts w:ascii="Calibri" w:hAnsi="Calibri"/>
          <w:sz w:val="22"/>
        </w:rPr>
        <w:t>, according to the result of the checkbox;</w:t>
      </w:r>
    </w:p>
    <w:p w14:paraId="1E2800CC" w14:textId="77777777" w:rsidR="00E541EA" w:rsidRPr="00C57497" w:rsidRDefault="00E541EA" w:rsidP="00927897">
      <w:pPr>
        <w:numPr>
          <w:ilvl w:val="1"/>
          <w:numId w:val="135"/>
        </w:numPr>
        <w:rPr>
          <w:rFonts w:ascii="Calibri" w:hAnsi="Calibri"/>
          <w:sz w:val="22"/>
        </w:rPr>
      </w:pPr>
      <w:r>
        <w:rPr>
          <w:rFonts w:ascii="Calibri" w:hAnsi="Calibri"/>
          <w:sz w:val="22"/>
        </w:rPr>
        <w:t xml:space="preserve">If all entries have pass the </w:t>
      </w:r>
      <w:r w:rsidRPr="00C57497">
        <w:rPr>
          <w:rFonts w:ascii="Calibri" w:hAnsi="Calibri"/>
          <w:sz w:val="22"/>
        </w:rPr>
        <w:t xml:space="preserve">correctness and completeness check, the invoice will be passed to the </w:t>
      </w:r>
      <w:r>
        <w:rPr>
          <w:rFonts w:ascii="Calibri" w:hAnsi="Calibri"/>
          <w:sz w:val="22"/>
        </w:rPr>
        <w:t>status of “Manual Underwriting in Progress”</w:t>
      </w:r>
      <w:r w:rsidRPr="00C57497">
        <w:rPr>
          <w:rFonts w:ascii="Calibri" w:hAnsi="Calibri"/>
          <w:sz w:val="22"/>
        </w:rPr>
        <w:t>;</w:t>
      </w:r>
    </w:p>
    <w:p w14:paraId="7FB34C8D" w14:textId="77777777" w:rsidR="00E541EA" w:rsidRPr="00C57497" w:rsidRDefault="00E541EA" w:rsidP="00927897">
      <w:pPr>
        <w:numPr>
          <w:ilvl w:val="1"/>
          <w:numId w:val="135"/>
        </w:numPr>
        <w:rPr>
          <w:rFonts w:ascii="Calibri" w:hAnsi="Calibri"/>
          <w:sz w:val="22"/>
        </w:rPr>
      </w:pPr>
      <w:r w:rsidRPr="00C57497">
        <w:rPr>
          <w:rFonts w:ascii="Calibri" w:hAnsi="Calibri"/>
          <w:sz w:val="22"/>
        </w:rPr>
        <w:t xml:space="preserve">If any entry has not passed the </w:t>
      </w:r>
      <w:r w:rsidRPr="00BA5F23">
        <w:rPr>
          <w:rFonts w:ascii="Calibri" w:hAnsi="Calibri"/>
          <w:sz w:val="22"/>
        </w:rPr>
        <w:t xml:space="preserve">correctness and completeness </w:t>
      </w:r>
      <w:r w:rsidRPr="00C57497">
        <w:rPr>
          <w:rFonts w:ascii="Calibri" w:hAnsi="Calibri"/>
          <w:sz w:val="22"/>
        </w:rPr>
        <w:t xml:space="preserve">checking, the system will </w:t>
      </w:r>
      <w:r>
        <w:rPr>
          <w:rFonts w:ascii="Calibri" w:hAnsi="Calibri"/>
          <w:sz w:val="22"/>
        </w:rPr>
        <w:t>capture</w:t>
      </w:r>
      <w:r w:rsidRPr="00C57497">
        <w:rPr>
          <w:rFonts w:ascii="Calibri" w:hAnsi="Calibri"/>
          <w:sz w:val="22"/>
        </w:rPr>
        <w:t xml:space="preserve"> which entry has and which entry has not passed the checking</w:t>
      </w:r>
      <w:r>
        <w:rPr>
          <w:rFonts w:ascii="Calibri" w:hAnsi="Calibri"/>
          <w:sz w:val="22"/>
        </w:rPr>
        <w:t xml:space="preserve"> according to the result in the checkbox</w:t>
      </w:r>
      <w:r w:rsidRPr="00C57497">
        <w:rPr>
          <w:rFonts w:ascii="Calibri" w:hAnsi="Calibri"/>
          <w:sz w:val="22"/>
        </w:rPr>
        <w:t>. They need to write down the reason for the failure to pass the checking and the system needs to record it</w:t>
      </w:r>
      <w:r>
        <w:rPr>
          <w:rFonts w:ascii="Calibri" w:hAnsi="Calibri"/>
          <w:sz w:val="22"/>
        </w:rPr>
        <w:t>.</w:t>
      </w:r>
      <w:r w:rsidRPr="00BA5F23">
        <w:rPr>
          <w:rFonts w:ascii="Calibri" w:hAnsi="Calibri"/>
          <w:sz w:val="22"/>
        </w:rPr>
        <w:t xml:space="preserve"> </w:t>
      </w:r>
      <w:r>
        <w:rPr>
          <w:rFonts w:ascii="Calibri" w:hAnsi="Calibri"/>
          <w:sz w:val="22"/>
        </w:rPr>
        <w:t>T</w:t>
      </w:r>
      <w:r w:rsidRPr="00C57497">
        <w:rPr>
          <w:rFonts w:ascii="Calibri" w:hAnsi="Calibri"/>
          <w:sz w:val="22"/>
        </w:rPr>
        <w:t xml:space="preserve">he system will automatically generate </w:t>
      </w:r>
      <w:commentRangeStart w:id="882"/>
      <w:r w:rsidRPr="00C57497">
        <w:rPr>
          <w:rFonts w:ascii="Calibri" w:hAnsi="Calibri"/>
          <w:color w:val="FF0000"/>
          <w:sz w:val="22"/>
        </w:rPr>
        <w:t xml:space="preserve">an email </w:t>
      </w:r>
      <w:r>
        <w:rPr>
          <w:rFonts w:ascii="Calibri" w:hAnsi="Calibri"/>
          <w:color w:val="FF0000"/>
          <w:sz w:val="22"/>
        </w:rPr>
        <w:t>with the list of entries that require modification according the checkbox result, and a standard</w:t>
      </w:r>
      <w:r w:rsidRPr="00C57497">
        <w:rPr>
          <w:rFonts w:ascii="Calibri" w:hAnsi="Calibri"/>
          <w:color w:val="FF0000"/>
          <w:sz w:val="22"/>
        </w:rPr>
        <w:t xml:space="preserve"> SMS to the </w:t>
      </w:r>
      <w:r>
        <w:rPr>
          <w:rFonts w:ascii="Calibri" w:hAnsi="Calibri"/>
          <w:color w:val="FF0000"/>
          <w:sz w:val="22"/>
        </w:rPr>
        <w:t>SME</w:t>
      </w:r>
      <w:r w:rsidRPr="00C57497">
        <w:rPr>
          <w:rFonts w:ascii="Calibri" w:hAnsi="Calibri"/>
          <w:color w:val="FF0000"/>
          <w:sz w:val="22"/>
        </w:rPr>
        <w:t xml:space="preserve"> via VPBank’s communication channel</w:t>
      </w:r>
      <w:commentRangeEnd w:id="882"/>
      <w:r w:rsidRPr="00C57497">
        <w:rPr>
          <w:rStyle w:val="aff2"/>
          <w:rFonts w:ascii="Calibri" w:hAnsi="Calibri"/>
          <w:sz w:val="22"/>
        </w:rPr>
        <w:commentReference w:id="882"/>
      </w:r>
      <w:r w:rsidRPr="00C57497">
        <w:rPr>
          <w:rFonts w:ascii="Calibri" w:hAnsi="Calibri"/>
          <w:color w:val="FF0000"/>
          <w:sz w:val="22"/>
        </w:rPr>
        <w:t>;</w:t>
      </w:r>
    </w:p>
    <w:p w14:paraId="1C8CBCA4" w14:textId="77777777" w:rsidR="00E541EA" w:rsidRPr="00C57497" w:rsidRDefault="00E541EA" w:rsidP="00927897">
      <w:pPr>
        <w:numPr>
          <w:ilvl w:val="0"/>
          <w:numId w:val="135"/>
        </w:numPr>
        <w:rPr>
          <w:rFonts w:ascii="Calibri" w:hAnsi="Calibri"/>
          <w:sz w:val="22"/>
        </w:rPr>
      </w:pPr>
      <w:r w:rsidRPr="00C57497">
        <w:rPr>
          <w:rFonts w:ascii="Calibri" w:hAnsi="Calibri" w:cs="Arial"/>
          <w:color w:val="000000"/>
          <w:sz w:val="22"/>
        </w:rPr>
        <w:t xml:space="preserve">After the </w:t>
      </w:r>
      <w:r>
        <w:rPr>
          <w:rFonts w:ascii="Calibri" w:hAnsi="Calibri" w:cs="Arial"/>
          <w:color w:val="000000"/>
          <w:sz w:val="22"/>
        </w:rPr>
        <w:t>SME</w:t>
      </w:r>
      <w:r w:rsidRPr="00C57497">
        <w:rPr>
          <w:rFonts w:ascii="Calibri" w:hAnsi="Calibri" w:cs="Arial"/>
          <w:color w:val="000000"/>
          <w:sz w:val="22"/>
        </w:rPr>
        <w:t>s are notified that the invoices have not passed the completeness and correctness check, they will log in i-Factor system and open the same invoice submission again to resubmit:</w:t>
      </w:r>
    </w:p>
    <w:p w14:paraId="5E2DA1BD" w14:textId="77777777" w:rsidR="00E541EA" w:rsidRPr="00C57497"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lang w:val="en-US"/>
        </w:rPr>
        <w:t>All those entr</w:t>
      </w:r>
      <w:r>
        <w:rPr>
          <w:rFonts w:ascii="Calibri" w:hAnsi="Calibri" w:cs="Arial"/>
          <w:bCs/>
          <w:color w:val="000000"/>
          <w:sz w:val="22"/>
          <w:lang w:val="en-US"/>
        </w:rPr>
        <w:t>ies</w:t>
      </w:r>
      <w:r w:rsidRPr="00C57497">
        <w:rPr>
          <w:rFonts w:ascii="Calibri" w:hAnsi="Calibri" w:cs="Arial"/>
          <w:bCs/>
          <w:color w:val="000000"/>
          <w:sz w:val="22"/>
          <w:lang w:val="en-US"/>
        </w:rPr>
        <w:t xml:space="preserve"> that have passed the </w:t>
      </w:r>
      <w:r>
        <w:rPr>
          <w:rFonts w:ascii="Calibri" w:hAnsi="Calibri" w:cs="Arial"/>
          <w:bCs/>
          <w:color w:val="000000"/>
          <w:sz w:val="22"/>
          <w:lang w:val="en-US"/>
        </w:rPr>
        <w:t>i-Factor underwriting</w:t>
      </w:r>
      <w:r w:rsidRPr="00C57497">
        <w:rPr>
          <w:rFonts w:ascii="Calibri" w:hAnsi="Calibri" w:cs="Arial"/>
          <w:bCs/>
          <w:color w:val="000000"/>
          <w:sz w:val="22"/>
          <w:lang w:val="en-US"/>
        </w:rPr>
        <w:t xml:space="preserve"> team check will be locked and turned gray. The </w:t>
      </w:r>
      <w:r>
        <w:rPr>
          <w:rFonts w:ascii="Calibri" w:hAnsi="Calibri" w:cs="Arial"/>
          <w:bCs/>
          <w:color w:val="000000"/>
          <w:sz w:val="22"/>
          <w:lang w:val="en-US"/>
        </w:rPr>
        <w:t>SME</w:t>
      </w:r>
      <w:r w:rsidRPr="00C57497">
        <w:rPr>
          <w:rFonts w:ascii="Calibri" w:hAnsi="Calibri" w:cs="Arial"/>
          <w:bCs/>
          <w:color w:val="000000"/>
          <w:sz w:val="22"/>
          <w:lang w:val="en-US"/>
        </w:rPr>
        <w:t>s will not be able to change those entries again because there is no need to change them</w:t>
      </w:r>
      <w:r>
        <w:rPr>
          <w:rFonts w:ascii="Calibri" w:hAnsi="Calibri" w:cs="Arial"/>
          <w:bCs/>
          <w:color w:val="000000"/>
          <w:sz w:val="22"/>
          <w:lang w:val="en-US"/>
        </w:rPr>
        <w:t>;</w:t>
      </w:r>
    </w:p>
    <w:p w14:paraId="17A2B86A" w14:textId="77777777" w:rsidR="00E541EA" w:rsidRPr="00C57497" w:rsidRDefault="00E541EA" w:rsidP="00927897">
      <w:pPr>
        <w:pStyle w:val="affe"/>
        <w:numPr>
          <w:ilvl w:val="1"/>
          <w:numId w:val="135"/>
        </w:numPr>
        <w:spacing w:line="240" w:lineRule="auto"/>
        <w:ind w:left="874" w:firstLineChars="0"/>
        <w:rPr>
          <w:rFonts w:ascii="Calibri" w:hAnsi="Calibri" w:cs="Arial"/>
          <w:bCs/>
          <w:sz w:val="22"/>
        </w:rPr>
      </w:pPr>
      <w:r w:rsidRPr="00C57497">
        <w:rPr>
          <w:rFonts w:ascii="Calibri" w:hAnsi="Calibri" w:cs="Arial"/>
          <w:bCs/>
          <w:sz w:val="22"/>
          <w:lang w:val="en-US"/>
        </w:rPr>
        <w:t xml:space="preserve">The </w:t>
      </w:r>
      <w:r>
        <w:rPr>
          <w:rFonts w:ascii="Calibri" w:hAnsi="Calibri" w:cs="Arial"/>
          <w:bCs/>
          <w:sz w:val="22"/>
          <w:lang w:val="en-US"/>
        </w:rPr>
        <w:t>SMEs</w:t>
      </w:r>
      <w:r w:rsidRPr="00C57497">
        <w:rPr>
          <w:rFonts w:ascii="Calibri" w:hAnsi="Calibri" w:cs="Arial"/>
          <w:bCs/>
          <w:sz w:val="22"/>
          <w:lang w:val="en-US"/>
        </w:rPr>
        <w:t xml:space="preserve"> will be able to edit those entries that </w:t>
      </w:r>
      <w:r>
        <w:rPr>
          <w:rFonts w:ascii="Calibri" w:hAnsi="Calibri" w:cs="Arial"/>
          <w:bCs/>
          <w:sz w:val="22"/>
          <w:lang w:val="en-US"/>
        </w:rPr>
        <w:t>have</w:t>
      </w:r>
      <w:r w:rsidRPr="00C57497">
        <w:rPr>
          <w:rFonts w:ascii="Calibri" w:hAnsi="Calibri" w:cs="Arial"/>
          <w:bCs/>
          <w:sz w:val="22"/>
          <w:lang w:val="en-US"/>
        </w:rPr>
        <w:t xml:space="preserve"> not pass</w:t>
      </w:r>
      <w:r>
        <w:rPr>
          <w:rFonts w:ascii="Calibri" w:hAnsi="Calibri" w:cs="Arial"/>
          <w:bCs/>
          <w:sz w:val="22"/>
          <w:lang w:val="en-US"/>
        </w:rPr>
        <w:t>ed</w:t>
      </w:r>
      <w:r w:rsidRPr="00C57497">
        <w:rPr>
          <w:rFonts w:ascii="Calibri" w:hAnsi="Calibri" w:cs="Arial"/>
          <w:bCs/>
          <w:sz w:val="22"/>
          <w:lang w:val="en-US"/>
        </w:rPr>
        <w:t xml:space="preserve"> the completeness and correctness check;</w:t>
      </w:r>
    </w:p>
    <w:p w14:paraId="58896B6F" w14:textId="77777777" w:rsidR="00E541EA" w:rsidRPr="001C7F37" w:rsidRDefault="00E541EA" w:rsidP="00927897">
      <w:pPr>
        <w:pStyle w:val="affe"/>
        <w:numPr>
          <w:ilvl w:val="1"/>
          <w:numId w:val="135"/>
        </w:numPr>
        <w:spacing w:line="240" w:lineRule="auto"/>
        <w:ind w:left="874" w:firstLineChars="0"/>
        <w:rPr>
          <w:rFonts w:ascii="Calibri" w:hAnsi="Calibri" w:cs="Arial"/>
          <w:bCs/>
          <w:sz w:val="22"/>
        </w:rPr>
      </w:pPr>
      <w:r w:rsidRPr="00C57497">
        <w:rPr>
          <w:rFonts w:ascii="Calibri" w:hAnsi="Calibri" w:cs="Arial"/>
          <w:bCs/>
          <w:sz w:val="22"/>
          <w:lang w:val="en-US"/>
        </w:rPr>
        <w:t xml:space="preserve">After the </w:t>
      </w:r>
      <w:r>
        <w:rPr>
          <w:rFonts w:ascii="Calibri" w:hAnsi="Calibri" w:cs="Arial"/>
          <w:bCs/>
          <w:sz w:val="22"/>
          <w:lang w:val="en-US"/>
        </w:rPr>
        <w:t>SME</w:t>
      </w:r>
      <w:r w:rsidRPr="00C57497">
        <w:rPr>
          <w:rFonts w:ascii="Calibri" w:hAnsi="Calibri" w:cs="Arial"/>
          <w:bCs/>
          <w:sz w:val="22"/>
          <w:lang w:val="en-US"/>
        </w:rPr>
        <w:t xml:space="preserve">s confirm and resubmit the invoice, this modified submission will be sent to the same </w:t>
      </w:r>
      <w:r>
        <w:rPr>
          <w:rFonts w:ascii="Calibri" w:hAnsi="Calibri" w:cs="Arial"/>
          <w:bCs/>
          <w:sz w:val="22"/>
          <w:lang w:val="en-US"/>
        </w:rPr>
        <w:t>member</w:t>
      </w:r>
      <w:r w:rsidRPr="00C57497">
        <w:rPr>
          <w:rFonts w:ascii="Calibri" w:hAnsi="Calibri" w:cs="Arial"/>
          <w:bCs/>
          <w:sz w:val="22"/>
          <w:lang w:val="en-US"/>
        </w:rPr>
        <w:t xml:space="preserve"> in the </w:t>
      </w:r>
      <w:r>
        <w:rPr>
          <w:rFonts w:ascii="Calibri" w:hAnsi="Calibri" w:cs="Arial"/>
          <w:bCs/>
          <w:sz w:val="22"/>
          <w:lang w:val="en-US"/>
        </w:rPr>
        <w:t>i-Factor underwriting</w:t>
      </w:r>
      <w:r w:rsidRPr="00C57497">
        <w:rPr>
          <w:rFonts w:ascii="Calibri" w:hAnsi="Calibri" w:cs="Arial"/>
          <w:bCs/>
          <w:sz w:val="22"/>
          <w:lang w:val="en-US"/>
        </w:rPr>
        <w:t xml:space="preserve"> team who has been processing the same invoice submission</w:t>
      </w:r>
      <w:r w:rsidRPr="00C57497">
        <w:rPr>
          <w:rFonts w:ascii="Calibri" w:hAnsi="Calibri" w:cs="Arial"/>
          <w:bCs/>
          <w:sz w:val="22"/>
        </w:rPr>
        <w:t>;</w:t>
      </w:r>
    </w:p>
    <w:p w14:paraId="2AEB729E" w14:textId="77777777" w:rsidR="00E541EA" w:rsidRPr="00C57497" w:rsidRDefault="00E541EA" w:rsidP="00927897">
      <w:pPr>
        <w:numPr>
          <w:ilvl w:val="0"/>
          <w:numId w:val="135"/>
        </w:numPr>
        <w:rPr>
          <w:rFonts w:ascii="Calibri" w:hAnsi="Calibri"/>
          <w:sz w:val="22"/>
        </w:rPr>
      </w:pPr>
      <w:r w:rsidRPr="00C57497">
        <w:rPr>
          <w:rFonts w:ascii="Calibri" w:hAnsi="Calibri" w:cs="Arial"/>
          <w:color w:val="000000"/>
          <w:sz w:val="22"/>
        </w:rPr>
        <w:t xml:space="preserve">If the </w:t>
      </w:r>
      <w:r>
        <w:rPr>
          <w:rFonts w:ascii="Calibri" w:hAnsi="Calibri" w:cs="Arial"/>
          <w:color w:val="000000"/>
          <w:sz w:val="22"/>
        </w:rPr>
        <w:t xml:space="preserve">SME has not modified within </w:t>
      </w:r>
      <w:r>
        <w:rPr>
          <w:rFonts w:ascii="Calibri" w:hAnsi="Calibri" w:cs="Arial"/>
          <w:color w:val="FF0000"/>
          <w:sz w:val="22"/>
        </w:rPr>
        <w:t>3</w:t>
      </w:r>
      <w:r w:rsidRPr="00563E4A">
        <w:rPr>
          <w:rFonts w:ascii="Calibri" w:hAnsi="Calibri" w:cs="Arial"/>
          <w:color w:val="FF0000"/>
          <w:sz w:val="22"/>
        </w:rPr>
        <w:t xml:space="preserve"> days</w:t>
      </w:r>
      <w:r w:rsidRPr="00C57497">
        <w:rPr>
          <w:rFonts w:ascii="Calibri" w:hAnsi="Calibri" w:cs="Arial"/>
          <w:color w:val="000000"/>
          <w:sz w:val="22"/>
        </w:rPr>
        <w:t xml:space="preserve">, the i-Factor customer service will need to contact </w:t>
      </w:r>
      <w:r>
        <w:rPr>
          <w:rFonts w:ascii="Calibri" w:hAnsi="Calibri" w:cs="Arial"/>
          <w:color w:val="000000"/>
          <w:sz w:val="22"/>
        </w:rPr>
        <w:t>SME</w:t>
      </w:r>
      <w:r w:rsidRPr="00C57497">
        <w:rPr>
          <w:rFonts w:ascii="Calibri" w:hAnsi="Calibri" w:cs="Arial"/>
          <w:color w:val="000000"/>
          <w:sz w:val="22"/>
        </w:rPr>
        <w:t xml:space="preserve"> for incomplete or incorrect information:</w:t>
      </w:r>
    </w:p>
    <w:p w14:paraId="2598E374" w14:textId="77777777" w:rsidR="00E541EA" w:rsidRDefault="00E541EA" w:rsidP="00927897">
      <w:pPr>
        <w:numPr>
          <w:ilvl w:val="1"/>
          <w:numId w:val="135"/>
        </w:numPr>
        <w:rPr>
          <w:rFonts w:ascii="Calibri" w:hAnsi="Calibri" w:cs="Arial"/>
          <w:bCs w:val="0"/>
          <w:color w:val="000000"/>
          <w:sz w:val="22"/>
        </w:rPr>
      </w:pPr>
      <w:r>
        <w:rPr>
          <w:rFonts w:ascii="Calibri" w:hAnsi="Calibri" w:cs="Arial"/>
          <w:bCs w:val="0"/>
          <w:color w:val="000000"/>
          <w:sz w:val="22"/>
        </w:rPr>
        <w:t>Invoices staying at status</w:t>
      </w:r>
      <w:r w:rsidRPr="00761D6C">
        <w:rPr>
          <w:rFonts w:ascii="Calibri" w:hAnsi="Calibri" w:cs="Arial"/>
          <w:bCs w:val="0"/>
          <w:sz w:val="22"/>
        </w:rPr>
        <w:t xml:space="preserve"> “Pending for </w:t>
      </w:r>
      <w:r>
        <w:rPr>
          <w:rFonts w:ascii="Calibri" w:hAnsi="Calibri" w:cs="Arial"/>
          <w:bCs w:val="0"/>
          <w:sz w:val="22"/>
        </w:rPr>
        <w:t xml:space="preserve">SME to modify” for more than </w:t>
      </w:r>
      <w:r w:rsidRPr="00B41BF4">
        <w:rPr>
          <w:rFonts w:ascii="Calibri" w:hAnsi="Calibri" w:cs="Arial"/>
          <w:bCs w:val="0"/>
          <w:color w:val="FF0000"/>
          <w:sz w:val="22"/>
        </w:rPr>
        <w:t>3 days</w:t>
      </w:r>
      <w:r w:rsidRPr="00761D6C">
        <w:rPr>
          <w:rFonts w:ascii="Calibri" w:hAnsi="Calibri" w:cs="Arial"/>
          <w:bCs w:val="0"/>
          <w:sz w:val="22"/>
        </w:rPr>
        <w:t xml:space="preserve"> should be changed to the status “Pending for CS to contact” automatically by the system;</w:t>
      </w:r>
    </w:p>
    <w:p w14:paraId="755A9AA0" w14:textId="77777777" w:rsidR="00E541EA" w:rsidRPr="00C57497" w:rsidRDefault="00E541EA" w:rsidP="00927897">
      <w:pPr>
        <w:numPr>
          <w:ilvl w:val="1"/>
          <w:numId w:val="135"/>
        </w:numPr>
        <w:rPr>
          <w:rFonts w:ascii="Calibri" w:hAnsi="Calibri" w:cs="Arial"/>
          <w:bCs w:val="0"/>
          <w:color w:val="000000"/>
          <w:sz w:val="22"/>
        </w:rPr>
      </w:pPr>
      <w:r w:rsidRPr="00563E4A">
        <w:rPr>
          <w:rFonts w:ascii="Calibri" w:hAnsi="Calibri" w:cs="Arial"/>
          <w:bCs w:val="0"/>
          <w:color w:val="000000"/>
          <w:sz w:val="22"/>
        </w:rPr>
        <w:t xml:space="preserve">The </w:t>
      </w:r>
      <w:r>
        <w:rPr>
          <w:rFonts w:ascii="Calibri" w:hAnsi="Calibri" w:cs="Arial"/>
          <w:bCs w:val="0"/>
          <w:color w:val="000000"/>
          <w:sz w:val="22"/>
        </w:rPr>
        <w:t>invoices with this status should appear in</w:t>
      </w:r>
      <w:r w:rsidRPr="00563E4A">
        <w:rPr>
          <w:rFonts w:ascii="Calibri" w:hAnsi="Calibri" w:cs="Arial"/>
          <w:bCs w:val="0"/>
          <w:color w:val="000000"/>
          <w:sz w:val="22"/>
        </w:rPr>
        <w:t xml:space="preserve"> the shared contact seller request box in the system automatically. All staff in the i-Factor </w:t>
      </w:r>
      <w:r>
        <w:rPr>
          <w:rFonts w:ascii="Calibri" w:hAnsi="Calibri" w:cs="Arial"/>
          <w:bCs w:val="0"/>
          <w:color w:val="000000"/>
          <w:sz w:val="22"/>
        </w:rPr>
        <w:t>CS</w:t>
      </w:r>
      <w:r w:rsidRPr="00563E4A">
        <w:rPr>
          <w:rFonts w:ascii="Calibri" w:hAnsi="Calibri" w:cs="Arial"/>
          <w:bCs w:val="0"/>
          <w:color w:val="000000"/>
          <w:sz w:val="22"/>
        </w:rPr>
        <w:t xml:space="preserve"> team have the right to access the shared contact seller request box</w:t>
      </w:r>
      <w:r>
        <w:rPr>
          <w:rFonts w:ascii="Calibri" w:hAnsi="Calibri" w:cs="Arial"/>
          <w:bCs w:val="0"/>
          <w:color w:val="000000"/>
          <w:sz w:val="22"/>
        </w:rPr>
        <w:t>;</w:t>
      </w:r>
    </w:p>
    <w:p w14:paraId="2FEAE2E3" w14:textId="77777777" w:rsidR="00E541EA" w:rsidRPr="00C57497" w:rsidRDefault="00E541EA" w:rsidP="00927897">
      <w:pPr>
        <w:numPr>
          <w:ilvl w:val="1"/>
          <w:numId w:val="135"/>
        </w:numPr>
        <w:rPr>
          <w:rFonts w:ascii="Calibri" w:hAnsi="Calibri" w:cs="Arial"/>
          <w:bCs w:val="0"/>
          <w:color w:val="000000"/>
          <w:sz w:val="22"/>
        </w:rPr>
      </w:pPr>
      <w:r w:rsidRPr="00C57497">
        <w:rPr>
          <w:rFonts w:ascii="Calibri" w:hAnsi="Calibri" w:cs="Arial"/>
          <w:bCs w:val="0"/>
          <w:color w:val="000000"/>
          <w:sz w:val="22"/>
        </w:rPr>
        <w:t xml:space="preserve">Once a member in the </w:t>
      </w:r>
      <w:r>
        <w:rPr>
          <w:rFonts w:ascii="Calibri" w:hAnsi="Calibri" w:cs="Arial"/>
          <w:bCs w:val="0"/>
          <w:color w:val="000000"/>
          <w:sz w:val="22"/>
        </w:rPr>
        <w:t xml:space="preserve">i-Factor CS </w:t>
      </w:r>
      <w:r w:rsidRPr="00C57497">
        <w:rPr>
          <w:rFonts w:ascii="Calibri" w:hAnsi="Calibri" w:cs="Arial"/>
          <w:bCs w:val="0"/>
          <w:color w:val="000000"/>
          <w:sz w:val="22"/>
        </w:rPr>
        <w:t xml:space="preserve">team opens the request, the name of the member and the open time will be logged. Other members will not be able to see this new contact </w:t>
      </w:r>
      <w:r>
        <w:rPr>
          <w:rFonts w:ascii="Calibri" w:hAnsi="Calibri" w:cs="Arial"/>
          <w:bCs w:val="0"/>
          <w:color w:val="000000"/>
          <w:sz w:val="22"/>
        </w:rPr>
        <w:t>SME</w:t>
      </w:r>
      <w:r w:rsidRPr="00C57497">
        <w:rPr>
          <w:rFonts w:ascii="Calibri" w:hAnsi="Calibri" w:cs="Arial"/>
          <w:bCs w:val="0"/>
          <w:color w:val="000000"/>
          <w:sz w:val="22"/>
        </w:rPr>
        <w:t xml:space="preserve"> request in the shared box again;</w:t>
      </w:r>
    </w:p>
    <w:p w14:paraId="610EF48E" w14:textId="77777777" w:rsidR="00E541EA" w:rsidRDefault="00E541EA" w:rsidP="00927897">
      <w:pPr>
        <w:numPr>
          <w:ilvl w:val="1"/>
          <w:numId w:val="135"/>
        </w:numPr>
        <w:rPr>
          <w:rFonts w:ascii="Calibri" w:hAnsi="Calibri" w:cs="Arial"/>
          <w:bCs w:val="0"/>
          <w:color w:val="000000"/>
          <w:sz w:val="22"/>
        </w:rPr>
      </w:pPr>
      <w:r w:rsidRPr="00C57497">
        <w:rPr>
          <w:rFonts w:ascii="Calibri" w:hAnsi="Calibri" w:cs="Arial"/>
          <w:bCs w:val="0"/>
          <w:color w:val="000000"/>
          <w:sz w:val="22"/>
        </w:rPr>
        <w:t xml:space="preserve">After contacting the </w:t>
      </w:r>
      <w:r>
        <w:rPr>
          <w:rFonts w:ascii="Calibri" w:hAnsi="Calibri" w:cs="Arial"/>
          <w:bCs w:val="0"/>
          <w:color w:val="000000"/>
          <w:sz w:val="22"/>
        </w:rPr>
        <w:t>SME</w:t>
      </w:r>
      <w:r w:rsidRPr="00C57497">
        <w:rPr>
          <w:rFonts w:ascii="Calibri" w:hAnsi="Calibri" w:cs="Arial"/>
          <w:bCs w:val="0"/>
          <w:color w:val="000000"/>
          <w:sz w:val="22"/>
        </w:rPr>
        <w:t xml:space="preserve"> successfully, the member in the i-Factor customer service needs to check a box in the request that says “</w:t>
      </w:r>
      <w:r>
        <w:rPr>
          <w:rFonts w:ascii="Calibri" w:hAnsi="Calibri" w:cs="Arial"/>
          <w:bCs w:val="0"/>
          <w:color w:val="000000"/>
          <w:sz w:val="22"/>
        </w:rPr>
        <w:t>SME</w:t>
      </w:r>
      <w:r w:rsidRPr="00C57497">
        <w:rPr>
          <w:rFonts w:ascii="Calibri" w:hAnsi="Calibri" w:cs="Arial"/>
          <w:bCs w:val="0"/>
          <w:color w:val="000000"/>
          <w:sz w:val="22"/>
        </w:rPr>
        <w:t xml:space="preserve"> has been contacted”</w:t>
      </w:r>
      <w:r>
        <w:rPr>
          <w:rFonts w:ascii="Calibri" w:hAnsi="Calibri" w:cs="Arial"/>
          <w:bCs w:val="0"/>
          <w:color w:val="000000"/>
          <w:sz w:val="22"/>
        </w:rPr>
        <w:t xml:space="preserve">, so that the status will be changed from </w:t>
      </w:r>
      <w:r w:rsidRPr="00761D6C">
        <w:rPr>
          <w:rFonts w:ascii="Calibri" w:hAnsi="Calibri" w:cs="Arial"/>
          <w:bCs w:val="0"/>
          <w:sz w:val="22"/>
        </w:rPr>
        <w:t>“Pending for CS to contact”</w:t>
      </w:r>
      <w:r>
        <w:rPr>
          <w:rFonts w:ascii="Calibri" w:hAnsi="Calibri" w:cs="Arial"/>
          <w:bCs w:val="0"/>
          <w:sz w:val="22"/>
        </w:rPr>
        <w:t xml:space="preserve"> to </w:t>
      </w:r>
      <w:r w:rsidRPr="00761D6C">
        <w:rPr>
          <w:rFonts w:ascii="Calibri" w:hAnsi="Calibri" w:cs="Arial"/>
          <w:bCs w:val="0"/>
          <w:sz w:val="22"/>
        </w:rPr>
        <w:t>“</w:t>
      </w:r>
      <w:r>
        <w:rPr>
          <w:rFonts w:ascii="Calibri" w:hAnsi="Calibri" w:cs="Arial"/>
          <w:bCs w:val="0"/>
          <w:sz w:val="22"/>
        </w:rPr>
        <w:t>Contacted by CS</w:t>
      </w:r>
      <w:r w:rsidRPr="00761D6C">
        <w:rPr>
          <w:rFonts w:ascii="Calibri" w:hAnsi="Calibri" w:cs="Arial"/>
          <w:bCs w:val="0"/>
          <w:sz w:val="22"/>
        </w:rPr>
        <w:t>”</w:t>
      </w:r>
      <w:r w:rsidRPr="00C57497">
        <w:rPr>
          <w:rFonts w:ascii="Calibri" w:hAnsi="Calibri" w:cs="Arial"/>
          <w:bCs w:val="0"/>
          <w:color w:val="000000"/>
          <w:sz w:val="22"/>
        </w:rPr>
        <w:t>;</w:t>
      </w:r>
    </w:p>
    <w:p w14:paraId="15C8E07A" w14:textId="77777777" w:rsidR="00E541EA" w:rsidRPr="00C57497" w:rsidRDefault="00E541EA" w:rsidP="00927897">
      <w:pPr>
        <w:numPr>
          <w:ilvl w:val="0"/>
          <w:numId w:val="135"/>
        </w:numPr>
        <w:rPr>
          <w:rFonts w:ascii="Calibri" w:hAnsi="Calibri"/>
          <w:sz w:val="22"/>
        </w:rPr>
      </w:pPr>
      <w:r w:rsidRPr="00C57497">
        <w:rPr>
          <w:rFonts w:ascii="Calibri" w:hAnsi="Calibri" w:cs="Arial"/>
          <w:color w:val="000000"/>
          <w:sz w:val="22"/>
        </w:rPr>
        <w:t>If the</w:t>
      </w:r>
      <w:r>
        <w:rPr>
          <w:rFonts w:ascii="Calibri" w:hAnsi="Calibri" w:cs="Arial"/>
          <w:color w:val="000000"/>
          <w:sz w:val="22"/>
        </w:rPr>
        <w:t xml:space="preserve"> SME has not modified within</w:t>
      </w:r>
      <w:r>
        <w:rPr>
          <w:rFonts w:ascii="Calibri" w:hAnsi="Calibri" w:cs="Arial"/>
          <w:color w:val="FF0000"/>
          <w:sz w:val="22"/>
        </w:rPr>
        <w:t xml:space="preserve"> 7</w:t>
      </w:r>
      <w:r w:rsidRPr="001C7F37">
        <w:rPr>
          <w:rFonts w:ascii="Calibri" w:hAnsi="Calibri" w:cs="Arial"/>
          <w:color w:val="FF0000"/>
          <w:sz w:val="22"/>
        </w:rPr>
        <w:t xml:space="preserve"> d</w:t>
      </w:r>
      <w:r w:rsidRPr="00563E4A">
        <w:rPr>
          <w:rFonts w:ascii="Calibri" w:hAnsi="Calibri" w:cs="Arial"/>
          <w:color w:val="FF0000"/>
          <w:sz w:val="22"/>
        </w:rPr>
        <w:t>ays</w:t>
      </w:r>
      <w:r>
        <w:rPr>
          <w:rFonts w:ascii="Calibri" w:hAnsi="Calibri" w:cs="Arial"/>
          <w:sz w:val="22"/>
        </w:rPr>
        <w:t xml:space="preserve"> after i-Factor CS</w:t>
      </w:r>
      <w:r w:rsidRPr="001C7F37">
        <w:rPr>
          <w:rFonts w:ascii="Calibri" w:hAnsi="Calibri" w:cs="Arial"/>
          <w:sz w:val="22"/>
        </w:rPr>
        <w:t xml:space="preserve"> has contacted him/her</w:t>
      </w:r>
      <w:r w:rsidRPr="00C57497">
        <w:rPr>
          <w:rFonts w:ascii="Calibri" w:hAnsi="Calibri" w:cs="Arial"/>
          <w:color w:val="000000"/>
          <w:sz w:val="22"/>
        </w:rPr>
        <w:t xml:space="preserve">, </w:t>
      </w:r>
      <w:r>
        <w:rPr>
          <w:rFonts w:ascii="Calibri" w:hAnsi="Calibri" w:cs="Arial"/>
          <w:color w:val="000000"/>
          <w:sz w:val="22"/>
        </w:rPr>
        <w:t>the invoice submission will be dropped</w:t>
      </w:r>
      <w:r w:rsidRPr="00C57497">
        <w:rPr>
          <w:rFonts w:ascii="Calibri" w:hAnsi="Calibri" w:cs="Arial"/>
          <w:color w:val="000000"/>
          <w:sz w:val="22"/>
        </w:rPr>
        <w:t>:</w:t>
      </w:r>
    </w:p>
    <w:p w14:paraId="56586995" w14:textId="77777777" w:rsidR="00E541EA" w:rsidRPr="00074599" w:rsidRDefault="00E541EA" w:rsidP="00927897">
      <w:pPr>
        <w:numPr>
          <w:ilvl w:val="1"/>
          <w:numId w:val="135"/>
        </w:numPr>
        <w:rPr>
          <w:rFonts w:ascii="Calibri" w:hAnsi="Calibri" w:cs="Arial"/>
          <w:bCs w:val="0"/>
          <w:sz w:val="22"/>
        </w:rPr>
      </w:pPr>
      <w:r>
        <w:rPr>
          <w:rFonts w:ascii="Calibri" w:hAnsi="Calibri" w:cs="Arial"/>
          <w:bCs w:val="0"/>
          <w:color w:val="000000"/>
          <w:sz w:val="22"/>
        </w:rPr>
        <w:t>Invoices staying at statu</w:t>
      </w:r>
      <w:r w:rsidRPr="00074599">
        <w:rPr>
          <w:rFonts w:ascii="Calibri" w:hAnsi="Calibri" w:cs="Arial"/>
          <w:bCs w:val="0"/>
          <w:sz w:val="22"/>
        </w:rPr>
        <w:t>s “Contacted by CS” for more than 7 days should be changed to the status “Submission Dropped” automatically by the system;</w:t>
      </w:r>
    </w:p>
    <w:p w14:paraId="18D75AFD" w14:textId="77777777" w:rsidR="00E541EA" w:rsidRDefault="00E541EA" w:rsidP="00927897">
      <w:pPr>
        <w:numPr>
          <w:ilvl w:val="1"/>
          <w:numId w:val="135"/>
        </w:numPr>
        <w:rPr>
          <w:rFonts w:ascii="Calibri" w:hAnsi="Calibri" w:cs="Arial"/>
          <w:bCs w:val="0"/>
          <w:color w:val="000000"/>
          <w:sz w:val="22"/>
        </w:rPr>
      </w:pPr>
      <w:r>
        <w:rPr>
          <w:rFonts w:ascii="Calibri" w:hAnsi="Calibri" w:cs="Arial" w:hint="eastAsia"/>
          <w:bCs w:val="0"/>
          <w:color w:val="000000"/>
          <w:sz w:val="22"/>
        </w:rPr>
        <w:t xml:space="preserve">The system should automatically send an email </w:t>
      </w:r>
      <w:r>
        <w:rPr>
          <w:rFonts w:ascii="Calibri" w:hAnsi="Calibri" w:cs="Arial"/>
          <w:bCs w:val="0"/>
          <w:color w:val="000000"/>
          <w:sz w:val="22"/>
        </w:rPr>
        <w:t>and</w:t>
      </w:r>
      <w:r>
        <w:rPr>
          <w:rFonts w:ascii="Calibri" w:hAnsi="Calibri" w:cs="Arial" w:hint="eastAsia"/>
          <w:bCs w:val="0"/>
          <w:color w:val="000000"/>
          <w:sz w:val="22"/>
        </w:rPr>
        <w:t xml:space="preserve"> a SMS to the </w:t>
      </w:r>
      <w:r>
        <w:rPr>
          <w:rFonts w:ascii="Calibri" w:hAnsi="Calibri" w:cs="Arial"/>
          <w:bCs w:val="0"/>
          <w:color w:val="000000"/>
          <w:sz w:val="22"/>
        </w:rPr>
        <w:t>SME that the invoice submission has been dropped from the system;</w:t>
      </w:r>
    </w:p>
    <w:p w14:paraId="18CA57EE" w14:textId="77777777" w:rsidR="00E541EA" w:rsidRDefault="00E541EA" w:rsidP="00927897">
      <w:pPr>
        <w:numPr>
          <w:ilvl w:val="1"/>
          <w:numId w:val="135"/>
        </w:numPr>
        <w:rPr>
          <w:rFonts w:ascii="Calibri" w:hAnsi="Calibri" w:cs="Arial"/>
          <w:bCs w:val="0"/>
          <w:color w:val="000000"/>
          <w:sz w:val="22"/>
        </w:rPr>
      </w:pPr>
      <w:r>
        <w:rPr>
          <w:rFonts w:ascii="Calibri" w:hAnsi="Calibri" w:cs="Arial"/>
          <w:bCs w:val="0"/>
          <w:color w:val="000000"/>
          <w:sz w:val="22"/>
        </w:rPr>
        <w:t>The SME will no longer be able to continue with the same invoice submission</w:t>
      </w:r>
    </w:p>
    <w:p w14:paraId="259C0BE5" w14:textId="77777777" w:rsidR="00E541EA" w:rsidRDefault="00E541EA" w:rsidP="00927897">
      <w:pPr>
        <w:numPr>
          <w:ilvl w:val="0"/>
          <w:numId w:val="135"/>
        </w:numPr>
        <w:rPr>
          <w:rFonts w:ascii="Calibri" w:hAnsi="Calibri" w:cs="Arial"/>
          <w:bCs w:val="0"/>
          <w:color w:val="000000"/>
          <w:sz w:val="22"/>
        </w:rPr>
      </w:pPr>
      <w:r w:rsidRPr="000A1878">
        <w:rPr>
          <w:rFonts w:ascii="Calibri" w:hAnsi="Calibri" w:cs="Arial"/>
          <w:bCs w:val="0"/>
          <w:color w:val="000000"/>
          <w:sz w:val="22"/>
        </w:rPr>
        <w:t>After the</w:t>
      </w:r>
      <w:r>
        <w:rPr>
          <w:rFonts w:ascii="Calibri" w:hAnsi="Calibri" w:cs="Arial"/>
          <w:bCs w:val="0"/>
          <w:color w:val="000000"/>
          <w:sz w:val="22"/>
        </w:rPr>
        <w:t xml:space="preserve"> SME</w:t>
      </w:r>
      <w:r w:rsidRPr="000A1878">
        <w:rPr>
          <w:rFonts w:ascii="Calibri" w:hAnsi="Calibri" w:cs="Arial"/>
          <w:bCs w:val="0"/>
          <w:color w:val="000000"/>
          <w:sz w:val="22"/>
        </w:rPr>
        <w:t xml:space="preserve"> modified their invoice submission, the invoice submission will be sent to the same person in the </w:t>
      </w:r>
      <w:r>
        <w:rPr>
          <w:rFonts w:ascii="Calibri" w:hAnsi="Calibri" w:cs="Arial"/>
          <w:bCs w:val="0"/>
          <w:color w:val="000000"/>
          <w:sz w:val="22"/>
        </w:rPr>
        <w:t>i-Factor underwriting</w:t>
      </w:r>
      <w:r w:rsidRPr="000A1878">
        <w:rPr>
          <w:rFonts w:ascii="Calibri" w:hAnsi="Calibri" w:cs="Arial"/>
          <w:bCs w:val="0"/>
          <w:color w:val="000000"/>
          <w:sz w:val="22"/>
        </w:rPr>
        <w:t xml:space="preserve"> team to check for completeness and correctness again</w:t>
      </w:r>
    </w:p>
    <w:p w14:paraId="6E812023" w14:textId="77777777" w:rsidR="00E541EA" w:rsidRPr="00C57497"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rPr>
        <w:t>T</w:t>
      </w:r>
      <w:r w:rsidRPr="00C57497">
        <w:rPr>
          <w:rFonts w:ascii="Calibri" w:hAnsi="Calibri" w:cs="Arial"/>
          <w:bCs/>
          <w:color w:val="000000"/>
          <w:sz w:val="22"/>
          <w:lang w:val="en-US"/>
        </w:rPr>
        <w:t>hat member of the</w:t>
      </w:r>
      <w:r w:rsidRPr="000A1878">
        <w:rPr>
          <w:rFonts w:ascii="Calibri" w:hAnsi="Calibri" w:cs="Arial"/>
          <w:color w:val="000000"/>
          <w:sz w:val="22"/>
        </w:rPr>
        <w:t xml:space="preserve"> </w:t>
      </w:r>
      <w:r>
        <w:rPr>
          <w:rFonts w:ascii="Calibri" w:hAnsi="Calibri" w:cs="Arial"/>
          <w:bCs/>
          <w:color w:val="000000"/>
          <w:sz w:val="22"/>
        </w:rPr>
        <w:t>i-Factor underwriting</w:t>
      </w:r>
      <w:r>
        <w:rPr>
          <w:rFonts w:ascii="Calibri" w:hAnsi="Calibri" w:cs="Arial"/>
          <w:bCs/>
          <w:color w:val="000000"/>
          <w:sz w:val="22"/>
          <w:lang w:val="en-US"/>
        </w:rPr>
        <w:t xml:space="preserve"> team</w:t>
      </w:r>
      <w:r w:rsidRPr="00C57497">
        <w:rPr>
          <w:rFonts w:ascii="Calibri" w:hAnsi="Calibri" w:cs="Arial"/>
          <w:bCs/>
          <w:color w:val="000000"/>
          <w:sz w:val="22"/>
          <w:lang w:val="en-US"/>
        </w:rPr>
        <w:t xml:space="preserve"> should be able to see which entries are modified by the invoice sellers, and which entries have already passed the completeness and correctness check before;</w:t>
      </w:r>
    </w:p>
    <w:p w14:paraId="6ABAD7A6" w14:textId="77777777" w:rsidR="00E541EA" w:rsidRPr="006D1F09" w:rsidRDefault="00E541EA" w:rsidP="00927897">
      <w:pPr>
        <w:pStyle w:val="affe"/>
        <w:numPr>
          <w:ilvl w:val="1"/>
          <w:numId w:val="135"/>
        </w:numPr>
        <w:spacing w:line="240" w:lineRule="auto"/>
        <w:ind w:firstLineChars="0"/>
        <w:rPr>
          <w:rFonts w:ascii="Calibri" w:hAnsi="Calibri" w:cs="Arial"/>
          <w:bCs/>
          <w:color w:val="000000"/>
          <w:sz w:val="22"/>
        </w:rPr>
      </w:pPr>
      <w:r w:rsidRPr="000A1878">
        <w:rPr>
          <w:rFonts w:ascii="Calibri" w:hAnsi="Calibri" w:cs="Arial"/>
          <w:bCs/>
          <w:color w:val="000000"/>
          <w:sz w:val="22"/>
          <w:lang w:val="en-US"/>
        </w:rPr>
        <w:t>If all entries have pass the correctness and completeness check</w:t>
      </w:r>
      <w:r>
        <w:rPr>
          <w:rFonts w:ascii="Calibri" w:hAnsi="Calibri" w:cs="Arial"/>
          <w:bCs/>
          <w:color w:val="000000"/>
          <w:sz w:val="22"/>
          <w:lang w:val="en-US"/>
        </w:rPr>
        <w:t xml:space="preserve"> this time</w:t>
      </w:r>
      <w:r w:rsidRPr="000A1878">
        <w:rPr>
          <w:rFonts w:ascii="Calibri" w:hAnsi="Calibri" w:cs="Arial"/>
          <w:bCs/>
          <w:color w:val="000000"/>
          <w:sz w:val="22"/>
          <w:lang w:val="en-US"/>
        </w:rPr>
        <w:t>, the invoice will be passed to the status of “Manual Underwriting in Progress”</w:t>
      </w:r>
      <w:r w:rsidRPr="00C57497">
        <w:rPr>
          <w:rFonts w:ascii="Calibri" w:hAnsi="Calibri" w:cs="Arial"/>
          <w:bCs/>
          <w:color w:val="000000"/>
          <w:sz w:val="22"/>
          <w:lang w:val="en-US"/>
        </w:rPr>
        <w:t>. If not passed, then the submission needs to pass through the modification process again until all the entries have passed the checking.</w:t>
      </w:r>
    </w:p>
    <w:p w14:paraId="1CEFDBBD" w14:textId="77777777" w:rsidR="00E541EA" w:rsidRPr="006F2767" w:rsidRDefault="00E541EA" w:rsidP="00927897">
      <w:pPr>
        <w:pStyle w:val="affe"/>
        <w:numPr>
          <w:ilvl w:val="0"/>
          <w:numId w:val="135"/>
        </w:numPr>
        <w:spacing w:line="240" w:lineRule="auto"/>
        <w:ind w:firstLineChars="0"/>
        <w:rPr>
          <w:rFonts w:ascii="Calibri" w:hAnsi="Calibri" w:cs="Arial"/>
          <w:bCs/>
          <w:color w:val="000000"/>
          <w:sz w:val="22"/>
        </w:rPr>
      </w:pPr>
      <w:r>
        <w:rPr>
          <w:rFonts w:ascii="Calibri" w:hAnsi="Calibri" w:cs="Arial"/>
          <w:bCs/>
          <w:color w:val="000000"/>
          <w:sz w:val="22"/>
          <w:lang w:val="en-US"/>
        </w:rPr>
        <w:t xml:space="preserve">After the completeness and correctness check has been passed by the member in the i-Factor underwriting team, the status of the invoice will become </w:t>
      </w:r>
      <w:r w:rsidRPr="006F2767">
        <w:rPr>
          <w:rFonts w:ascii="Calibri" w:hAnsi="Calibri" w:cs="Arial"/>
          <w:bCs/>
          <w:color w:val="000000"/>
          <w:sz w:val="22"/>
          <w:lang w:val="en-US"/>
        </w:rPr>
        <w:t>“Manual Underwriting in Progress”</w:t>
      </w:r>
      <w:r>
        <w:rPr>
          <w:rFonts w:ascii="Calibri" w:hAnsi="Calibri" w:cs="Arial"/>
          <w:bCs/>
          <w:color w:val="000000"/>
          <w:sz w:val="22"/>
          <w:lang w:val="en-US"/>
        </w:rPr>
        <w:t xml:space="preserve">, and the same member in the </w:t>
      </w:r>
      <w:r w:rsidRPr="006F2767">
        <w:rPr>
          <w:rFonts w:ascii="Calibri" w:hAnsi="Calibri" w:cs="Arial"/>
          <w:bCs/>
          <w:color w:val="000000"/>
          <w:sz w:val="22"/>
          <w:lang w:val="en-US"/>
        </w:rPr>
        <w:t>i-Factor underwriting team</w:t>
      </w:r>
      <w:r>
        <w:rPr>
          <w:rFonts w:ascii="Calibri" w:hAnsi="Calibri" w:cs="Arial"/>
          <w:bCs/>
          <w:color w:val="000000"/>
          <w:sz w:val="22"/>
          <w:lang w:val="en-US"/>
        </w:rPr>
        <w:t xml:space="preserve"> will perform manual underwriting outside the system.</w:t>
      </w:r>
    </w:p>
    <w:p w14:paraId="38CDB2BC" w14:textId="77777777" w:rsidR="00E541EA" w:rsidRPr="006F2767" w:rsidRDefault="00E541EA" w:rsidP="00927897">
      <w:pPr>
        <w:pStyle w:val="affe"/>
        <w:numPr>
          <w:ilvl w:val="1"/>
          <w:numId w:val="135"/>
        </w:numPr>
        <w:spacing w:line="240" w:lineRule="auto"/>
        <w:ind w:firstLineChars="0"/>
        <w:rPr>
          <w:rFonts w:ascii="Calibri" w:hAnsi="Calibri" w:cs="Arial"/>
          <w:bCs/>
          <w:color w:val="000000"/>
          <w:sz w:val="22"/>
        </w:rPr>
      </w:pPr>
      <w:r>
        <w:rPr>
          <w:rFonts w:ascii="Calibri" w:hAnsi="Calibri" w:cs="Arial" w:hint="eastAsia"/>
          <w:bCs/>
          <w:color w:val="000000"/>
          <w:sz w:val="22"/>
        </w:rPr>
        <w:t xml:space="preserve">The </w:t>
      </w:r>
      <w:r w:rsidRPr="006F2767">
        <w:rPr>
          <w:rFonts w:ascii="Calibri" w:hAnsi="Calibri" w:cs="Arial"/>
          <w:bCs/>
          <w:color w:val="000000"/>
          <w:sz w:val="22"/>
        </w:rPr>
        <w:t>member in the i-Factor underwriting team</w:t>
      </w:r>
      <w:r>
        <w:rPr>
          <w:rFonts w:ascii="Calibri" w:hAnsi="Calibri" w:cs="Arial"/>
          <w:bCs/>
          <w:color w:val="000000"/>
          <w:sz w:val="22"/>
          <w:lang w:val="en-US"/>
        </w:rPr>
        <w:t xml:space="preserve"> will check the invoice submission according to a list of invoice eligibility checking criteria that are outside the system;</w:t>
      </w:r>
    </w:p>
    <w:p w14:paraId="464E9E4E" w14:textId="77777777" w:rsidR="00E541EA" w:rsidRPr="00364B6D" w:rsidRDefault="00E541EA" w:rsidP="00927897">
      <w:pPr>
        <w:pStyle w:val="affe"/>
        <w:numPr>
          <w:ilvl w:val="1"/>
          <w:numId w:val="135"/>
        </w:numPr>
        <w:spacing w:line="240" w:lineRule="auto"/>
        <w:ind w:firstLineChars="0"/>
        <w:rPr>
          <w:rFonts w:ascii="Calibri" w:hAnsi="Calibri" w:cs="Arial"/>
          <w:bCs/>
          <w:sz w:val="22"/>
        </w:rPr>
      </w:pPr>
      <w:r>
        <w:rPr>
          <w:rFonts w:ascii="Calibri" w:hAnsi="Calibri" w:cs="Arial"/>
          <w:bCs/>
          <w:color w:val="000000"/>
          <w:sz w:val="22"/>
          <w:lang w:val="en-US"/>
        </w:rPr>
        <w:t xml:space="preserve">After the member in the i-Factor underwriting team has finished the checking, he/she will open the invoice submission and have a screen where he/she can click “Accept” or </w:t>
      </w:r>
      <w:r w:rsidRPr="00364B6D">
        <w:rPr>
          <w:rFonts w:ascii="Calibri" w:hAnsi="Calibri" w:cs="Arial"/>
          <w:bCs/>
          <w:sz w:val="22"/>
          <w:lang w:val="en-US"/>
        </w:rPr>
        <w:t>“Reject”;</w:t>
      </w:r>
    </w:p>
    <w:p w14:paraId="511BDF2A" w14:textId="77777777" w:rsidR="00E541EA" w:rsidRPr="00364B6D" w:rsidRDefault="00E541EA" w:rsidP="00927897">
      <w:pPr>
        <w:pStyle w:val="affe"/>
        <w:numPr>
          <w:ilvl w:val="1"/>
          <w:numId w:val="135"/>
        </w:numPr>
        <w:spacing w:line="240" w:lineRule="auto"/>
        <w:ind w:firstLineChars="0"/>
        <w:rPr>
          <w:rFonts w:ascii="Calibri" w:hAnsi="Calibri" w:cs="Arial"/>
          <w:bCs/>
          <w:sz w:val="22"/>
        </w:rPr>
      </w:pPr>
      <w:r w:rsidRPr="00364B6D">
        <w:rPr>
          <w:rFonts w:ascii="Calibri" w:hAnsi="Calibri" w:cs="Arial"/>
          <w:bCs/>
          <w:sz w:val="22"/>
          <w:lang w:val="en-US"/>
        </w:rPr>
        <w:t>In the same screen, the system should have a function to allow the member in the i-Factor underwriting team to upload documents of manual underwriting, in case the bank wants the system to keep a soft copy record of the manual underwriting result. This function can be turned off if the bank thinks it is not necessary;</w:t>
      </w:r>
    </w:p>
    <w:p w14:paraId="354D3D61" w14:textId="77777777" w:rsidR="00E541EA" w:rsidRPr="001107FC" w:rsidRDefault="00E541EA" w:rsidP="00927897">
      <w:pPr>
        <w:pStyle w:val="affe"/>
        <w:numPr>
          <w:ilvl w:val="1"/>
          <w:numId w:val="135"/>
        </w:numPr>
        <w:spacing w:line="240" w:lineRule="auto"/>
        <w:ind w:firstLineChars="0"/>
        <w:rPr>
          <w:rFonts w:ascii="Calibri" w:hAnsi="Calibri" w:cs="Arial"/>
          <w:bCs/>
          <w:sz w:val="22"/>
        </w:rPr>
      </w:pPr>
      <w:r w:rsidRPr="00364B6D">
        <w:rPr>
          <w:rFonts w:ascii="Calibri" w:hAnsi="Calibri" w:cs="Arial" w:hint="eastAsia"/>
          <w:bCs/>
          <w:sz w:val="22"/>
        </w:rPr>
        <w:t xml:space="preserve">If the </w:t>
      </w:r>
      <w:r w:rsidRPr="00364B6D">
        <w:rPr>
          <w:rFonts w:ascii="Calibri" w:hAnsi="Calibri" w:cs="Arial"/>
          <w:bCs/>
          <w:sz w:val="22"/>
          <w:lang w:val="en-US"/>
        </w:rPr>
        <w:t xml:space="preserve">member in the i-Factor underwriting team clicks “Reject”, he needs to select from a pre-defined drop-down list of rejection reasons. The system needs to record the reason internally, and the system will send a rejection email and SMS </w:t>
      </w:r>
      <w:r>
        <w:rPr>
          <w:rFonts w:ascii="Calibri" w:hAnsi="Calibri" w:cs="Arial"/>
          <w:bCs/>
          <w:sz w:val="22"/>
          <w:lang w:val="en-US"/>
        </w:rPr>
        <w:t>to the SME. The list drop-down list of reasons is as follows, and it will be subject to changes:</w:t>
      </w:r>
    </w:p>
    <w:p w14:paraId="6F387406"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Goods of contract &amp; invoice is on the industry’s blacklist</w:t>
      </w:r>
    </w:p>
    <w:p w14:paraId="63C7F673"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Contract/invoice arising fro</w:t>
      </w:r>
      <w:r>
        <w:rPr>
          <w:rFonts w:ascii="Calibri" w:hAnsi="Calibri" w:cs="Arial"/>
          <w:bCs/>
          <w:sz w:val="22"/>
        </w:rPr>
        <w:t>m illegal agreement/transaction</w:t>
      </w:r>
    </w:p>
    <w:p w14:paraId="094685C1"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Contract/invoice arising from i</w:t>
      </w:r>
      <w:r>
        <w:rPr>
          <w:rFonts w:ascii="Calibri" w:hAnsi="Calibri" w:cs="Arial"/>
          <w:bCs/>
          <w:sz w:val="22"/>
        </w:rPr>
        <w:t>n dispute agreement/transaction</w:t>
      </w:r>
    </w:p>
    <w:p w14:paraId="7185E6C5"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Seller business industry is unrelate</w:t>
      </w:r>
      <w:r>
        <w:rPr>
          <w:rFonts w:ascii="Calibri" w:hAnsi="Calibri" w:cs="Arial"/>
          <w:bCs/>
          <w:sz w:val="22"/>
        </w:rPr>
        <w:t>d to invoice’s goods</w:t>
      </w:r>
    </w:p>
    <w:p w14:paraId="38F31378"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Seller’s industry is not su</w:t>
      </w:r>
      <w:r>
        <w:rPr>
          <w:rFonts w:ascii="Calibri" w:hAnsi="Calibri" w:cs="Arial"/>
          <w:bCs/>
          <w:sz w:val="22"/>
        </w:rPr>
        <w:t>itable to the business license</w:t>
      </w:r>
    </w:p>
    <w:p w14:paraId="603EBED4" w14:textId="77777777" w:rsidR="00E541EA" w:rsidRPr="001107FC" w:rsidRDefault="00E541EA" w:rsidP="00927897">
      <w:pPr>
        <w:pStyle w:val="affe"/>
        <w:numPr>
          <w:ilvl w:val="2"/>
          <w:numId w:val="135"/>
        </w:numPr>
        <w:ind w:firstLineChars="0"/>
        <w:rPr>
          <w:rFonts w:ascii="Calibri" w:hAnsi="Calibri" w:cs="Arial"/>
          <w:bCs/>
          <w:sz w:val="22"/>
        </w:rPr>
      </w:pPr>
      <w:r>
        <w:rPr>
          <w:rFonts w:ascii="Calibri" w:hAnsi="Calibri" w:cs="Arial"/>
          <w:bCs/>
          <w:sz w:val="22"/>
        </w:rPr>
        <w:t>Info on the uploaded documents</w:t>
      </w:r>
      <w:r>
        <w:rPr>
          <w:rFonts w:ascii="Calibri" w:hAnsi="Calibri" w:cs="Arial"/>
          <w:bCs/>
          <w:sz w:val="22"/>
          <w:lang w:val="en-US"/>
        </w:rPr>
        <w:t xml:space="preserve"> </w:t>
      </w:r>
      <w:r>
        <w:rPr>
          <w:rFonts w:ascii="Calibri" w:hAnsi="Calibri" w:cs="Arial"/>
          <w:bCs/>
          <w:sz w:val="22"/>
        </w:rPr>
        <w:t>does not match</w:t>
      </w:r>
    </w:p>
    <w:p w14:paraId="622BBBDB"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Transferrable invoice as per the Law and Contract/Invoice</w:t>
      </w:r>
      <w:r>
        <w:rPr>
          <w:rFonts w:ascii="Calibri" w:hAnsi="Calibri" w:cs="Arial"/>
          <w:bCs/>
          <w:sz w:val="22"/>
        </w:rPr>
        <w:t xml:space="preserve"> is not prohibited for transfer</w:t>
      </w:r>
    </w:p>
    <w:p w14:paraId="42D2AF87"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Contract/Invoice provides special regulations like “contract under form of consignment”; “ returnable goods”, “payment upon installation and good test only”. Seller’s responsibilities are not deemed completed upon delivery of goods.</w:t>
      </w:r>
    </w:p>
    <w:p w14:paraId="27A4A842"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Invoic</w:t>
      </w:r>
      <w:r>
        <w:rPr>
          <w:rFonts w:ascii="Calibri" w:hAnsi="Calibri" w:cs="Arial"/>
          <w:bCs/>
          <w:sz w:val="22"/>
        </w:rPr>
        <w:t>e was collateralized, mortgaged</w:t>
      </w:r>
    </w:p>
    <w:p w14:paraId="72D7BA20" w14:textId="77777777" w:rsidR="00E541EA" w:rsidRPr="001107FC" w:rsidRDefault="00E541EA" w:rsidP="00927897">
      <w:pPr>
        <w:pStyle w:val="affe"/>
        <w:numPr>
          <w:ilvl w:val="2"/>
          <w:numId w:val="135"/>
        </w:numPr>
        <w:ind w:firstLineChars="0"/>
        <w:rPr>
          <w:rFonts w:ascii="Calibri" w:hAnsi="Calibri" w:cs="Arial"/>
          <w:bCs/>
          <w:sz w:val="22"/>
        </w:rPr>
      </w:pPr>
      <w:r w:rsidRPr="001107FC">
        <w:rPr>
          <w:rFonts w:ascii="Calibri" w:hAnsi="Calibri" w:cs="Arial"/>
          <w:bCs/>
          <w:sz w:val="22"/>
        </w:rPr>
        <w:t>Invoice period is not w</w:t>
      </w:r>
      <w:r>
        <w:rPr>
          <w:rFonts w:ascii="Calibri" w:hAnsi="Calibri" w:cs="Arial"/>
          <w:bCs/>
          <w:sz w:val="22"/>
        </w:rPr>
        <w:t>ithin contract’s payment period</w:t>
      </w:r>
    </w:p>
    <w:p w14:paraId="590C48C5" w14:textId="77777777" w:rsidR="00E541EA" w:rsidRPr="00364B6D" w:rsidRDefault="00E541EA" w:rsidP="00927897">
      <w:pPr>
        <w:pStyle w:val="affe"/>
        <w:numPr>
          <w:ilvl w:val="2"/>
          <w:numId w:val="135"/>
        </w:numPr>
        <w:spacing w:line="240" w:lineRule="auto"/>
        <w:ind w:firstLineChars="0"/>
        <w:rPr>
          <w:rFonts w:ascii="Calibri" w:hAnsi="Calibri" w:cs="Arial"/>
          <w:bCs/>
          <w:sz w:val="22"/>
        </w:rPr>
      </w:pPr>
      <w:r>
        <w:rPr>
          <w:rFonts w:ascii="Calibri" w:hAnsi="Calibri" w:cs="Arial"/>
          <w:bCs/>
          <w:sz w:val="22"/>
        </w:rPr>
        <w:t>Seller and Debtor are related</w:t>
      </w:r>
    </w:p>
    <w:p w14:paraId="4750A42E" w14:textId="77777777" w:rsidR="00E541EA" w:rsidRPr="00364B6D" w:rsidRDefault="00E541EA" w:rsidP="00927897">
      <w:pPr>
        <w:numPr>
          <w:ilvl w:val="1"/>
          <w:numId w:val="135"/>
        </w:numPr>
        <w:rPr>
          <w:rFonts w:ascii="Calibri" w:hAnsi="Calibri" w:cs="Arial"/>
          <w:color w:val="000000"/>
          <w:sz w:val="22"/>
        </w:rPr>
      </w:pPr>
      <w:r w:rsidRPr="00364B6D">
        <w:rPr>
          <w:rFonts w:ascii="Calibri" w:hAnsi="Calibri" w:cs="Arial"/>
          <w:color w:val="000000"/>
          <w:sz w:val="22"/>
          <w:szCs w:val="20"/>
          <w:lang w:val="x-none" w:eastAsia="x-none"/>
        </w:rPr>
        <w:t>If the member in the i-Factor underwriting team clicks “</w:t>
      </w:r>
      <w:r w:rsidRPr="00364B6D">
        <w:rPr>
          <w:rFonts w:ascii="Calibri" w:hAnsi="Calibri" w:cs="Arial"/>
          <w:color w:val="000000"/>
          <w:sz w:val="22"/>
          <w:szCs w:val="20"/>
          <w:lang w:eastAsia="x-none"/>
        </w:rPr>
        <w:t>Accept</w:t>
      </w:r>
      <w:r w:rsidRPr="00364B6D">
        <w:rPr>
          <w:rFonts w:ascii="Calibri" w:hAnsi="Calibri" w:cs="Arial"/>
          <w:color w:val="000000"/>
          <w:sz w:val="22"/>
          <w:szCs w:val="20"/>
          <w:lang w:val="x-none" w:eastAsia="x-none"/>
        </w:rPr>
        <w:t xml:space="preserve">”, </w:t>
      </w:r>
      <w:r w:rsidRPr="00364B6D">
        <w:rPr>
          <w:rFonts w:ascii="Calibri" w:hAnsi="Calibri" w:cs="Arial"/>
          <w:color w:val="000000"/>
          <w:sz w:val="22"/>
          <w:szCs w:val="20"/>
          <w:lang w:eastAsia="x-none"/>
        </w:rPr>
        <w:t>it indicates that the underwriting has been passed, and the invoice submission will be sent for the i-Factor approval team for double checking</w:t>
      </w:r>
      <w:r w:rsidRPr="00364B6D">
        <w:rPr>
          <w:rFonts w:ascii="Calibri" w:hAnsi="Calibri" w:cs="Arial"/>
          <w:color w:val="000000"/>
          <w:sz w:val="22"/>
          <w:szCs w:val="20"/>
          <w:lang w:val="x-none" w:eastAsia="x-none"/>
        </w:rPr>
        <w:t xml:space="preserve">. </w:t>
      </w:r>
    </w:p>
    <w:p w14:paraId="7BB740CA" w14:textId="77777777" w:rsidR="00E541EA" w:rsidRPr="000A1878" w:rsidRDefault="00E541EA" w:rsidP="00927897">
      <w:pPr>
        <w:numPr>
          <w:ilvl w:val="0"/>
          <w:numId w:val="135"/>
        </w:numPr>
        <w:rPr>
          <w:rFonts w:ascii="Calibri" w:hAnsi="Calibri" w:cs="Arial"/>
          <w:color w:val="000000"/>
          <w:sz w:val="22"/>
          <w:szCs w:val="20"/>
          <w:lang w:val="x-none" w:eastAsia="x-none"/>
        </w:rPr>
      </w:pPr>
      <w:r w:rsidRPr="000A1878">
        <w:rPr>
          <w:rFonts w:ascii="Calibri" w:hAnsi="Calibri" w:cs="Arial"/>
          <w:color w:val="000000"/>
          <w:sz w:val="22"/>
          <w:szCs w:val="20"/>
          <w:lang w:val="x-none" w:eastAsia="x-none"/>
        </w:rPr>
        <w:t xml:space="preserve">After the invoice submission has passed </w:t>
      </w:r>
      <w:r>
        <w:rPr>
          <w:rFonts w:ascii="Calibri" w:hAnsi="Calibri" w:cs="Arial"/>
          <w:color w:val="000000"/>
          <w:sz w:val="22"/>
          <w:szCs w:val="20"/>
          <w:lang w:eastAsia="x-none"/>
        </w:rPr>
        <w:t>manual underwriting</w:t>
      </w:r>
      <w:r w:rsidRPr="000A1878">
        <w:rPr>
          <w:rFonts w:ascii="Calibri" w:hAnsi="Calibri" w:cs="Arial"/>
          <w:color w:val="000000"/>
          <w:sz w:val="22"/>
          <w:szCs w:val="20"/>
          <w:lang w:val="x-none" w:eastAsia="x-none"/>
        </w:rPr>
        <w:t xml:space="preserve"> performed by the </w:t>
      </w:r>
      <w:r>
        <w:rPr>
          <w:rFonts w:ascii="Calibri" w:hAnsi="Calibri" w:cs="Arial"/>
          <w:color w:val="000000"/>
          <w:sz w:val="22"/>
          <w:szCs w:val="20"/>
          <w:lang w:eastAsia="x-none"/>
        </w:rPr>
        <w:t>i-Factor underwriting team</w:t>
      </w:r>
      <w:r w:rsidRPr="000A1878">
        <w:rPr>
          <w:rFonts w:ascii="Calibri" w:hAnsi="Calibri" w:cs="Arial"/>
          <w:color w:val="000000"/>
          <w:sz w:val="22"/>
          <w:szCs w:val="20"/>
          <w:lang w:val="x-none" w:eastAsia="x-none"/>
        </w:rPr>
        <w:t xml:space="preserve"> member, the submission will be passed to the </w:t>
      </w:r>
      <w:r>
        <w:rPr>
          <w:rFonts w:ascii="Calibri" w:hAnsi="Calibri" w:cs="Arial"/>
          <w:color w:val="000000"/>
          <w:sz w:val="22"/>
          <w:szCs w:val="20"/>
          <w:lang w:eastAsia="x-none"/>
        </w:rPr>
        <w:t>i-Factor approval team to</w:t>
      </w:r>
      <w:r>
        <w:rPr>
          <w:rFonts w:ascii="Calibri" w:hAnsi="Calibri" w:cs="Arial"/>
          <w:color w:val="000000"/>
          <w:sz w:val="22"/>
          <w:szCs w:val="20"/>
          <w:lang w:val="x-none" w:eastAsia="x-none"/>
        </w:rPr>
        <w:t xml:space="preserve"> double-check</w:t>
      </w:r>
      <w:r w:rsidRPr="000A1878">
        <w:rPr>
          <w:rFonts w:ascii="Calibri" w:hAnsi="Calibri" w:cs="Arial"/>
          <w:color w:val="000000"/>
          <w:sz w:val="22"/>
          <w:szCs w:val="20"/>
          <w:lang w:val="x-none" w:eastAsia="x-none"/>
        </w:rPr>
        <w:t xml:space="preserve"> </w:t>
      </w:r>
      <w:r>
        <w:rPr>
          <w:rFonts w:ascii="Calibri" w:hAnsi="Calibri" w:cs="Arial"/>
          <w:color w:val="000000"/>
          <w:sz w:val="22"/>
          <w:szCs w:val="20"/>
          <w:lang w:eastAsia="x-none"/>
        </w:rPr>
        <w:t>on</w:t>
      </w:r>
      <w:r w:rsidRPr="000A1878">
        <w:rPr>
          <w:rFonts w:ascii="Calibri" w:hAnsi="Calibri" w:cs="Arial"/>
          <w:color w:val="000000"/>
          <w:sz w:val="22"/>
          <w:szCs w:val="20"/>
          <w:lang w:val="x-none" w:eastAsia="x-none"/>
        </w:rPr>
        <w:t xml:space="preserve"> completeness and correctness:</w:t>
      </w:r>
    </w:p>
    <w:p w14:paraId="403D7B8C" w14:textId="77777777" w:rsidR="00E541EA" w:rsidRPr="00C57497"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lang w:val="en-US"/>
        </w:rPr>
        <w:t xml:space="preserve">The </w:t>
      </w:r>
      <w:r>
        <w:rPr>
          <w:rFonts w:ascii="Calibri" w:hAnsi="Calibri" w:cs="Arial"/>
          <w:color w:val="000000"/>
          <w:sz w:val="22"/>
        </w:rPr>
        <w:t xml:space="preserve">i-Factor </w:t>
      </w:r>
      <w:r>
        <w:rPr>
          <w:rFonts w:ascii="Calibri" w:hAnsi="Calibri" w:cs="Arial"/>
          <w:color w:val="000000"/>
          <w:sz w:val="22"/>
          <w:lang w:val="en-US"/>
        </w:rPr>
        <w:t>approval</w:t>
      </w:r>
      <w:r>
        <w:rPr>
          <w:rFonts w:ascii="Calibri" w:hAnsi="Calibri" w:cs="Arial"/>
          <w:color w:val="000000"/>
          <w:sz w:val="22"/>
        </w:rPr>
        <w:t xml:space="preserve">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should have the authority to change the decisions made by the </w:t>
      </w:r>
      <w:r>
        <w:rPr>
          <w:rFonts w:ascii="Calibri" w:hAnsi="Calibri" w:cs="Arial"/>
          <w:color w:val="000000"/>
          <w:sz w:val="22"/>
        </w:rPr>
        <w:t>i-Factor underwriting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if he finds that an entry actually fails to pass the completeness and correctness check;</w:t>
      </w:r>
    </w:p>
    <w:p w14:paraId="11B96E92" w14:textId="77777777" w:rsidR="00E541EA" w:rsidRPr="00C57497"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lang w:val="en-US"/>
        </w:rPr>
        <w:t>If</w:t>
      </w:r>
      <w:r>
        <w:rPr>
          <w:rFonts w:ascii="Calibri" w:hAnsi="Calibri" w:cs="Arial"/>
          <w:bCs/>
          <w:color w:val="000000"/>
          <w:sz w:val="22"/>
          <w:lang w:val="en-US"/>
        </w:rPr>
        <w:t xml:space="preserve"> the</w:t>
      </w:r>
      <w:r w:rsidRPr="00C57497">
        <w:rPr>
          <w:rFonts w:ascii="Calibri" w:hAnsi="Calibri" w:cs="Arial"/>
          <w:bCs/>
          <w:color w:val="000000"/>
          <w:sz w:val="22"/>
          <w:lang w:val="en-US"/>
        </w:rPr>
        <w:t xml:space="preserve"> </w:t>
      </w:r>
      <w:r>
        <w:rPr>
          <w:rFonts w:ascii="Calibri" w:hAnsi="Calibri" w:cs="Arial"/>
          <w:color w:val="000000"/>
          <w:sz w:val="22"/>
        </w:rPr>
        <w:t xml:space="preserve">i-Factor </w:t>
      </w:r>
      <w:r>
        <w:rPr>
          <w:rFonts w:ascii="Calibri" w:hAnsi="Calibri" w:cs="Arial"/>
          <w:color w:val="000000"/>
          <w:sz w:val="22"/>
          <w:lang w:val="en-US"/>
        </w:rPr>
        <w:t>approval</w:t>
      </w:r>
      <w:r>
        <w:rPr>
          <w:rFonts w:ascii="Calibri" w:hAnsi="Calibri" w:cs="Arial"/>
          <w:color w:val="000000"/>
          <w:sz w:val="22"/>
        </w:rPr>
        <w:t xml:space="preserve">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finds any problem with the invoice submission, he</w:t>
      </w:r>
      <w:r>
        <w:rPr>
          <w:rFonts w:ascii="Calibri" w:hAnsi="Calibri" w:cs="Arial"/>
          <w:bCs/>
          <w:color w:val="000000"/>
          <w:sz w:val="22"/>
          <w:lang w:val="en-US"/>
        </w:rPr>
        <w:t>/she</w:t>
      </w:r>
      <w:r w:rsidRPr="00C57497">
        <w:rPr>
          <w:rFonts w:ascii="Calibri" w:hAnsi="Calibri" w:cs="Arial"/>
          <w:bCs/>
          <w:color w:val="000000"/>
          <w:sz w:val="22"/>
          <w:lang w:val="en-US"/>
        </w:rPr>
        <w:t xml:space="preserve"> should write down the reason for not passing the check, and notify the same member of the </w:t>
      </w:r>
      <w:r>
        <w:rPr>
          <w:rFonts w:ascii="Calibri" w:hAnsi="Calibri" w:cs="Arial"/>
          <w:color w:val="000000"/>
          <w:sz w:val="22"/>
        </w:rPr>
        <w:t xml:space="preserve">i-Factor </w:t>
      </w:r>
      <w:r>
        <w:rPr>
          <w:rFonts w:ascii="Calibri" w:hAnsi="Calibri" w:cs="Arial"/>
          <w:color w:val="000000"/>
          <w:sz w:val="22"/>
          <w:lang w:val="en-US"/>
        </w:rPr>
        <w:t>underwriting</w:t>
      </w:r>
      <w:r>
        <w:rPr>
          <w:rFonts w:ascii="Calibri" w:hAnsi="Calibri" w:cs="Arial"/>
          <w:color w:val="000000"/>
          <w:sz w:val="22"/>
        </w:rPr>
        <w:t xml:space="preserve">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who h</w:t>
      </w:r>
      <w:r>
        <w:rPr>
          <w:rFonts w:ascii="Calibri" w:hAnsi="Calibri" w:cs="Arial"/>
          <w:bCs/>
          <w:color w:val="000000"/>
          <w:sz w:val="22"/>
          <w:lang w:val="en-US"/>
        </w:rPr>
        <w:t>as been performing the checking;</w:t>
      </w:r>
    </w:p>
    <w:p w14:paraId="11D3A02C" w14:textId="77777777" w:rsidR="00E541EA" w:rsidRPr="00C57497"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rPr>
        <w:t>T</w:t>
      </w:r>
      <w:r w:rsidRPr="00C57497">
        <w:rPr>
          <w:rFonts w:ascii="Calibri" w:hAnsi="Calibri" w:cs="Arial"/>
          <w:bCs/>
          <w:color w:val="000000"/>
          <w:sz w:val="22"/>
          <w:lang w:val="en-US"/>
        </w:rPr>
        <w:t xml:space="preserve">he </w:t>
      </w:r>
      <w:r>
        <w:rPr>
          <w:rFonts w:ascii="Calibri" w:hAnsi="Calibri" w:cs="Arial"/>
          <w:color w:val="000000"/>
          <w:sz w:val="22"/>
        </w:rPr>
        <w:t>i-Factor underwriting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will get notified from the</w:t>
      </w:r>
      <w:r>
        <w:rPr>
          <w:rFonts w:ascii="Calibri" w:hAnsi="Calibri" w:cs="Arial"/>
          <w:bCs/>
          <w:color w:val="000000"/>
          <w:sz w:val="22"/>
          <w:lang w:val="en-US"/>
        </w:rPr>
        <w:t xml:space="preserve"> </w:t>
      </w:r>
      <w:r>
        <w:rPr>
          <w:rFonts w:ascii="Calibri" w:hAnsi="Calibri" w:cs="Arial"/>
          <w:color w:val="000000"/>
          <w:sz w:val="22"/>
        </w:rPr>
        <w:t xml:space="preserve">i-Factor </w:t>
      </w:r>
      <w:r>
        <w:rPr>
          <w:rFonts w:ascii="Calibri" w:hAnsi="Calibri" w:cs="Arial"/>
          <w:color w:val="000000"/>
          <w:sz w:val="22"/>
          <w:lang w:val="en-US"/>
        </w:rPr>
        <w:t>approval</w:t>
      </w:r>
      <w:r>
        <w:rPr>
          <w:rFonts w:ascii="Calibri" w:hAnsi="Calibri" w:cs="Arial"/>
          <w:color w:val="000000"/>
          <w:sz w:val="22"/>
        </w:rPr>
        <w:t xml:space="preserve"> team</w:t>
      </w:r>
      <w:r w:rsidRPr="000A1878">
        <w:rPr>
          <w:rFonts w:ascii="Calibri" w:hAnsi="Calibri" w:cs="Arial"/>
          <w:color w:val="000000"/>
          <w:sz w:val="22"/>
        </w:rPr>
        <w:t xml:space="preserve"> member</w:t>
      </w:r>
      <w:r w:rsidRPr="00C57497">
        <w:rPr>
          <w:rFonts w:ascii="Calibri" w:hAnsi="Calibri" w:cs="Arial"/>
          <w:bCs/>
          <w:color w:val="000000"/>
          <w:sz w:val="22"/>
          <w:lang w:val="en-US"/>
        </w:rPr>
        <w:t>,</w:t>
      </w:r>
      <w:r>
        <w:rPr>
          <w:rFonts w:ascii="Calibri" w:hAnsi="Calibri" w:cs="Arial"/>
          <w:bCs/>
          <w:color w:val="000000"/>
          <w:sz w:val="22"/>
          <w:lang w:val="en-US"/>
        </w:rPr>
        <w:t xml:space="preserve"> and</w:t>
      </w:r>
      <w:r w:rsidRPr="00C57497">
        <w:rPr>
          <w:rFonts w:ascii="Calibri" w:hAnsi="Calibri" w:cs="Arial"/>
          <w:bCs/>
          <w:color w:val="000000"/>
          <w:sz w:val="22"/>
          <w:lang w:val="en-US"/>
        </w:rPr>
        <w:t xml:space="preserve"> the rest of the process is the same as when the </w:t>
      </w:r>
      <w:r>
        <w:rPr>
          <w:rFonts w:ascii="Calibri" w:hAnsi="Calibri" w:cs="Arial"/>
          <w:color w:val="000000"/>
          <w:sz w:val="22"/>
        </w:rPr>
        <w:t>i-Factor underwriting team</w:t>
      </w:r>
      <w:r w:rsidRPr="000A1878">
        <w:rPr>
          <w:rFonts w:ascii="Calibri" w:hAnsi="Calibri" w:cs="Arial"/>
          <w:color w:val="000000"/>
          <w:sz w:val="22"/>
        </w:rPr>
        <w:t xml:space="preserve"> member</w:t>
      </w:r>
      <w:r w:rsidRPr="00C57497">
        <w:rPr>
          <w:rFonts w:ascii="Calibri" w:hAnsi="Calibri" w:cs="Arial"/>
          <w:bCs/>
          <w:color w:val="000000"/>
          <w:sz w:val="22"/>
          <w:lang w:val="en-US"/>
        </w:rPr>
        <w:t>s themselves ask for the modification of the invoice submission;</w:t>
      </w:r>
    </w:p>
    <w:p w14:paraId="7EB4763F" w14:textId="77777777" w:rsidR="00E541EA" w:rsidRPr="00E541EA" w:rsidRDefault="00E541EA" w:rsidP="00927897">
      <w:pPr>
        <w:pStyle w:val="affe"/>
        <w:numPr>
          <w:ilvl w:val="1"/>
          <w:numId w:val="135"/>
        </w:numPr>
        <w:spacing w:line="240" w:lineRule="auto"/>
        <w:ind w:left="874" w:firstLineChars="0"/>
        <w:rPr>
          <w:rFonts w:ascii="Calibri" w:hAnsi="Calibri" w:cs="Arial"/>
          <w:bCs/>
          <w:color w:val="000000"/>
          <w:sz w:val="22"/>
        </w:rPr>
      </w:pPr>
      <w:r w:rsidRPr="00C57497">
        <w:rPr>
          <w:rFonts w:ascii="Calibri" w:hAnsi="Calibri" w:cs="Arial"/>
          <w:bCs/>
          <w:color w:val="000000"/>
          <w:sz w:val="22"/>
        </w:rPr>
        <w:t>A</w:t>
      </w:r>
      <w:r w:rsidRPr="00C57497">
        <w:rPr>
          <w:rFonts w:ascii="Calibri" w:hAnsi="Calibri" w:cs="Arial"/>
          <w:bCs/>
          <w:color w:val="000000"/>
          <w:sz w:val="22"/>
          <w:lang w:val="en-US"/>
        </w:rPr>
        <w:t xml:space="preserve">fter the </w:t>
      </w:r>
      <w:r>
        <w:rPr>
          <w:rFonts w:ascii="Calibri" w:hAnsi="Calibri" w:cs="Arial"/>
          <w:color w:val="000000"/>
          <w:sz w:val="22"/>
        </w:rPr>
        <w:t xml:space="preserve">i-Factor </w:t>
      </w:r>
      <w:r>
        <w:rPr>
          <w:rFonts w:ascii="Calibri" w:hAnsi="Calibri" w:cs="Arial"/>
          <w:color w:val="000000"/>
          <w:sz w:val="22"/>
          <w:lang w:val="en-US"/>
        </w:rPr>
        <w:t>approval</w:t>
      </w:r>
      <w:r>
        <w:rPr>
          <w:rFonts w:ascii="Calibri" w:hAnsi="Calibri" w:cs="Arial"/>
          <w:color w:val="000000"/>
          <w:sz w:val="22"/>
        </w:rPr>
        <w:t xml:space="preserve"> team</w:t>
      </w:r>
      <w:r w:rsidRPr="000A1878">
        <w:rPr>
          <w:rFonts w:ascii="Calibri" w:hAnsi="Calibri" w:cs="Arial"/>
          <w:color w:val="000000"/>
          <w:sz w:val="22"/>
        </w:rPr>
        <w:t xml:space="preserve"> member</w:t>
      </w:r>
      <w:r w:rsidRPr="00C57497">
        <w:rPr>
          <w:rFonts w:ascii="Calibri" w:hAnsi="Calibri" w:cs="Arial"/>
          <w:bCs/>
          <w:color w:val="000000"/>
          <w:sz w:val="22"/>
          <w:lang w:val="en-US"/>
        </w:rPr>
        <w:t xml:space="preserve"> gives the approval of the invoice submission’s completeness and correctness, the invoice submission will be ready for the next stage of invoice </w:t>
      </w:r>
      <w:r>
        <w:rPr>
          <w:rFonts w:ascii="Calibri" w:hAnsi="Calibri" w:cs="Arial"/>
          <w:bCs/>
          <w:color w:val="000000"/>
          <w:sz w:val="22"/>
          <w:lang w:val="en-US"/>
        </w:rPr>
        <w:t>delivery</w:t>
      </w:r>
      <w:r w:rsidRPr="00C57497">
        <w:rPr>
          <w:rFonts w:ascii="Calibri" w:hAnsi="Calibri" w:cs="Arial"/>
          <w:bCs/>
          <w:color w:val="000000"/>
          <w:sz w:val="22"/>
          <w:lang w:val="en-US"/>
        </w:rPr>
        <w:t>.</w:t>
      </w:r>
    </w:p>
    <w:p w14:paraId="6C294CEA" w14:textId="77777777" w:rsidR="00E541EA" w:rsidRPr="00C57497" w:rsidRDefault="00E541EA" w:rsidP="00E541EA">
      <w:pPr>
        <w:pStyle w:val="3"/>
        <w:tabs>
          <w:tab w:val="clear" w:pos="1287"/>
          <w:tab w:val="num" w:pos="540"/>
        </w:tabs>
        <w:spacing w:before="120" w:after="120" w:line="240" w:lineRule="auto"/>
        <w:ind w:left="547" w:hanging="547"/>
        <w:rPr>
          <w:rFonts w:ascii="Calibri" w:eastAsia="SimSun" w:hAnsi="Calibri" w:cs="Courier New"/>
          <w:b/>
          <w:color w:val="1F497D"/>
          <w:sz w:val="22"/>
          <w:szCs w:val="21"/>
        </w:rPr>
      </w:pPr>
      <w:bookmarkStart w:id="883" w:name="_Toc388445125"/>
      <w:bookmarkStart w:id="884" w:name="_Toc388814051"/>
      <w:bookmarkStart w:id="885" w:name="_Toc389566289"/>
      <w:bookmarkStart w:id="886" w:name="_Toc390432031"/>
      <w:r w:rsidRPr="00C57497">
        <w:rPr>
          <w:rFonts w:ascii="Calibri" w:eastAsia="SimSun" w:hAnsi="Calibri" w:cs="Courier New"/>
          <w:b/>
          <w:color w:val="1F497D"/>
          <w:sz w:val="22"/>
          <w:szCs w:val="21"/>
        </w:rPr>
        <w:t>Business Rules</w:t>
      </w:r>
      <w:bookmarkEnd w:id="883"/>
      <w:bookmarkEnd w:id="884"/>
      <w:bookmarkEnd w:id="885"/>
      <w:bookmarkEnd w:id="886"/>
    </w:p>
    <w:p w14:paraId="07789AEE" w14:textId="77777777" w:rsidR="00E541EA" w:rsidRPr="006E2DB2" w:rsidRDefault="00E541EA" w:rsidP="00E541EA">
      <w:pPr>
        <w:numPr>
          <w:ilvl w:val="0"/>
          <w:numId w:val="12"/>
        </w:numPr>
        <w:ind w:left="846"/>
        <w:rPr>
          <w:rFonts w:ascii="Calibri" w:hAnsi="Calibri"/>
        </w:rPr>
      </w:pPr>
      <w:r w:rsidRPr="006E2DB2">
        <w:rPr>
          <w:rFonts w:ascii="Calibri" w:hAnsi="Calibri"/>
        </w:rPr>
        <w:t xml:space="preserve">Only </w:t>
      </w:r>
      <w:r>
        <w:rPr>
          <w:rFonts w:ascii="Calibri" w:hAnsi="Calibri" w:cs="Arial"/>
          <w:color w:val="000000"/>
          <w:sz w:val="22"/>
          <w:szCs w:val="20"/>
          <w:lang w:eastAsia="x-none"/>
        </w:rPr>
        <w:t>i-Factor underwriting team</w:t>
      </w:r>
      <w:r w:rsidRPr="006E2DB2">
        <w:rPr>
          <w:rFonts w:ascii="Calibri" w:hAnsi="Calibri"/>
        </w:rPr>
        <w:t xml:space="preserve"> can receive notification of new application subscription. </w:t>
      </w:r>
    </w:p>
    <w:p w14:paraId="38DC61EC" w14:textId="77777777" w:rsidR="00E541EA" w:rsidRPr="006E2DB2" w:rsidRDefault="00E541EA" w:rsidP="00E541EA">
      <w:pPr>
        <w:numPr>
          <w:ilvl w:val="0"/>
          <w:numId w:val="12"/>
        </w:numPr>
        <w:ind w:left="846"/>
        <w:rPr>
          <w:rFonts w:ascii="Calibri" w:hAnsi="Calibri"/>
        </w:rPr>
      </w:pPr>
      <w:r>
        <w:rPr>
          <w:rFonts w:ascii="Calibri" w:hAnsi="Calibri" w:cs="Arial"/>
          <w:color w:val="000000"/>
          <w:sz w:val="22"/>
          <w:szCs w:val="20"/>
          <w:lang w:eastAsia="x-none"/>
        </w:rPr>
        <w:t>i-Factor underwriting team</w:t>
      </w:r>
      <w:r>
        <w:rPr>
          <w:rFonts w:ascii="Calibri" w:hAnsi="Calibri"/>
        </w:rPr>
        <w:t xml:space="preserve">, </w:t>
      </w:r>
      <w:r>
        <w:rPr>
          <w:rFonts w:ascii="Calibri" w:hAnsi="Calibri" w:cs="Arial"/>
          <w:color w:val="000000"/>
          <w:sz w:val="22"/>
          <w:szCs w:val="20"/>
          <w:lang w:eastAsia="x-none"/>
        </w:rPr>
        <w:t>i-Factor approval team</w:t>
      </w:r>
      <w:r w:rsidRPr="006E2DB2">
        <w:rPr>
          <w:rFonts w:ascii="Calibri" w:hAnsi="Calibri"/>
        </w:rPr>
        <w:t xml:space="preserve"> and i-Factor</w:t>
      </w:r>
      <w:r>
        <w:rPr>
          <w:rFonts w:ascii="Calibri" w:hAnsi="Calibri"/>
        </w:rPr>
        <w:t xml:space="preserve"> CS</w:t>
      </w:r>
      <w:r w:rsidRPr="006E2DB2">
        <w:rPr>
          <w:rFonts w:ascii="Calibri" w:hAnsi="Calibri"/>
        </w:rPr>
        <w:t xml:space="preserve"> always can see the application status updates anytime.</w:t>
      </w:r>
    </w:p>
    <w:p w14:paraId="79A55CD1" w14:textId="77777777" w:rsidR="00E541EA" w:rsidRPr="006E2DB2" w:rsidRDefault="00E541EA" w:rsidP="00E541EA">
      <w:pPr>
        <w:numPr>
          <w:ilvl w:val="0"/>
          <w:numId w:val="12"/>
        </w:numPr>
        <w:ind w:left="846"/>
        <w:rPr>
          <w:rFonts w:ascii="Calibri" w:hAnsi="Calibri"/>
        </w:rPr>
      </w:pPr>
      <w:r w:rsidRPr="006E2DB2">
        <w:rPr>
          <w:rFonts w:ascii="Calibri" w:hAnsi="Calibri"/>
        </w:rPr>
        <w:t>Only</w:t>
      </w:r>
      <w:r w:rsidRPr="006904C2">
        <w:rPr>
          <w:rFonts w:ascii="Calibri" w:hAnsi="Calibri" w:cs="Arial"/>
          <w:color w:val="000000"/>
          <w:sz w:val="22"/>
          <w:szCs w:val="20"/>
          <w:lang w:eastAsia="x-none"/>
        </w:rPr>
        <w:t xml:space="preserve"> </w:t>
      </w:r>
      <w:r>
        <w:rPr>
          <w:rFonts w:ascii="Calibri" w:hAnsi="Calibri" w:cs="Arial"/>
          <w:color w:val="000000"/>
          <w:sz w:val="22"/>
          <w:szCs w:val="20"/>
          <w:lang w:eastAsia="x-none"/>
        </w:rPr>
        <w:t>i-Factor underwriting team and</w:t>
      </w:r>
      <w:r>
        <w:rPr>
          <w:rFonts w:ascii="Calibri" w:hAnsi="Calibri"/>
        </w:rPr>
        <w:t xml:space="preserve"> </w:t>
      </w:r>
      <w:r>
        <w:rPr>
          <w:rFonts w:ascii="Calibri" w:hAnsi="Calibri" w:cs="Arial"/>
          <w:color w:val="000000"/>
          <w:sz w:val="22"/>
          <w:szCs w:val="20"/>
          <w:lang w:eastAsia="x-none"/>
        </w:rPr>
        <w:t>i-Factor approval team</w:t>
      </w:r>
      <w:r w:rsidRPr="006E2DB2">
        <w:rPr>
          <w:rFonts w:ascii="Calibri" w:hAnsi="Calibri"/>
        </w:rPr>
        <w:t xml:space="preserve"> have rights to update verification status of the application.</w:t>
      </w:r>
    </w:p>
    <w:p w14:paraId="57E6C612" w14:textId="77777777" w:rsidR="00E541EA" w:rsidRDefault="00E541EA" w:rsidP="00E541EA">
      <w:pPr>
        <w:numPr>
          <w:ilvl w:val="0"/>
          <w:numId w:val="12"/>
        </w:numPr>
        <w:ind w:left="846"/>
        <w:rPr>
          <w:rFonts w:ascii="Calibri" w:hAnsi="Calibri"/>
        </w:rPr>
      </w:pPr>
      <w:r w:rsidRPr="006E2DB2">
        <w:rPr>
          <w:rFonts w:ascii="Calibri" w:hAnsi="Calibri"/>
        </w:rPr>
        <w:t>I-factor CS</w:t>
      </w:r>
      <w:r>
        <w:rPr>
          <w:rFonts w:ascii="Calibri" w:hAnsi="Calibri"/>
        </w:rPr>
        <w:t xml:space="preserve"> team</w:t>
      </w:r>
      <w:r w:rsidRPr="006E2DB2">
        <w:rPr>
          <w:rFonts w:ascii="Calibri" w:hAnsi="Calibri"/>
        </w:rPr>
        <w:t xml:space="preserve"> can see the status updated all the time, but only have rights to update the contact result of the application, no rights to update verification status.</w:t>
      </w:r>
    </w:p>
    <w:p w14:paraId="4B497C07" w14:textId="77777777" w:rsidR="00E541EA" w:rsidRDefault="00E541EA" w:rsidP="00E541EA">
      <w:pPr>
        <w:numPr>
          <w:ilvl w:val="0"/>
          <w:numId w:val="12"/>
        </w:numPr>
        <w:ind w:left="846"/>
        <w:rPr>
          <w:rFonts w:ascii="Calibri" w:hAnsi="Calibri"/>
        </w:rPr>
      </w:pPr>
      <w:r>
        <w:rPr>
          <w:rFonts w:ascii="Calibri" w:hAnsi="Calibri"/>
        </w:rPr>
        <w:t>For those invoices staying at the “To be submitted” for more than 60 days, the system should drop the invoice automatically.</w:t>
      </w:r>
    </w:p>
    <w:p w14:paraId="5D27EA10" w14:textId="77777777" w:rsidR="00E541EA" w:rsidRPr="00C57497" w:rsidRDefault="00E541EA" w:rsidP="00E541EA">
      <w:pPr>
        <w:numPr>
          <w:ilvl w:val="0"/>
          <w:numId w:val="12"/>
        </w:numPr>
        <w:ind w:left="846"/>
        <w:rPr>
          <w:rFonts w:ascii="Calibri" w:hAnsi="Calibri"/>
        </w:rPr>
      </w:pPr>
      <w:r w:rsidRPr="008B3ED5">
        <w:rPr>
          <w:rFonts w:ascii="Calibri" w:hAnsi="Calibri"/>
        </w:rPr>
        <w:t>The members in the i-Factor approval team has the right to distribute the work responsible by a i-Factor underwriting team member to another i-Factor underwriting team member, in case the underwriting team member cannot continue with his/her work for various reasons (this function should be allowed to be turned off in case the bank does not allow it)</w:t>
      </w:r>
    </w:p>
    <w:p w14:paraId="5F4B59A1" w14:textId="77777777" w:rsidR="00E541EA" w:rsidRDefault="00E541EA" w:rsidP="00E541EA">
      <w:pPr>
        <w:pStyle w:val="3"/>
        <w:tabs>
          <w:tab w:val="clear" w:pos="1287"/>
          <w:tab w:val="num" w:pos="540"/>
        </w:tabs>
        <w:spacing w:before="120" w:after="120" w:line="240" w:lineRule="auto"/>
        <w:ind w:left="547" w:hanging="547"/>
        <w:rPr>
          <w:rFonts w:ascii="Calibri" w:eastAsia="SimSun" w:hAnsi="Calibri" w:cs="Courier New"/>
          <w:b/>
          <w:color w:val="1F497D"/>
          <w:sz w:val="22"/>
          <w:szCs w:val="21"/>
        </w:rPr>
      </w:pPr>
      <w:bookmarkStart w:id="887" w:name="_Toc388445126"/>
      <w:bookmarkStart w:id="888" w:name="_Toc388814052"/>
      <w:bookmarkStart w:id="889" w:name="_Toc389566290"/>
      <w:bookmarkStart w:id="890" w:name="_Toc390432032"/>
      <w:r w:rsidRPr="00C57497">
        <w:rPr>
          <w:rFonts w:ascii="Calibri" w:eastAsia="SimSun" w:hAnsi="Calibri" w:cs="Courier New"/>
          <w:b/>
          <w:color w:val="1F497D"/>
          <w:sz w:val="22"/>
          <w:szCs w:val="21"/>
        </w:rPr>
        <w:t>Inputs and Outputs</w:t>
      </w:r>
      <w:bookmarkEnd w:id="887"/>
      <w:bookmarkEnd w:id="888"/>
      <w:bookmarkEnd w:id="889"/>
      <w:bookmarkEnd w:id="890"/>
    </w:p>
    <w:p w14:paraId="68BA4BF4" w14:textId="77777777" w:rsidR="00E541EA" w:rsidRDefault="00E541EA" w:rsidP="00E541EA"/>
    <w:p w14:paraId="4E00C102" w14:textId="77777777" w:rsidR="00E541EA" w:rsidRDefault="00E541EA" w:rsidP="00E541EA"/>
    <w:p w14:paraId="0DF93CC0" w14:textId="77777777" w:rsidR="00E541EA" w:rsidRPr="00CC4778" w:rsidRDefault="00E541EA" w:rsidP="00E541EA"/>
    <w:p w14:paraId="2D9C4F1E" w14:textId="77777777" w:rsidR="00E541EA" w:rsidRPr="00CC4778" w:rsidRDefault="00E541EA" w:rsidP="00927897">
      <w:pPr>
        <w:keepNext/>
        <w:keepLines/>
        <w:widowControl/>
        <w:numPr>
          <w:ilvl w:val="1"/>
          <w:numId w:val="134"/>
        </w:numPr>
        <w:tabs>
          <w:tab w:val="left" w:pos="540"/>
        </w:tabs>
        <w:spacing w:before="120" w:after="120"/>
        <w:jc w:val="left"/>
        <w:outlineLvl w:val="1"/>
        <w:rPr>
          <w:rFonts w:ascii="Calibri" w:hAnsi="Calibri" w:cs="Times New Roman"/>
          <w:b/>
          <w:bCs w:val="0"/>
          <w:color w:val="1F497D"/>
          <w:sz w:val="22"/>
          <w:szCs w:val="26"/>
          <w:lang w:eastAsia="en-US"/>
        </w:rPr>
      </w:pPr>
      <w:r>
        <w:rPr>
          <w:rFonts w:ascii="Calibri" w:hAnsi="Calibri" w:cs="Times New Roman"/>
          <w:b/>
          <w:bCs w:val="0"/>
          <w:color w:val="1F497D"/>
          <w:sz w:val="22"/>
          <w:szCs w:val="26"/>
          <w:lang w:eastAsia="en-US"/>
        </w:rPr>
        <w:br w:type="page"/>
      </w:r>
      <w:bookmarkStart w:id="891" w:name="_Toc390432033"/>
      <w:r>
        <w:rPr>
          <w:rFonts w:ascii="Calibri" w:hAnsi="Calibri" w:cs="Times New Roman"/>
          <w:b/>
          <w:bCs w:val="0"/>
          <w:color w:val="1F497D"/>
          <w:sz w:val="22"/>
          <w:szCs w:val="26"/>
          <w:lang w:eastAsia="en-US"/>
        </w:rPr>
        <w:t>Phase 2</w:t>
      </w:r>
      <w:bookmarkEnd w:id="891"/>
    </w:p>
    <w:p w14:paraId="609402AB" w14:textId="77777777" w:rsidR="00E541EA" w:rsidRPr="00C57497" w:rsidRDefault="00E541EA" w:rsidP="00927897">
      <w:pPr>
        <w:pStyle w:val="3"/>
        <w:numPr>
          <w:ilvl w:val="2"/>
          <w:numId w:val="134"/>
        </w:numPr>
        <w:spacing w:before="120" w:after="120" w:line="240" w:lineRule="auto"/>
        <w:ind w:left="540" w:hanging="540"/>
        <w:rPr>
          <w:rFonts w:ascii="Calibri" w:eastAsia="SimSun" w:hAnsi="Calibri" w:cs="Courier New"/>
          <w:b/>
          <w:color w:val="1F497D"/>
          <w:sz w:val="22"/>
          <w:szCs w:val="21"/>
        </w:rPr>
      </w:pPr>
      <w:bookmarkStart w:id="892" w:name="_Toc388814054"/>
      <w:bookmarkStart w:id="893" w:name="_Toc389566292"/>
      <w:bookmarkStart w:id="894" w:name="_Toc390432034"/>
      <w:r w:rsidRPr="00C57497">
        <w:rPr>
          <w:rFonts w:ascii="Calibri" w:eastAsia="SimSun" w:hAnsi="Calibri" w:cs="Courier New"/>
          <w:b/>
          <w:color w:val="1F497D"/>
          <w:sz w:val="22"/>
          <w:szCs w:val="21"/>
        </w:rPr>
        <w:t>Function Description</w:t>
      </w:r>
      <w:bookmarkEnd w:id="892"/>
      <w:bookmarkEnd w:id="893"/>
      <w:bookmarkEnd w:id="894"/>
    </w:p>
    <w:p w14:paraId="293752FB" w14:textId="77777777" w:rsidR="00E541EA" w:rsidRDefault="00E541EA" w:rsidP="00E541EA">
      <w:pPr>
        <w:spacing w:after="120"/>
        <w:rPr>
          <w:ins w:id="895" w:author="zhangyang" w:date="2014-06-27T14:59:00Z"/>
          <w:rFonts w:ascii="Calibri" w:hAnsi="Calibri"/>
          <w:sz w:val="22"/>
        </w:rPr>
      </w:pPr>
      <w:r w:rsidRPr="00155101">
        <w:rPr>
          <w:rFonts w:ascii="Calibri" w:hAnsi="Calibri"/>
          <w:sz w:val="22"/>
        </w:rPr>
        <w:t>After an invoice submission has passed the completeness and correctness check, the invoice will undergo further approval to decide if the invoice is eligible for auction</w:t>
      </w:r>
      <w:r w:rsidRPr="00C57497">
        <w:rPr>
          <w:rFonts w:ascii="Calibri" w:hAnsi="Calibri"/>
          <w:sz w:val="22"/>
        </w:rPr>
        <w:t>.</w:t>
      </w:r>
      <w:ins w:id="896" w:author="zhangyang" w:date="2014-06-27T14:59:00Z">
        <w:r w:rsidR="008E3790">
          <w:rPr>
            <w:rFonts w:ascii="Calibri" w:hAnsi="Calibri"/>
            <w:sz w:val="22"/>
          </w:rPr>
          <w:t xml:space="preserve"> At the same time, SME </w:t>
        </w:r>
      </w:ins>
      <w:ins w:id="897" w:author="zhangyang" w:date="2014-06-27T15:00:00Z">
        <w:r w:rsidR="008E3790">
          <w:rPr>
            <w:rFonts w:ascii="Calibri" w:hAnsi="Calibri" w:hint="eastAsia"/>
            <w:sz w:val="22"/>
          </w:rPr>
          <w:t xml:space="preserve">could send the </w:t>
        </w:r>
        <w:r w:rsidR="008E3790">
          <w:rPr>
            <w:rFonts w:ascii="Calibri" w:hAnsi="Calibri"/>
            <w:sz w:val="22"/>
          </w:rPr>
          <w:t>original invoice to verification team to check. Deail as below,</w:t>
        </w:r>
      </w:ins>
    </w:p>
    <w:p w14:paraId="4A77407F" w14:textId="77777777" w:rsidR="008E3790" w:rsidRPr="008E3790" w:rsidRDefault="008E3790" w:rsidP="008E3790">
      <w:pPr>
        <w:widowControl/>
        <w:rPr>
          <w:ins w:id="898" w:author="zhangyang" w:date="2014-06-27T14:59:00Z"/>
          <w:rFonts w:ascii="宋体" w:eastAsia="宋体" w:hAnsi="宋体" w:cs="Times New Roman"/>
          <w:bCs w:val="0"/>
          <w:color w:val="000000"/>
          <w:sz w:val="24"/>
          <w:szCs w:val="24"/>
        </w:rPr>
      </w:pPr>
      <w:ins w:id="899" w:author="zhangyang" w:date="2014-06-27T14:59:00Z">
        <w:r w:rsidRPr="008E3790">
          <w:rPr>
            <w:rFonts w:ascii="宋体" w:eastAsia="宋体" w:hAnsi="宋体" w:cs="Times New Roman" w:hint="eastAsia"/>
            <w:bCs w:val="0"/>
            <w:color w:val="000000"/>
            <w:sz w:val="24"/>
            <w:szCs w:val="24"/>
          </w:rPr>
          <w:t xml:space="preserve">  Original invoice verification:</w:t>
        </w:r>
        <w:r w:rsidRPr="008E3790">
          <w:rPr>
            <w:rFonts w:ascii="宋体" w:eastAsia="宋体" w:hAnsi="宋体" w:cs="Times New Roman" w:hint="eastAsia"/>
            <w:bCs w:val="0"/>
            <w:color w:val="000000"/>
            <w:sz w:val="24"/>
            <w:szCs w:val="24"/>
          </w:rPr>
          <w:br/>
          <w:t xml:space="preserve">  i. The staff in the underwriting team need to have the right to tick in a checkbox when the original invoice has been received. This checkbox can be ticked anytime once an invoice is uploaded to the system by the SME. This checkbox only affects the disbursement decision, but not whether the invoice will be approval or whether the auction will be closed if price is matched.</w:t>
        </w:r>
        <w:r w:rsidRPr="008E3790">
          <w:rPr>
            <w:rFonts w:ascii="宋体" w:eastAsia="宋体" w:hAnsi="宋体" w:cs="Times New Roman" w:hint="eastAsia"/>
            <w:bCs w:val="0"/>
            <w:color w:val="000000"/>
            <w:sz w:val="24"/>
            <w:szCs w:val="24"/>
          </w:rPr>
          <w:br/>
          <w:t>ii. The system should support the function of searching by 1. unique invoice ID, 2. SME company name, 3. SME tax code, so that when the original invoice is sent to VPBank, the staff in the underwriting team can be able to find which invoice submission does it refer to.</w:t>
        </w:r>
      </w:ins>
    </w:p>
    <w:p w14:paraId="5BF235C1" w14:textId="77777777" w:rsidR="008E3790" w:rsidRPr="00C57497" w:rsidRDefault="008E3790" w:rsidP="00E541EA">
      <w:pPr>
        <w:spacing w:after="120"/>
        <w:rPr>
          <w:rFonts w:ascii="Calibri" w:hAnsi="Calibri"/>
          <w:sz w:val="22"/>
        </w:rPr>
      </w:pPr>
    </w:p>
    <w:p w14:paraId="76052359" w14:textId="77777777" w:rsidR="00E541EA" w:rsidRPr="00C57497" w:rsidRDefault="00E541EA" w:rsidP="00927897">
      <w:pPr>
        <w:pStyle w:val="3"/>
        <w:numPr>
          <w:ilvl w:val="2"/>
          <w:numId w:val="134"/>
        </w:numPr>
        <w:spacing w:before="120" w:after="120" w:line="240" w:lineRule="auto"/>
        <w:ind w:left="540" w:hanging="540"/>
        <w:rPr>
          <w:rFonts w:ascii="Calibri" w:eastAsia="SimSun" w:hAnsi="Calibri" w:cs="Courier New"/>
          <w:b/>
          <w:color w:val="1F497D"/>
          <w:sz w:val="22"/>
          <w:szCs w:val="21"/>
        </w:rPr>
      </w:pPr>
      <w:bookmarkStart w:id="900" w:name="_Toc388814055"/>
      <w:bookmarkStart w:id="901" w:name="_Toc389566293"/>
      <w:bookmarkStart w:id="902" w:name="_Toc390432035"/>
      <w:r w:rsidRPr="00C57497">
        <w:rPr>
          <w:rFonts w:ascii="Calibri" w:eastAsia="SimSun" w:hAnsi="Calibri" w:cs="Courier New"/>
          <w:b/>
          <w:color w:val="1F497D"/>
          <w:sz w:val="22"/>
          <w:szCs w:val="21"/>
        </w:rPr>
        <w:t>Operation Process</w:t>
      </w:r>
      <w:bookmarkEnd w:id="900"/>
      <w:bookmarkEnd w:id="901"/>
      <w:bookmarkEnd w:id="902"/>
    </w:p>
    <w:p w14:paraId="3E29FF4C" w14:textId="77777777" w:rsidR="00E541EA" w:rsidRDefault="00F427C3" w:rsidP="00E541EA">
      <w:pPr>
        <w:ind w:leftChars="-202" w:left="-424"/>
        <w:jc w:val="center"/>
        <w:rPr>
          <w:rFonts w:ascii="Calibri" w:hAnsi="Calibri"/>
        </w:rPr>
      </w:pPr>
      <w:r>
        <w:pict w14:anchorId="3C8342B1">
          <v:shape id="_x0000_i1042" type="#_x0000_t75" style="width:454pt;height:257pt">
            <v:imagedata r:id="rId57" o:title=""/>
          </v:shape>
        </w:pict>
      </w:r>
    </w:p>
    <w:p w14:paraId="6C33EB16" w14:textId="77777777" w:rsidR="00E541EA" w:rsidRPr="003A2AAE" w:rsidRDefault="00E541EA" w:rsidP="00E541EA">
      <w:pPr>
        <w:jc w:val="left"/>
        <w:rPr>
          <w:rFonts w:ascii="Calibri" w:hAnsi="Calibri"/>
        </w:rPr>
      </w:pPr>
      <w:r w:rsidRPr="003A2AAE">
        <w:rPr>
          <w:rFonts w:ascii="Calibri" w:hAnsi="Calibri" w:hint="eastAsia"/>
        </w:rPr>
        <w:t>The</w:t>
      </w:r>
      <w:r w:rsidRPr="003A2AAE">
        <w:rPr>
          <w:rFonts w:ascii="Calibri" w:hAnsi="Calibri"/>
        </w:rPr>
        <w:t xml:space="preserve"> status chart of the invoice acceptance/rejection please find</w:t>
      </w:r>
      <w:r w:rsidRPr="003A2AAE">
        <w:rPr>
          <w:rFonts w:ascii="Calibri" w:hAnsi="Calibri" w:hint="eastAsia"/>
        </w:rPr>
        <w:t xml:space="preserve"> as below:</w:t>
      </w:r>
    </w:p>
    <w:p w14:paraId="1ECE9B16" w14:textId="77777777" w:rsidR="00E541EA" w:rsidRPr="00C57497" w:rsidRDefault="00F427C3" w:rsidP="00E541EA">
      <w:pPr>
        <w:ind w:leftChars="-202" w:left="-424"/>
        <w:jc w:val="center"/>
        <w:rPr>
          <w:rFonts w:ascii="Calibri" w:hAnsi="Calibri"/>
        </w:rPr>
      </w:pPr>
      <w:r>
        <w:pict w14:anchorId="12A25B1E">
          <v:shape id="_x0000_i1043" type="#_x0000_t75" style="width:259pt;height:545pt">
            <v:imagedata r:id="rId58" o:title=""/>
          </v:shape>
        </w:pict>
      </w:r>
    </w:p>
    <w:p w14:paraId="77206AA3" w14:textId="77777777" w:rsidR="00E541EA" w:rsidRPr="00C57497" w:rsidRDefault="00E541EA" w:rsidP="00927897">
      <w:pPr>
        <w:pStyle w:val="3"/>
        <w:numPr>
          <w:ilvl w:val="2"/>
          <w:numId w:val="134"/>
        </w:numPr>
        <w:spacing w:before="120" w:after="120" w:line="240" w:lineRule="auto"/>
        <w:ind w:left="540" w:hanging="540"/>
        <w:rPr>
          <w:rFonts w:ascii="Calibri" w:eastAsia="SimSun" w:hAnsi="Calibri" w:cs="Courier New"/>
          <w:b/>
          <w:color w:val="1F497D"/>
          <w:sz w:val="22"/>
          <w:szCs w:val="21"/>
        </w:rPr>
      </w:pPr>
      <w:bookmarkStart w:id="903" w:name="_Toc388814056"/>
      <w:bookmarkStart w:id="904" w:name="_Toc389566294"/>
      <w:bookmarkStart w:id="905" w:name="_Toc390432036"/>
      <w:r w:rsidRPr="00C57497">
        <w:rPr>
          <w:rFonts w:ascii="Calibri" w:eastAsia="SimSun" w:hAnsi="Calibri" w:cs="Courier New"/>
          <w:b/>
          <w:color w:val="1F497D"/>
          <w:sz w:val="22"/>
          <w:szCs w:val="21"/>
        </w:rPr>
        <w:t>Process Description</w:t>
      </w:r>
      <w:bookmarkEnd w:id="903"/>
      <w:bookmarkEnd w:id="904"/>
      <w:bookmarkEnd w:id="905"/>
    </w:p>
    <w:p w14:paraId="31A7F2A4" w14:textId="77777777" w:rsidR="00E541EA" w:rsidRPr="00C57497" w:rsidRDefault="00E541EA" w:rsidP="00927897">
      <w:pPr>
        <w:numPr>
          <w:ilvl w:val="0"/>
          <w:numId w:val="20"/>
        </w:numPr>
        <w:spacing w:after="120"/>
        <w:rPr>
          <w:rFonts w:ascii="Calibri" w:hAnsi="Calibri"/>
          <w:sz w:val="22"/>
        </w:rPr>
      </w:pPr>
      <w:r w:rsidRPr="00155101">
        <w:rPr>
          <w:rFonts w:ascii="Calibri" w:hAnsi="Calibri"/>
          <w:sz w:val="22"/>
        </w:rPr>
        <w:t>After an invoic</w:t>
      </w:r>
      <w:r>
        <w:rPr>
          <w:rFonts w:ascii="Calibri" w:hAnsi="Calibri"/>
          <w:sz w:val="22"/>
        </w:rPr>
        <w:t>e’s c</w:t>
      </w:r>
      <w:r w:rsidRPr="00155101">
        <w:rPr>
          <w:rFonts w:ascii="Calibri" w:hAnsi="Calibri"/>
          <w:sz w:val="22"/>
        </w:rPr>
        <w:t xml:space="preserve">ompleteness and correctness </w:t>
      </w:r>
      <w:r>
        <w:rPr>
          <w:rFonts w:ascii="Calibri" w:hAnsi="Calibri"/>
          <w:sz w:val="22"/>
        </w:rPr>
        <w:t>has been ensured</w:t>
      </w:r>
      <w:r w:rsidRPr="00155101">
        <w:rPr>
          <w:rFonts w:ascii="Calibri" w:hAnsi="Calibri"/>
          <w:sz w:val="22"/>
        </w:rPr>
        <w:t xml:space="preserve">, the invoice should be </w:t>
      </w:r>
      <w:r>
        <w:rPr>
          <w:rFonts w:ascii="Calibri" w:hAnsi="Calibri"/>
          <w:sz w:val="22"/>
        </w:rPr>
        <w:t>c</w:t>
      </w:r>
      <w:r w:rsidRPr="00155101">
        <w:rPr>
          <w:rFonts w:ascii="Calibri" w:hAnsi="Calibri"/>
          <w:sz w:val="22"/>
        </w:rPr>
        <w:t xml:space="preserve">hecked against various blacklists on the debtors by </w:t>
      </w:r>
      <w:r>
        <w:rPr>
          <w:rFonts w:ascii="Calibri" w:hAnsi="Calibri"/>
          <w:sz w:val="22"/>
        </w:rPr>
        <w:t>the i-Factor approval team:</w:t>
      </w:r>
    </w:p>
    <w:p w14:paraId="13144823" w14:textId="77777777" w:rsidR="00E541EA" w:rsidRDefault="00E541EA" w:rsidP="00927897">
      <w:pPr>
        <w:numPr>
          <w:ilvl w:val="1"/>
          <w:numId w:val="20"/>
        </w:numPr>
        <w:spacing w:after="120"/>
        <w:rPr>
          <w:rFonts w:ascii="Calibri" w:hAnsi="Calibri"/>
          <w:sz w:val="22"/>
        </w:rPr>
      </w:pPr>
      <w:r>
        <w:rPr>
          <w:rFonts w:ascii="Calibri" w:hAnsi="Calibri"/>
          <w:sz w:val="22"/>
        </w:rPr>
        <w:t>T</w:t>
      </w:r>
      <w:r w:rsidRPr="003878B5">
        <w:rPr>
          <w:rFonts w:ascii="Calibri" w:hAnsi="Calibri"/>
          <w:sz w:val="22"/>
        </w:rPr>
        <w:t>he debtor blacklists include</w:t>
      </w:r>
      <w:r>
        <w:rPr>
          <w:rFonts w:ascii="Calibri" w:hAnsi="Calibri"/>
          <w:sz w:val="22"/>
        </w:rPr>
        <w:t>:</w:t>
      </w:r>
    </w:p>
    <w:p w14:paraId="0C200FEE" w14:textId="77777777" w:rsidR="00E541EA" w:rsidRPr="003878B5" w:rsidRDefault="00E541EA" w:rsidP="00927897">
      <w:pPr>
        <w:numPr>
          <w:ilvl w:val="2"/>
          <w:numId w:val="20"/>
        </w:numPr>
        <w:spacing w:after="120"/>
        <w:rPr>
          <w:rFonts w:ascii="Calibri" w:hAnsi="Calibri"/>
          <w:color w:val="FF0000"/>
          <w:sz w:val="22"/>
        </w:rPr>
      </w:pPr>
      <w:r w:rsidRPr="003878B5">
        <w:rPr>
          <w:rFonts w:ascii="Calibri" w:hAnsi="Calibri"/>
          <w:color w:val="FF0000"/>
          <w:sz w:val="22"/>
        </w:rPr>
        <w:t>VPBank internal blacklist</w:t>
      </w:r>
      <w:r>
        <w:rPr>
          <w:rFonts w:ascii="Calibri" w:hAnsi="Calibri"/>
          <w:color w:val="FF0000"/>
          <w:sz w:val="22"/>
        </w:rPr>
        <w:t xml:space="preserve"> (Fraud Blacklist)</w:t>
      </w:r>
      <w:r w:rsidRPr="003878B5">
        <w:rPr>
          <w:rFonts w:ascii="Calibri" w:hAnsi="Calibri"/>
          <w:color w:val="FF0000"/>
          <w:sz w:val="22"/>
        </w:rPr>
        <w:t>, which will be maintained by VPBank staff regularly by uploading excel files to the system once it has been updated;</w:t>
      </w:r>
    </w:p>
    <w:p w14:paraId="450FCD31" w14:textId="77777777" w:rsidR="00E541EA" w:rsidRPr="003878B5" w:rsidRDefault="00E541EA" w:rsidP="00927897">
      <w:pPr>
        <w:numPr>
          <w:ilvl w:val="2"/>
          <w:numId w:val="20"/>
        </w:numPr>
        <w:spacing w:after="120"/>
        <w:rPr>
          <w:rFonts w:ascii="Calibri" w:hAnsi="Calibri"/>
          <w:color w:val="FF0000"/>
          <w:sz w:val="22"/>
        </w:rPr>
      </w:pPr>
      <w:r w:rsidRPr="003878B5">
        <w:rPr>
          <w:rFonts w:ascii="Calibri" w:hAnsi="Calibri"/>
          <w:color w:val="FF0000"/>
          <w:sz w:val="22"/>
        </w:rPr>
        <w:t>I-Factor bad payment history blacklist. This will be defined after the platform runs for a period of time, when we observe that some debtors do not pay regularly, or simply default on some invoice payment;</w:t>
      </w:r>
    </w:p>
    <w:p w14:paraId="0A3F9F54" w14:textId="77777777" w:rsidR="00E541EA" w:rsidRPr="003878B5" w:rsidRDefault="00E541EA" w:rsidP="00927897">
      <w:pPr>
        <w:numPr>
          <w:ilvl w:val="2"/>
          <w:numId w:val="20"/>
        </w:numPr>
        <w:spacing w:after="120"/>
        <w:rPr>
          <w:rFonts w:ascii="Calibri" w:hAnsi="Calibri"/>
          <w:color w:val="FF0000"/>
          <w:sz w:val="22"/>
        </w:rPr>
      </w:pPr>
      <w:r w:rsidRPr="003878B5">
        <w:rPr>
          <w:rFonts w:ascii="Calibri" w:hAnsi="Calibri"/>
          <w:color w:val="FF0000"/>
          <w:sz w:val="22"/>
        </w:rPr>
        <w:t>Other blacklists to be decided.</w:t>
      </w:r>
    </w:p>
    <w:p w14:paraId="45D01AC7" w14:textId="77777777" w:rsidR="00E541EA" w:rsidRPr="00C57497" w:rsidRDefault="00E541EA" w:rsidP="00927897">
      <w:pPr>
        <w:numPr>
          <w:ilvl w:val="1"/>
          <w:numId w:val="20"/>
        </w:numPr>
        <w:spacing w:after="120"/>
        <w:rPr>
          <w:rFonts w:ascii="Calibri" w:hAnsi="Calibri"/>
          <w:sz w:val="22"/>
        </w:rPr>
      </w:pPr>
      <w:r w:rsidRPr="003878B5">
        <w:rPr>
          <w:rFonts w:ascii="Calibri" w:hAnsi="Calibri"/>
          <w:sz w:val="22"/>
        </w:rPr>
        <w:t>The checking against the debtor blacklists will be done by the system</w:t>
      </w:r>
      <w:r>
        <w:rPr>
          <w:rFonts w:ascii="Calibri" w:hAnsi="Calibri"/>
          <w:sz w:val="22"/>
        </w:rPr>
        <w:t xml:space="preserve"> with the tax code/business registration code</w:t>
      </w:r>
      <w:r w:rsidRPr="003878B5">
        <w:rPr>
          <w:rFonts w:ascii="Calibri" w:hAnsi="Calibri"/>
          <w:sz w:val="22"/>
        </w:rPr>
        <w:t xml:space="preserve"> automatically</w:t>
      </w:r>
      <w:r>
        <w:rPr>
          <w:rFonts w:ascii="Calibri" w:hAnsi="Calibri"/>
          <w:sz w:val="22"/>
        </w:rPr>
        <w:t xml:space="preserve"> by clicking “Run” button after the completeness and correctness has been ensured;</w:t>
      </w:r>
    </w:p>
    <w:p w14:paraId="5BA02626" w14:textId="77777777" w:rsidR="00E541EA" w:rsidRDefault="00E541EA" w:rsidP="00927897">
      <w:pPr>
        <w:numPr>
          <w:ilvl w:val="1"/>
          <w:numId w:val="20"/>
        </w:numPr>
        <w:spacing w:after="120"/>
        <w:rPr>
          <w:rFonts w:ascii="Calibri" w:hAnsi="Calibri"/>
          <w:sz w:val="22"/>
        </w:rPr>
      </w:pPr>
      <w:r w:rsidRPr="003878B5">
        <w:rPr>
          <w:rFonts w:ascii="Calibri" w:hAnsi="Calibri"/>
          <w:sz w:val="22"/>
        </w:rPr>
        <w:t>The blacklists need to include</w:t>
      </w:r>
      <w:r>
        <w:rPr>
          <w:rFonts w:ascii="Calibri" w:hAnsi="Calibri"/>
          <w:sz w:val="22"/>
        </w:rPr>
        <w:t xml:space="preserve"> at least</w:t>
      </w:r>
      <w:r w:rsidRPr="003878B5">
        <w:rPr>
          <w:rFonts w:ascii="Calibri" w:hAnsi="Calibri"/>
          <w:sz w:val="22"/>
        </w:rPr>
        <w:t xml:space="preserve"> </w:t>
      </w:r>
      <w:r w:rsidRPr="003878B5">
        <w:rPr>
          <w:rFonts w:ascii="Calibri" w:hAnsi="Calibri"/>
          <w:color w:val="FF0000"/>
          <w:sz w:val="22"/>
        </w:rPr>
        <w:t>name of debtors, tax code/business registration number</w:t>
      </w:r>
      <w:r w:rsidRPr="003878B5">
        <w:rPr>
          <w:rFonts w:ascii="Calibri" w:hAnsi="Calibri"/>
          <w:sz w:val="22"/>
        </w:rPr>
        <w:t>;</w:t>
      </w:r>
    </w:p>
    <w:p w14:paraId="29E46230" w14:textId="77777777" w:rsidR="00E541EA" w:rsidRDefault="00E541EA" w:rsidP="00927897">
      <w:pPr>
        <w:numPr>
          <w:ilvl w:val="1"/>
          <w:numId w:val="20"/>
        </w:numPr>
        <w:spacing w:after="120"/>
        <w:rPr>
          <w:rFonts w:ascii="Calibri" w:hAnsi="Calibri"/>
          <w:sz w:val="22"/>
        </w:rPr>
      </w:pPr>
      <w:r>
        <w:rPr>
          <w:rFonts w:ascii="Calibri" w:hAnsi="Calibri"/>
          <w:sz w:val="22"/>
        </w:rPr>
        <w:t>If the system shows that the debtor is on the blacklist, the i-Factor approval team member can only have the option to reject the invoice, and generate rejection SMS/email to the SME automatically by the system. The i-Factor underwriting team member who has been performing the checking will be notified by the system of the rejection result and reason as well, and the reason in this case is “Debtor on the blacklist”.</w:t>
      </w:r>
    </w:p>
    <w:p w14:paraId="399791DF" w14:textId="77777777" w:rsidR="00E541EA" w:rsidRPr="003878B5" w:rsidRDefault="00E541EA" w:rsidP="00927897">
      <w:pPr>
        <w:numPr>
          <w:ilvl w:val="1"/>
          <w:numId w:val="20"/>
        </w:numPr>
        <w:spacing w:after="120"/>
        <w:rPr>
          <w:rFonts w:ascii="Calibri" w:hAnsi="Calibri"/>
          <w:sz w:val="22"/>
        </w:rPr>
      </w:pPr>
      <w:r>
        <w:rPr>
          <w:rFonts w:ascii="Calibri" w:hAnsi="Calibri"/>
          <w:sz w:val="22"/>
        </w:rPr>
        <w:t>If the invoice debtor is not on the blacklist, then the invoice will be proceeded to the i-Factor approval team’s double-checking of the manual invoice underwriting that has been done by the i-Factor underwriting team.</w:t>
      </w:r>
    </w:p>
    <w:p w14:paraId="06C3E7F7" w14:textId="77777777" w:rsidR="00E541EA" w:rsidRPr="00C57497" w:rsidRDefault="00E541EA" w:rsidP="00927897">
      <w:pPr>
        <w:numPr>
          <w:ilvl w:val="0"/>
          <w:numId w:val="20"/>
        </w:numPr>
        <w:spacing w:after="120"/>
        <w:rPr>
          <w:rFonts w:ascii="Calibri" w:hAnsi="Calibri"/>
          <w:sz w:val="22"/>
        </w:rPr>
      </w:pPr>
      <w:r>
        <w:rPr>
          <w:rFonts w:ascii="Calibri" w:hAnsi="Calibri" w:cs="Arial"/>
          <w:color w:val="000000"/>
          <w:sz w:val="22"/>
        </w:rPr>
        <w:t xml:space="preserve">If the invoice has passed the debtor blacklist check, the </w:t>
      </w:r>
      <w:r>
        <w:rPr>
          <w:rFonts w:ascii="Calibri" w:hAnsi="Calibri"/>
          <w:sz w:val="22"/>
        </w:rPr>
        <w:t>i-Factor approval team will  double-check the manual invoice underwriting that has been done by the i-Factor underwriting team</w:t>
      </w:r>
      <w:r w:rsidRPr="00C57497">
        <w:rPr>
          <w:rFonts w:ascii="Calibri" w:hAnsi="Calibri" w:cs="Arial"/>
          <w:color w:val="000000"/>
          <w:sz w:val="22"/>
        </w:rPr>
        <w:t>:</w:t>
      </w:r>
    </w:p>
    <w:p w14:paraId="24A69AF1" w14:textId="77777777" w:rsidR="00E541EA" w:rsidRDefault="00E541EA" w:rsidP="00927897">
      <w:pPr>
        <w:numPr>
          <w:ilvl w:val="1"/>
          <w:numId w:val="20"/>
        </w:numPr>
        <w:spacing w:after="120"/>
        <w:rPr>
          <w:rFonts w:ascii="Calibri" w:hAnsi="Calibri" w:cs="Arial"/>
          <w:bCs w:val="0"/>
          <w:color w:val="000000"/>
          <w:sz w:val="22"/>
        </w:rPr>
      </w:pPr>
      <w:r>
        <w:rPr>
          <w:rFonts w:ascii="Calibri" w:hAnsi="Calibri" w:cs="Arial" w:hint="eastAsia"/>
          <w:bCs w:val="0"/>
          <w:color w:val="000000"/>
          <w:sz w:val="22"/>
        </w:rPr>
        <w:t xml:space="preserve">The double checking of the criteria </w:t>
      </w:r>
      <w:r>
        <w:rPr>
          <w:rFonts w:ascii="Calibri" w:hAnsi="Calibri" w:cs="Arial"/>
          <w:bCs w:val="0"/>
          <w:color w:val="000000"/>
          <w:sz w:val="22"/>
        </w:rPr>
        <w:t>of invoice criteria in the underwriting by</w:t>
      </w:r>
      <w:r w:rsidRPr="00184830">
        <w:t xml:space="preserve"> </w:t>
      </w:r>
      <w:r w:rsidRPr="00184830">
        <w:rPr>
          <w:rFonts w:ascii="Calibri" w:hAnsi="Calibri" w:cs="Arial"/>
          <w:bCs w:val="0"/>
          <w:color w:val="000000"/>
          <w:sz w:val="22"/>
        </w:rPr>
        <w:t>i-Factor approval team</w:t>
      </w:r>
      <w:r>
        <w:rPr>
          <w:rFonts w:ascii="Calibri" w:hAnsi="Calibri" w:cs="Arial"/>
          <w:bCs w:val="0"/>
          <w:color w:val="000000"/>
          <w:sz w:val="22"/>
        </w:rPr>
        <w:t xml:space="preserve"> should be done outside the system;</w:t>
      </w:r>
    </w:p>
    <w:p w14:paraId="2692C979" w14:textId="77777777" w:rsidR="00E541EA" w:rsidRPr="00184830" w:rsidRDefault="00E541EA" w:rsidP="00927897">
      <w:pPr>
        <w:numPr>
          <w:ilvl w:val="1"/>
          <w:numId w:val="20"/>
        </w:numPr>
        <w:spacing w:after="120"/>
        <w:rPr>
          <w:rFonts w:ascii="Calibri" w:hAnsi="Calibri" w:cs="Arial"/>
          <w:bCs w:val="0"/>
          <w:color w:val="000000"/>
          <w:sz w:val="22"/>
        </w:rPr>
      </w:pPr>
      <w:r>
        <w:rPr>
          <w:rFonts w:ascii="Calibri" w:hAnsi="Calibri" w:cs="Arial"/>
          <w:bCs w:val="0"/>
          <w:color w:val="000000"/>
          <w:sz w:val="22"/>
        </w:rPr>
        <w:t xml:space="preserve">If the bank wants the manual checking result by the </w:t>
      </w:r>
      <w:r w:rsidRPr="00184830">
        <w:rPr>
          <w:rFonts w:ascii="Calibri" w:hAnsi="Calibri" w:cs="Arial"/>
          <w:bCs w:val="0"/>
          <w:color w:val="000000"/>
          <w:sz w:val="22"/>
        </w:rPr>
        <w:t xml:space="preserve">i-Factor </w:t>
      </w:r>
      <w:r>
        <w:rPr>
          <w:rFonts w:ascii="Calibri" w:hAnsi="Calibri" w:cs="Arial"/>
          <w:bCs w:val="0"/>
          <w:color w:val="000000"/>
          <w:sz w:val="22"/>
        </w:rPr>
        <w:t>underwriting</w:t>
      </w:r>
      <w:r w:rsidRPr="00184830">
        <w:rPr>
          <w:rFonts w:ascii="Calibri" w:hAnsi="Calibri" w:cs="Arial"/>
          <w:bCs w:val="0"/>
          <w:color w:val="000000"/>
          <w:sz w:val="22"/>
        </w:rPr>
        <w:t xml:space="preserve"> team</w:t>
      </w:r>
      <w:r>
        <w:rPr>
          <w:rFonts w:ascii="Calibri" w:hAnsi="Calibri" w:cs="Arial"/>
          <w:bCs w:val="0"/>
          <w:color w:val="000000"/>
          <w:sz w:val="22"/>
        </w:rPr>
        <w:t xml:space="preserve"> to be uploaded to the system, the </w:t>
      </w:r>
      <w:r>
        <w:rPr>
          <w:rFonts w:ascii="Calibri" w:hAnsi="Calibri"/>
          <w:sz w:val="22"/>
        </w:rPr>
        <w:t>i-Factor approval team should be able to see the checking result uploaded, so that he can double check based on the document uploaded;</w:t>
      </w:r>
    </w:p>
    <w:p w14:paraId="6847EA17" w14:textId="77777777" w:rsidR="00E541EA" w:rsidRDefault="00E541EA" w:rsidP="00927897">
      <w:pPr>
        <w:numPr>
          <w:ilvl w:val="1"/>
          <w:numId w:val="20"/>
        </w:numPr>
        <w:spacing w:after="120"/>
        <w:rPr>
          <w:rFonts w:ascii="Calibri" w:hAnsi="Calibri" w:cs="Arial"/>
          <w:bCs w:val="0"/>
          <w:color w:val="000000"/>
          <w:sz w:val="22"/>
        </w:rPr>
      </w:pPr>
      <w:r>
        <w:rPr>
          <w:rFonts w:ascii="Calibri" w:hAnsi="Calibri"/>
          <w:sz w:val="22"/>
        </w:rPr>
        <w:t>The screen for the i-Factor approval team to double check the underwriting result is very similar to the screen for the i-Factor underwriting team to do the underwriting, except that the invoices flagged at the beginning when SME submits invoices with terms and amounts that are in the deviation, should be flagged to the i-Factor approval team member. They need to take decision on whether to accept the deviation. When the i-Factor approval team member rejects the invoice because he/she does not agree with the underwriting result, on the predefined drop-down list of rejection reasons, which is the same list as the one that the i-Factor underwriting team has. However, the i-Factor approval team has one more option, which is “Deviation not accepted”, because they have the authority to approve or rejection deviation;</w:t>
      </w:r>
    </w:p>
    <w:p w14:paraId="29EC6AF8" w14:textId="77777777" w:rsidR="00E541EA" w:rsidRPr="00C57497" w:rsidRDefault="00E541EA" w:rsidP="00927897">
      <w:pPr>
        <w:numPr>
          <w:ilvl w:val="1"/>
          <w:numId w:val="20"/>
        </w:numPr>
        <w:spacing w:after="120"/>
        <w:rPr>
          <w:rFonts w:ascii="Calibri" w:hAnsi="Calibri" w:cs="Arial"/>
          <w:bCs w:val="0"/>
          <w:color w:val="000000"/>
          <w:sz w:val="22"/>
        </w:rPr>
      </w:pPr>
      <w:r>
        <w:rPr>
          <w:rFonts w:ascii="Calibri" w:hAnsi="Calibri"/>
          <w:sz w:val="22"/>
        </w:rPr>
        <w:t>If the i-Factor approval team member rejects the invoice because he/she doesn’t agree with the underwriting result, he/she needs to click the “Reject” button and select the reason of rejection. The system will generate rejection SMS/email to the SME automatically by the system without the reason of rejection. The i-Factor underwriting team member who has been performing the checking will be notified by the system of the rejection result and reason as well</w:t>
      </w:r>
      <w:r w:rsidRPr="00C57497">
        <w:rPr>
          <w:rFonts w:ascii="Calibri" w:hAnsi="Calibri" w:cs="Arial"/>
          <w:bCs w:val="0"/>
          <w:color w:val="000000"/>
          <w:sz w:val="22"/>
        </w:rPr>
        <w:t>;</w:t>
      </w:r>
    </w:p>
    <w:p w14:paraId="6DD0742C" w14:textId="77777777" w:rsidR="00E541EA" w:rsidRDefault="00E541EA" w:rsidP="00927897">
      <w:pPr>
        <w:numPr>
          <w:ilvl w:val="1"/>
          <w:numId w:val="20"/>
        </w:numPr>
        <w:spacing w:after="120"/>
        <w:rPr>
          <w:rFonts w:ascii="Calibri" w:hAnsi="Calibri" w:cs="Arial"/>
          <w:bCs w:val="0"/>
          <w:color w:val="000000"/>
          <w:sz w:val="22"/>
        </w:rPr>
      </w:pPr>
      <w:r>
        <w:rPr>
          <w:rFonts w:ascii="Calibri" w:hAnsi="Calibri" w:cs="Arial"/>
          <w:bCs w:val="0"/>
          <w:color w:val="000000"/>
          <w:sz w:val="22"/>
        </w:rPr>
        <w:t>I</w:t>
      </w:r>
      <w:r w:rsidRPr="00ED4AB1">
        <w:rPr>
          <w:rFonts w:ascii="Calibri" w:hAnsi="Calibri" w:cs="Arial"/>
          <w:bCs w:val="0"/>
          <w:color w:val="000000"/>
          <w:sz w:val="22"/>
        </w:rPr>
        <w:t xml:space="preserve">f </w:t>
      </w:r>
      <w:r>
        <w:rPr>
          <w:rFonts w:ascii="Calibri" w:hAnsi="Calibri"/>
          <w:sz w:val="22"/>
        </w:rPr>
        <w:t>i-Factor approval team member</w:t>
      </w:r>
      <w:r w:rsidRPr="00ED4AB1">
        <w:rPr>
          <w:rFonts w:ascii="Calibri" w:hAnsi="Calibri" w:cs="Arial"/>
          <w:bCs w:val="0"/>
          <w:color w:val="000000"/>
          <w:sz w:val="22"/>
        </w:rPr>
        <w:t xml:space="preserve"> approves the invoice, he</w:t>
      </w:r>
      <w:r>
        <w:rPr>
          <w:rFonts w:ascii="Calibri" w:hAnsi="Calibri" w:cs="Arial"/>
          <w:bCs w:val="0"/>
          <w:color w:val="000000"/>
          <w:sz w:val="22"/>
        </w:rPr>
        <w:t>/she should click “Accept” button. He/she</w:t>
      </w:r>
      <w:r w:rsidRPr="00ED4AB1">
        <w:rPr>
          <w:rFonts w:ascii="Calibri" w:hAnsi="Calibri" w:cs="Arial"/>
          <w:bCs w:val="0"/>
          <w:color w:val="000000"/>
          <w:sz w:val="22"/>
        </w:rPr>
        <w:t xml:space="preserve"> will also be responsible for releasing the invoice for auction.</w:t>
      </w:r>
      <w:r>
        <w:rPr>
          <w:rFonts w:ascii="Calibri" w:hAnsi="Calibri" w:cs="Arial"/>
          <w:bCs w:val="0"/>
          <w:color w:val="000000"/>
          <w:sz w:val="22"/>
        </w:rPr>
        <w:t xml:space="preserve"> Confirmation after clicking the “Accept” button should appear so remind them that the invoice will be released for auction by clicking the “Confirm” button.</w:t>
      </w:r>
      <w:r w:rsidRPr="00ED4AB1">
        <w:rPr>
          <w:rFonts w:ascii="Calibri" w:hAnsi="Calibri" w:cs="Arial"/>
          <w:bCs w:val="0"/>
          <w:color w:val="000000"/>
          <w:sz w:val="22"/>
        </w:rPr>
        <w:t xml:space="preserve"> The invoice should be released right after he</w:t>
      </w:r>
      <w:r>
        <w:rPr>
          <w:rFonts w:ascii="Calibri" w:hAnsi="Calibri" w:cs="Arial"/>
          <w:bCs w:val="0"/>
          <w:color w:val="000000"/>
          <w:sz w:val="22"/>
        </w:rPr>
        <w:t>/she</w:t>
      </w:r>
      <w:r w:rsidRPr="00ED4AB1">
        <w:rPr>
          <w:rFonts w:ascii="Calibri" w:hAnsi="Calibri" w:cs="Arial"/>
          <w:bCs w:val="0"/>
          <w:color w:val="000000"/>
          <w:sz w:val="22"/>
        </w:rPr>
        <w:t xml:space="preserve"> makes the decision of </w:t>
      </w:r>
      <w:r>
        <w:rPr>
          <w:rFonts w:ascii="Calibri" w:hAnsi="Calibri" w:cs="Arial"/>
          <w:bCs w:val="0"/>
          <w:color w:val="000000"/>
          <w:sz w:val="22"/>
        </w:rPr>
        <w:t>confirmation.</w:t>
      </w:r>
    </w:p>
    <w:p w14:paraId="7105B225" w14:textId="77777777" w:rsidR="00E541EA" w:rsidRDefault="00E541EA" w:rsidP="00927897">
      <w:pPr>
        <w:pStyle w:val="3"/>
        <w:numPr>
          <w:ilvl w:val="2"/>
          <w:numId w:val="134"/>
        </w:numPr>
        <w:spacing w:before="120" w:after="120" w:line="240" w:lineRule="auto"/>
        <w:ind w:left="540" w:hanging="540"/>
        <w:rPr>
          <w:rFonts w:ascii="Calibri" w:eastAsia="SimSun" w:hAnsi="Calibri" w:cs="Courier New"/>
          <w:b/>
          <w:color w:val="1F497D"/>
          <w:sz w:val="22"/>
          <w:szCs w:val="21"/>
        </w:rPr>
      </w:pPr>
      <w:bookmarkStart w:id="906" w:name="_Toc388814057"/>
      <w:bookmarkStart w:id="907" w:name="_Toc389566295"/>
      <w:bookmarkStart w:id="908" w:name="_Toc390432037"/>
      <w:r w:rsidRPr="00C57497">
        <w:rPr>
          <w:rFonts w:ascii="Calibri" w:eastAsia="SimSun" w:hAnsi="Calibri" w:cs="Courier New"/>
          <w:b/>
          <w:color w:val="1F497D"/>
          <w:sz w:val="22"/>
          <w:szCs w:val="21"/>
        </w:rPr>
        <w:t>Business Rules</w:t>
      </w:r>
      <w:bookmarkEnd w:id="906"/>
      <w:bookmarkEnd w:id="907"/>
      <w:bookmarkEnd w:id="908"/>
    </w:p>
    <w:p w14:paraId="02902085" w14:textId="77777777" w:rsidR="00E541EA" w:rsidRPr="00E3066D" w:rsidRDefault="00E541EA" w:rsidP="00927897">
      <w:pPr>
        <w:numPr>
          <w:ilvl w:val="0"/>
          <w:numId w:val="103"/>
        </w:numPr>
        <w:rPr>
          <w:rFonts w:ascii="Calibri" w:hAnsi="Calibri"/>
        </w:rPr>
      </w:pPr>
      <w:r w:rsidRPr="00E3066D">
        <w:rPr>
          <w:rFonts w:ascii="Calibri" w:hAnsi="Calibri"/>
        </w:rPr>
        <w:t>i-Factor underwriting team, i-Factor approval team and i-Factor CS always can see the application status updates anytime.</w:t>
      </w:r>
    </w:p>
    <w:p w14:paraId="6E3C3128" w14:textId="77777777" w:rsidR="00E541EA" w:rsidRPr="00E3066D" w:rsidRDefault="00E541EA" w:rsidP="00927897">
      <w:pPr>
        <w:numPr>
          <w:ilvl w:val="0"/>
          <w:numId w:val="103"/>
        </w:numPr>
        <w:rPr>
          <w:rFonts w:ascii="Calibri" w:hAnsi="Calibri"/>
        </w:rPr>
      </w:pPr>
      <w:r w:rsidRPr="00E3066D">
        <w:rPr>
          <w:rFonts w:ascii="Calibri" w:hAnsi="Calibri"/>
        </w:rPr>
        <w:t>Only i-Factor underwriting team and i-Factor approval team have rights to update verification status of the application.</w:t>
      </w:r>
    </w:p>
    <w:p w14:paraId="1636B722" w14:textId="77777777" w:rsidR="00E541EA" w:rsidRPr="00E3066D" w:rsidRDefault="00E541EA" w:rsidP="00927897">
      <w:pPr>
        <w:numPr>
          <w:ilvl w:val="0"/>
          <w:numId w:val="103"/>
        </w:numPr>
        <w:rPr>
          <w:rFonts w:ascii="Calibri" w:hAnsi="Calibri"/>
        </w:rPr>
      </w:pPr>
      <w:r w:rsidRPr="00E3066D">
        <w:rPr>
          <w:rFonts w:ascii="Calibri" w:hAnsi="Calibri"/>
        </w:rPr>
        <w:t>I-factor CS team can see the status updated all the time, but only have rights to update the contact result of the application, no rights to update verification status.</w:t>
      </w:r>
    </w:p>
    <w:p w14:paraId="4C1C579C" w14:textId="77777777" w:rsidR="00E541EA" w:rsidRDefault="00E541EA" w:rsidP="00927897">
      <w:pPr>
        <w:numPr>
          <w:ilvl w:val="0"/>
          <w:numId w:val="103"/>
        </w:numPr>
        <w:rPr>
          <w:rFonts w:ascii="Calibri" w:hAnsi="Calibri"/>
        </w:rPr>
      </w:pPr>
      <w:r>
        <w:rPr>
          <w:rFonts w:ascii="Calibri" w:hAnsi="Calibri" w:hint="eastAsia"/>
        </w:rPr>
        <w:t xml:space="preserve">Points to note for Phase 2 of i-Factor </w:t>
      </w:r>
      <w:r>
        <w:rPr>
          <w:rFonts w:ascii="Calibri" w:hAnsi="Calibri"/>
        </w:rPr>
        <w:t>system development:</w:t>
      </w:r>
    </w:p>
    <w:p w14:paraId="7659E7B7" w14:textId="77777777" w:rsidR="00E541EA" w:rsidRPr="00950E61" w:rsidRDefault="00E541EA" w:rsidP="00927897">
      <w:pPr>
        <w:numPr>
          <w:ilvl w:val="1"/>
          <w:numId w:val="103"/>
        </w:numPr>
        <w:rPr>
          <w:rFonts w:ascii="Calibri" w:hAnsi="Calibri"/>
        </w:rPr>
      </w:pPr>
      <w:r w:rsidRPr="00950E61">
        <w:rPr>
          <w:rFonts w:ascii="Calibri" w:hAnsi="Calibri"/>
        </w:rPr>
        <w:t>The list of eligible debtors should be maintained by the bank regularly, which will at least contain the name and the tax code/business registration number of the debtors;</w:t>
      </w:r>
    </w:p>
    <w:p w14:paraId="721B54D5" w14:textId="77777777" w:rsidR="00E541EA" w:rsidRPr="00950E61" w:rsidRDefault="00E541EA" w:rsidP="00927897">
      <w:pPr>
        <w:numPr>
          <w:ilvl w:val="1"/>
          <w:numId w:val="103"/>
        </w:numPr>
        <w:rPr>
          <w:rFonts w:ascii="Calibri" w:hAnsi="Calibri"/>
        </w:rPr>
      </w:pPr>
      <w:r w:rsidRPr="00950E61">
        <w:rPr>
          <w:rFonts w:ascii="Calibri" w:hAnsi="Calibri"/>
        </w:rPr>
        <w:t>At the beginning of the platform running, the debtor scoring is not needed. However, it is expected that the scoring of the debtor will be added in the future, and the score will be used for getting the score of the invoices as well;</w:t>
      </w:r>
    </w:p>
    <w:p w14:paraId="1D926B3D" w14:textId="77777777" w:rsidR="00E541EA" w:rsidRDefault="00E541EA" w:rsidP="00927897">
      <w:pPr>
        <w:numPr>
          <w:ilvl w:val="1"/>
          <w:numId w:val="103"/>
        </w:numPr>
        <w:rPr>
          <w:ins w:id="909" w:author="zhangyang" w:date="2014-06-25T10:57:00Z"/>
          <w:rFonts w:ascii="Calibri" w:hAnsi="Calibri"/>
        </w:rPr>
      </w:pPr>
      <w:r w:rsidRPr="00950E61">
        <w:rPr>
          <w:rFonts w:ascii="Calibri" w:hAnsi="Calibri"/>
        </w:rPr>
        <w:t>At the start of the platform running, the invoice submission will be rejected if the debtor of the invoice is not in the eligible debtor database. In the long run, the bank will continue to update the list of eligible debtors;</w:t>
      </w:r>
    </w:p>
    <w:p w14:paraId="1528C061" w14:textId="77777777" w:rsidR="006244D7" w:rsidRPr="006244D7" w:rsidRDefault="006244D7">
      <w:pPr>
        <w:widowControl/>
        <w:numPr>
          <w:ilvl w:val="0"/>
          <w:numId w:val="103"/>
        </w:numPr>
        <w:spacing w:after="160" w:line="259" w:lineRule="auto"/>
        <w:contextualSpacing/>
        <w:jc w:val="left"/>
        <w:rPr>
          <w:rFonts w:ascii="Calibri" w:eastAsia="Times New Roman" w:hAnsi="Calibri" w:cs="Times New Roman"/>
          <w:bCs w:val="0"/>
          <w:color w:val="000000"/>
          <w:sz w:val="22"/>
          <w:szCs w:val="22"/>
          <w:lang w:eastAsia="en-US"/>
          <w:rPrChange w:id="910" w:author="zhangyang" w:date="2014-06-25T10:57:00Z">
            <w:rPr>
              <w:rFonts w:ascii="Calibri" w:hAnsi="Calibri"/>
            </w:rPr>
          </w:rPrChange>
        </w:rPr>
        <w:pPrChange w:id="911" w:author="zhangyang" w:date="2014-06-25T10:57:00Z">
          <w:pPr>
            <w:numPr>
              <w:ilvl w:val="1"/>
              <w:numId w:val="103"/>
            </w:numPr>
            <w:ind w:left="1266" w:hanging="420"/>
          </w:pPr>
        </w:pPrChange>
      </w:pPr>
      <w:ins w:id="912" w:author="zhangyang" w:date="2014-06-25T10:57:00Z">
        <w:r>
          <w:rPr>
            <w:rFonts w:ascii="Calibri" w:eastAsia="Times New Roman" w:hAnsi="Calibri" w:cs="Times New Roman"/>
            <w:bCs w:val="0"/>
            <w:color w:val="000000"/>
            <w:sz w:val="22"/>
            <w:szCs w:val="22"/>
            <w:lang w:eastAsia="en-US"/>
          </w:rPr>
          <w:t xml:space="preserve">SME should receive the email/SMS after </w:t>
        </w:r>
        <w:r>
          <w:rPr>
            <w:rFonts w:ascii="Lucida Grande" w:hAnsi="Lucida Grande" w:cs="Lucida Grande"/>
            <w:color w:val="000000"/>
          </w:rPr>
          <w:t>t</w:t>
        </w:r>
        <w:r w:rsidRPr="001F7861">
          <w:rPr>
            <w:rFonts w:ascii="Lucida Grande" w:hAnsi="Lucida Grande" w:cs="Lucida Grande"/>
            <w:color w:val="000000"/>
          </w:rPr>
          <w:t xml:space="preserve">he </w:t>
        </w:r>
      </w:ins>
      <w:ins w:id="913" w:author="zhangyang" w:date="2014-06-25T10:58:00Z">
        <w:r>
          <w:rPr>
            <w:rFonts w:ascii="Lucida Grande" w:hAnsi="Lucida Grande" w:cs="Lucida Grande"/>
            <w:color w:val="000000"/>
          </w:rPr>
          <w:t>invoice</w:t>
        </w:r>
      </w:ins>
      <w:ins w:id="914" w:author="zhangyang" w:date="2014-06-25T10:57:00Z">
        <w:r>
          <w:rPr>
            <w:rFonts w:ascii="Lucida Grande" w:hAnsi="Lucida Grande" w:cs="Lucida Grande"/>
            <w:color w:val="000000"/>
          </w:rPr>
          <w:t xml:space="preserve"> is </w:t>
        </w:r>
      </w:ins>
      <w:ins w:id="915" w:author="zhangyang" w:date="2014-06-25T10:59:00Z">
        <w:r>
          <w:rPr>
            <w:rFonts w:ascii="Lucida Grande" w:hAnsi="Lucida Grande" w:cs="Lucida Grande"/>
            <w:color w:val="000000"/>
          </w:rPr>
          <w:t>accepted</w:t>
        </w:r>
      </w:ins>
      <w:ins w:id="916" w:author="zhangyang" w:date="2014-06-25T10:57:00Z">
        <w:r>
          <w:rPr>
            <w:rFonts w:ascii="Lucida Grande" w:hAnsi="Lucida Grande" w:cs="Lucida Grande"/>
            <w:color w:val="000000"/>
          </w:rPr>
          <w:t xml:space="preserve"> to </w:t>
        </w:r>
      </w:ins>
      <w:ins w:id="917" w:author="zhangyang" w:date="2014-06-25T10:59:00Z">
        <w:r>
          <w:rPr>
            <w:rFonts w:ascii="Lucida Grande" w:hAnsi="Lucida Grande" w:cs="Lucida Grande"/>
            <w:color w:val="000000"/>
          </w:rPr>
          <w:t>aution</w:t>
        </w:r>
      </w:ins>
    </w:p>
    <w:p w14:paraId="57690C13" w14:textId="77777777" w:rsidR="00E541EA" w:rsidRPr="00C57497" w:rsidRDefault="00E541EA" w:rsidP="00927897">
      <w:pPr>
        <w:pStyle w:val="3"/>
        <w:numPr>
          <w:ilvl w:val="2"/>
          <w:numId w:val="134"/>
        </w:numPr>
        <w:spacing w:before="120" w:after="120" w:line="240" w:lineRule="auto"/>
        <w:ind w:left="540" w:hanging="540"/>
        <w:rPr>
          <w:rFonts w:ascii="Calibri" w:eastAsia="SimSun" w:hAnsi="Calibri" w:cs="Courier New"/>
          <w:b/>
          <w:color w:val="1F497D"/>
          <w:sz w:val="22"/>
          <w:szCs w:val="21"/>
        </w:rPr>
      </w:pPr>
      <w:bookmarkStart w:id="918" w:name="_Toc388814058"/>
      <w:bookmarkStart w:id="919" w:name="_Toc389566296"/>
      <w:bookmarkStart w:id="920" w:name="_Toc390432038"/>
      <w:r w:rsidRPr="00C57497">
        <w:rPr>
          <w:rFonts w:ascii="Calibri" w:eastAsia="SimSun" w:hAnsi="Calibri" w:cs="Courier New"/>
          <w:b/>
          <w:color w:val="1F497D"/>
          <w:sz w:val="22"/>
          <w:szCs w:val="21"/>
        </w:rPr>
        <w:t>Inputs and Outputs</w:t>
      </w:r>
      <w:bookmarkEnd w:id="918"/>
      <w:bookmarkEnd w:id="919"/>
      <w:bookmarkEnd w:id="920"/>
    </w:p>
    <w:p w14:paraId="74010FA3" w14:textId="77777777" w:rsidR="00693C6B" w:rsidRDefault="00E541EA" w:rsidP="00693C6B">
      <w:pPr>
        <w:jc w:val="center"/>
        <w:outlineLvl w:val="0"/>
        <w:rPr>
          <w:rFonts w:ascii="Calibri" w:eastAsia="PMingLiU" w:hAnsi="Calibri" w:cs="Courier New"/>
          <w:b/>
          <w:color w:val="0070C0"/>
          <w:sz w:val="36"/>
          <w:szCs w:val="36"/>
          <w:lang w:eastAsia="zh-HK"/>
        </w:rPr>
      </w:pPr>
      <w:r>
        <w:rPr>
          <w:rFonts w:ascii="Calibri" w:eastAsia="PMingLiU" w:hAnsi="Calibri" w:cs="Courier New"/>
          <w:b/>
          <w:color w:val="0070C0"/>
          <w:szCs w:val="36"/>
          <w:lang w:eastAsia="zh-HK"/>
        </w:rPr>
        <w:br w:type="page"/>
      </w:r>
      <w:bookmarkStart w:id="921" w:name="_Toc390432039"/>
      <w:bookmarkEnd w:id="832"/>
      <w:bookmarkEnd w:id="833"/>
      <w:r w:rsidR="00693C6B">
        <w:rPr>
          <w:rFonts w:ascii="Calibri" w:eastAsia="PMingLiU" w:hAnsi="Calibri" w:cs="Courier New"/>
          <w:b/>
          <w:color w:val="0070C0"/>
          <w:sz w:val="36"/>
          <w:szCs w:val="36"/>
          <w:lang w:eastAsia="zh-HK"/>
        </w:rPr>
        <w:t>Chapter 4 Auction Process</w:t>
      </w:r>
      <w:bookmarkEnd w:id="921"/>
    </w:p>
    <w:p w14:paraId="67C1DF24" w14:textId="77777777" w:rsidR="00693C6B" w:rsidRDefault="00693C6B" w:rsidP="00927897">
      <w:pPr>
        <w:pStyle w:val="1"/>
        <w:numPr>
          <w:ilvl w:val="0"/>
          <w:numId w:val="33"/>
        </w:numPr>
        <w:tabs>
          <w:tab w:val="clear" w:pos="432"/>
          <w:tab w:val="num" w:pos="540"/>
        </w:tabs>
        <w:spacing w:before="120" w:after="120" w:line="240" w:lineRule="auto"/>
        <w:rPr>
          <w:rFonts w:ascii="Calibri" w:eastAsia="SimSun" w:hAnsi="Calibri" w:cs="Courier New"/>
          <w:b/>
          <w:color w:val="1F497D"/>
          <w:sz w:val="24"/>
          <w:szCs w:val="21"/>
        </w:rPr>
      </w:pPr>
      <w:bookmarkStart w:id="922" w:name="_Toc388610270"/>
      <w:bookmarkStart w:id="923" w:name="_Toc390432040"/>
      <w:r>
        <w:rPr>
          <w:rFonts w:ascii="Calibri" w:eastAsia="SimSun" w:hAnsi="Calibri" w:cs="Courier New"/>
          <w:b/>
          <w:color w:val="1F497D"/>
          <w:sz w:val="24"/>
          <w:szCs w:val="21"/>
        </w:rPr>
        <w:t>Auction for VPBank</w:t>
      </w:r>
      <w:bookmarkEnd w:id="922"/>
      <w:bookmarkEnd w:id="923"/>
    </w:p>
    <w:p w14:paraId="139A5CE5"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24" w:name="_Toc388610271"/>
      <w:bookmarkStart w:id="925" w:name="_Toc388454031"/>
      <w:bookmarkStart w:id="926" w:name="_Toc390432041"/>
      <w:r>
        <w:rPr>
          <w:rFonts w:ascii="Calibri" w:eastAsia="SimSun" w:hAnsi="Calibri" w:cs="Courier New"/>
          <w:b/>
          <w:bCs/>
          <w:color w:val="1F497D"/>
          <w:sz w:val="22"/>
          <w:szCs w:val="21"/>
        </w:rPr>
        <w:t>Function description</w:t>
      </w:r>
      <w:bookmarkEnd w:id="924"/>
      <w:bookmarkEnd w:id="925"/>
      <w:bookmarkEnd w:id="926"/>
    </w:p>
    <w:p w14:paraId="23EA777D" w14:textId="77777777" w:rsidR="00693C6B" w:rsidRDefault="00693C6B" w:rsidP="00693C6B">
      <w:pPr>
        <w:rPr>
          <w:rFonts w:ascii="Calibri" w:hAnsi="Calibri"/>
          <w:sz w:val="22"/>
        </w:rPr>
      </w:pPr>
      <w:r>
        <w:rPr>
          <w:rFonts w:ascii="Calibri" w:hAnsi="Calibri"/>
          <w:sz w:val="22"/>
        </w:rPr>
        <w:t>After invoice is verified and accepted according to Invoice Delivery process, i-Factor approval team releases invoice to auction. VPB receives new invoice accepted for auction and decides if placing a bid, accept ready to sell price, send directly to investors or keep the invoice only for VPB for TAT 48 hours.</w:t>
      </w:r>
    </w:p>
    <w:p w14:paraId="74F6B605" w14:textId="77777777" w:rsidR="00693C6B" w:rsidRDefault="00693C6B" w:rsidP="00693C6B">
      <w:pPr>
        <w:rPr>
          <w:rFonts w:ascii="Calibri" w:hAnsi="Calibri"/>
          <w:sz w:val="22"/>
        </w:rPr>
      </w:pPr>
      <w:r>
        <w:rPr>
          <w:rFonts w:ascii="Calibri" w:hAnsi="Calibri"/>
          <w:sz w:val="22"/>
        </w:rPr>
        <w:t xml:space="preserve">Bank has first option on invoice, auction is open with VPBank for 48 h. </w:t>
      </w:r>
    </w:p>
    <w:p w14:paraId="37B1E630"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27" w:name="_Toc388610272"/>
      <w:bookmarkStart w:id="928" w:name="_Toc388454032"/>
      <w:bookmarkStart w:id="929" w:name="_Toc390432042"/>
      <w:r>
        <w:rPr>
          <w:rFonts w:ascii="Calibri" w:eastAsia="SimSun" w:hAnsi="Calibri" w:cs="Courier New"/>
          <w:b/>
          <w:bCs/>
          <w:color w:val="1F497D"/>
          <w:sz w:val="22"/>
          <w:szCs w:val="21"/>
        </w:rPr>
        <w:t>Operation Process</w:t>
      </w:r>
      <w:bookmarkEnd w:id="927"/>
      <w:bookmarkEnd w:id="928"/>
      <w:bookmarkEnd w:id="929"/>
    </w:p>
    <w:p w14:paraId="3ED88964" w14:textId="77777777" w:rsidR="00693C6B" w:rsidRDefault="00FA4C37" w:rsidP="00693C6B">
      <w:pPr>
        <w:pStyle w:val="afff"/>
        <w:tabs>
          <w:tab w:val="left" w:pos="720"/>
        </w:tabs>
        <w:ind w:left="0"/>
      </w:pPr>
      <w:r>
        <w:rPr>
          <w:noProof/>
          <w:lang w:eastAsia="zh-CN"/>
        </w:rPr>
        <w:drawing>
          <wp:inline distT="0" distB="0" distL="0" distR="0" wp14:anchorId="798E4711" wp14:editId="624947B7">
            <wp:extent cx="5720080" cy="8473440"/>
            <wp:effectExtent l="0" t="0" r="0" b="10160"/>
            <wp:docPr id="48" name="图片 48" descr="Au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uction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080" cy="8473440"/>
                    </a:xfrm>
                    <a:prstGeom prst="rect">
                      <a:avLst/>
                    </a:prstGeom>
                    <a:noFill/>
                    <a:ln>
                      <a:noFill/>
                    </a:ln>
                  </pic:spPr>
                </pic:pic>
              </a:graphicData>
            </a:graphic>
          </wp:inline>
        </w:drawing>
      </w:r>
    </w:p>
    <w:p w14:paraId="141BA5E3"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30" w:name="_Toc388610273"/>
      <w:bookmarkStart w:id="931" w:name="_Toc388454033"/>
      <w:bookmarkStart w:id="932" w:name="_Toc390432043"/>
      <w:r>
        <w:rPr>
          <w:rFonts w:ascii="Calibri" w:eastAsia="SimSun" w:hAnsi="Calibri" w:cs="Courier New"/>
          <w:b/>
          <w:bCs/>
          <w:color w:val="1F497D"/>
          <w:sz w:val="22"/>
          <w:szCs w:val="21"/>
        </w:rPr>
        <w:t>Process description</w:t>
      </w:r>
      <w:bookmarkEnd w:id="930"/>
      <w:bookmarkEnd w:id="931"/>
      <w:bookmarkEnd w:id="932"/>
    </w:p>
    <w:p w14:paraId="03B79FCE" w14:textId="77777777" w:rsidR="00693C6B" w:rsidRDefault="00693C6B" w:rsidP="00927897">
      <w:pPr>
        <w:pStyle w:val="affe"/>
        <w:numPr>
          <w:ilvl w:val="0"/>
          <w:numId w:val="136"/>
        </w:numPr>
        <w:spacing w:line="240" w:lineRule="auto"/>
        <w:ind w:left="987" w:firstLineChars="0"/>
        <w:rPr>
          <w:rFonts w:ascii="Calibri" w:hAnsi="Calibri" w:cs="Arial"/>
          <w:bCs/>
          <w:color w:val="000000"/>
          <w:sz w:val="22"/>
          <w:szCs w:val="22"/>
          <w:lang w:val="en-US"/>
        </w:rPr>
      </w:pPr>
      <w:r>
        <w:rPr>
          <w:rFonts w:ascii="Calibri" w:hAnsi="Calibri" w:cs="Arial"/>
          <w:bCs/>
          <w:color w:val="000000"/>
          <w:sz w:val="22"/>
          <w:szCs w:val="22"/>
          <w:lang w:val="en-US"/>
        </w:rPr>
        <w:t>Release invoice to auction</w:t>
      </w:r>
    </w:p>
    <w:p w14:paraId="367A4700" w14:textId="77777777" w:rsidR="00693C6B" w:rsidRDefault="00693C6B" w:rsidP="00927897">
      <w:pPr>
        <w:pStyle w:val="affe"/>
        <w:numPr>
          <w:ilvl w:val="0"/>
          <w:numId w:val="137"/>
        </w:numPr>
        <w:spacing w:line="240" w:lineRule="auto"/>
        <w:ind w:left="840" w:firstLineChars="0"/>
        <w:rPr>
          <w:rFonts w:ascii="Calibri" w:hAnsi="Calibri" w:cs="Arial"/>
          <w:bCs/>
          <w:color w:val="000000"/>
          <w:sz w:val="22"/>
          <w:szCs w:val="22"/>
        </w:rPr>
      </w:pPr>
      <w:r>
        <w:rPr>
          <w:rFonts w:ascii="Calibri" w:hAnsi="Calibri" w:cs="Arial"/>
          <w:bCs/>
          <w:color w:val="000000"/>
          <w:sz w:val="22"/>
          <w:szCs w:val="22"/>
        </w:rPr>
        <w:t>VPBank approval team releases accepted invoices to auction</w:t>
      </w:r>
    </w:p>
    <w:p w14:paraId="0C02A870" w14:textId="77777777" w:rsidR="00693C6B" w:rsidRDefault="00693C6B" w:rsidP="00927897">
      <w:pPr>
        <w:pStyle w:val="affe"/>
        <w:numPr>
          <w:ilvl w:val="0"/>
          <w:numId w:val="137"/>
        </w:numPr>
        <w:spacing w:line="240" w:lineRule="auto"/>
        <w:ind w:left="840" w:firstLineChars="0"/>
        <w:rPr>
          <w:rFonts w:ascii="Calibri" w:hAnsi="Calibri" w:cs="Arial"/>
          <w:bCs/>
          <w:color w:val="000000"/>
          <w:sz w:val="22"/>
          <w:szCs w:val="22"/>
        </w:rPr>
      </w:pPr>
      <w:r>
        <w:rPr>
          <w:rFonts w:ascii="Calibri" w:hAnsi="Calibri" w:cs="Arial"/>
          <w:bCs/>
          <w:color w:val="000000"/>
          <w:sz w:val="22"/>
          <w:szCs w:val="22"/>
        </w:rPr>
        <w:t xml:space="preserve">All invoices released to auction will have the status “To auction” </w:t>
      </w:r>
    </w:p>
    <w:p w14:paraId="5D049791" w14:textId="77777777" w:rsidR="00693C6B" w:rsidRDefault="00693C6B" w:rsidP="00927897">
      <w:pPr>
        <w:pStyle w:val="affe"/>
        <w:numPr>
          <w:ilvl w:val="0"/>
          <w:numId w:val="137"/>
        </w:numPr>
        <w:spacing w:line="240" w:lineRule="auto"/>
        <w:ind w:left="840" w:firstLineChars="0"/>
        <w:rPr>
          <w:rFonts w:ascii="Calibri" w:hAnsi="Calibri" w:cs="Arial"/>
          <w:bCs/>
          <w:color w:val="000000"/>
          <w:sz w:val="22"/>
          <w:szCs w:val="22"/>
        </w:rPr>
      </w:pPr>
      <w:r>
        <w:rPr>
          <w:rFonts w:ascii="Calibri" w:hAnsi="Calibri" w:cs="Arial"/>
          <w:bCs/>
          <w:color w:val="000000"/>
          <w:sz w:val="22"/>
          <w:szCs w:val="22"/>
        </w:rPr>
        <w:t>The screen that shows “To auction” status invoices can be only accessed by i-Factor trading team</w:t>
      </w:r>
      <w:r>
        <w:rPr>
          <w:rFonts w:ascii="Calibri" w:hAnsi="Calibri"/>
          <w:sz w:val="22"/>
          <w:szCs w:val="22"/>
        </w:rPr>
        <w:tab/>
      </w:r>
    </w:p>
    <w:p w14:paraId="14378F70" w14:textId="77777777" w:rsidR="00693C6B" w:rsidRDefault="00693C6B" w:rsidP="00927897">
      <w:pPr>
        <w:pStyle w:val="affe"/>
        <w:numPr>
          <w:ilvl w:val="0"/>
          <w:numId w:val="136"/>
        </w:numPr>
        <w:spacing w:line="240" w:lineRule="auto"/>
        <w:ind w:left="987" w:firstLineChars="0"/>
        <w:rPr>
          <w:rFonts w:ascii="Calibri" w:hAnsi="Calibri" w:cs="Arial"/>
          <w:bCs/>
          <w:color w:val="000000"/>
          <w:sz w:val="22"/>
          <w:szCs w:val="22"/>
          <w:lang w:val="en-US"/>
        </w:rPr>
      </w:pPr>
      <w:r>
        <w:rPr>
          <w:rFonts w:ascii="Calibri" w:hAnsi="Calibri" w:cs="Arial"/>
          <w:bCs/>
          <w:color w:val="000000"/>
          <w:sz w:val="22"/>
          <w:szCs w:val="22"/>
          <w:lang w:val="en-US"/>
        </w:rPr>
        <w:t>Receive notification of a new invoice for auction</w:t>
      </w:r>
    </w:p>
    <w:p w14:paraId="32867589" w14:textId="77777777" w:rsidR="00693C6B" w:rsidRDefault="00693C6B" w:rsidP="00927897">
      <w:pPr>
        <w:pStyle w:val="affe"/>
        <w:numPr>
          <w:ilvl w:val="0"/>
          <w:numId w:val="138"/>
        </w:numPr>
        <w:spacing w:line="240" w:lineRule="auto"/>
        <w:ind w:firstLineChars="0"/>
        <w:rPr>
          <w:rFonts w:ascii="Calibri" w:hAnsi="Calibri" w:cs="Arial"/>
          <w:bCs/>
          <w:color w:val="000000"/>
          <w:sz w:val="22"/>
          <w:szCs w:val="22"/>
        </w:rPr>
      </w:pPr>
      <w:r>
        <w:rPr>
          <w:rFonts w:ascii="Calibri" w:hAnsi="Calibri" w:cs="Arial"/>
          <w:bCs/>
          <w:color w:val="000000"/>
          <w:sz w:val="22"/>
          <w:szCs w:val="22"/>
        </w:rPr>
        <w:t>Every new invoice released to auction will appear in “To auction” status screen with Bold</w:t>
      </w:r>
    </w:p>
    <w:p w14:paraId="6B57C4EF" w14:textId="77777777" w:rsidR="00693C6B" w:rsidRDefault="00693C6B" w:rsidP="00927897">
      <w:pPr>
        <w:pStyle w:val="affe"/>
        <w:numPr>
          <w:ilvl w:val="0"/>
          <w:numId w:val="138"/>
        </w:numPr>
        <w:spacing w:line="240" w:lineRule="auto"/>
        <w:ind w:firstLineChars="0"/>
        <w:rPr>
          <w:rFonts w:ascii="Calibri" w:hAnsi="Calibri" w:cs="Arial"/>
          <w:bCs/>
          <w:color w:val="000000"/>
          <w:sz w:val="22"/>
          <w:szCs w:val="22"/>
        </w:rPr>
      </w:pPr>
      <w:r>
        <w:rPr>
          <w:rFonts w:ascii="Calibri" w:hAnsi="Calibri" w:cs="Arial"/>
          <w:bCs/>
          <w:color w:val="000000"/>
          <w:sz w:val="22"/>
          <w:szCs w:val="22"/>
        </w:rPr>
        <w:t>Every invoice accessed by an user and before being sent to a different status will be marked in the system and locked for other users’ access, the user name in charge can be seen</w:t>
      </w:r>
    </w:p>
    <w:p w14:paraId="212AFF8F" w14:textId="77777777" w:rsidR="00693C6B" w:rsidRDefault="00693C6B" w:rsidP="00693C6B">
      <w:pPr>
        <w:pStyle w:val="afff"/>
        <w:tabs>
          <w:tab w:val="left" w:pos="270"/>
        </w:tabs>
        <w:spacing w:after="0" w:line="240" w:lineRule="auto"/>
        <w:ind w:left="540"/>
      </w:pPr>
      <w:r>
        <w:t>E.g.:</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55"/>
      </w:tblGrid>
      <w:tr w:rsidR="00693C6B" w14:paraId="147C3819"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099AD8CF" w14:textId="77777777" w:rsidR="00693C6B" w:rsidRDefault="00693C6B">
            <w:pPr>
              <w:pStyle w:val="afff"/>
              <w:tabs>
                <w:tab w:val="left" w:pos="270"/>
              </w:tabs>
              <w:ind w:left="0"/>
              <w:jc w:val="center"/>
              <w:rPr>
                <w:b/>
                <w:kern w:val="2"/>
              </w:rPr>
            </w:pPr>
            <w:r>
              <w:rPr>
                <w:b/>
                <w:kern w:val="2"/>
              </w:rPr>
              <w:t>“To Auction” screen</w:t>
            </w:r>
          </w:p>
        </w:tc>
      </w:tr>
      <w:tr w:rsidR="00693C6B" w14:paraId="729470E1"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7C80C1B6" w14:textId="77777777" w:rsidR="00693C6B" w:rsidRDefault="00693C6B">
            <w:pPr>
              <w:pStyle w:val="afff"/>
              <w:tabs>
                <w:tab w:val="left" w:pos="270"/>
              </w:tabs>
              <w:ind w:left="0"/>
              <w:rPr>
                <w:b/>
                <w:kern w:val="2"/>
              </w:rPr>
            </w:pPr>
            <w:r>
              <w:rPr>
                <w:b/>
                <w:kern w:val="2"/>
              </w:rPr>
              <w:t>Invoice ID</w:t>
            </w:r>
          </w:p>
        </w:tc>
      </w:tr>
      <w:tr w:rsidR="00693C6B" w14:paraId="05A0F08C"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43BB5B0E" w14:textId="77777777" w:rsidR="00693C6B" w:rsidRDefault="00693C6B">
            <w:pPr>
              <w:pStyle w:val="afff"/>
              <w:tabs>
                <w:tab w:val="left" w:pos="270"/>
              </w:tabs>
              <w:ind w:left="0"/>
              <w:rPr>
                <w:kern w:val="2"/>
              </w:rPr>
            </w:pPr>
            <w:r>
              <w:rPr>
                <w:b/>
                <w:kern w:val="2"/>
              </w:rPr>
              <w:t>Invoice ID</w:t>
            </w:r>
          </w:p>
        </w:tc>
      </w:tr>
      <w:tr w:rsidR="00693C6B" w14:paraId="40AE1253"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0A38D0C7" w14:textId="77777777" w:rsidR="00693C6B" w:rsidRDefault="00693C6B">
            <w:pPr>
              <w:pStyle w:val="afff"/>
              <w:tabs>
                <w:tab w:val="left" w:pos="270"/>
              </w:tabs>
              <w:ind w:left="0"/>
              <w:rPr>
                <w:kern w:val="2"/>
              </w:rPr>
            </w:pPr>
            <w:r>
              <w:rPr>
                <w:kern w:val="2"/>
              </w:rPr>
              <w:t xml:space="preserve">Invoice ID                                                                                                     </w:t>
            </w:r>
            <w:r w:rsidR="00FA4C37">
              <w:rPr>
                <w:noProof/>
                <w:kern w:val="2"/>
                <w:lang w:eastAsia="zh-CN"/>
              </w:rPr>
              <w:drawing>
                <wp:inline distT="0" distB="0" distL="0" distR="0" wp14:anchorId="30513117" wp14:editId="35D511A1">
                  <wp:extent cx="883920" cy="365760"/>
                  <wp:effectExtent l="0" t="0" r="508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3920" cy="365760"/>
                          </a:xfrm>
                          <a:prstGeom prst="rect">
                            <a:avLst/>
                          </a:prstGeom>
                          <a:noFill/>
                          <a:ln>
                            <a:noFill/>
                          </a:ln>
                        </pic:spPr>
                      </pic:pic>
                    </a:graphicData>
                  </a:graphic>
                </wp:inline>
              </w:drawing>
            </w:r>
            <w:r>
              <w:rPr>
                <w:kern w:val="2"/>
              </w:rPr>
              <w:t xml:space="preserve">                  </w:t>
            </w:r>
          </w:p>
        </w:tc>
      </w:tr>
      <w:tr w:rsidR="00693C6B" w14:paraId="6AEA0E94"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7101BE2F" w14:textId="77777777" w:rsidR="00693C6B" w:rsidRDefault="00693C6B">
            <w:pPr>
              <w:pStyle w:val="afff"/>
              <w:tabs>
                <w:tab w:val="left" w:pos="270"/>
              </w:tabs>
              <w:ind w:left="0"/>
              <w:rPr>
                <w:kern w:val="2"/>
              </w:rPr>
            </w:pPr>
            <w:r>
              <w:rPr>
                <w:kern w:val="2"/>
              </w:rPr>
              <w:t xml:space="preserve">Invoice ID                                                                                                     </w:t>
            </w:r>
            <w:r w:rsidR="00FA4C37">
              <w:rPr>
                <w:noProof/>
                <w:kern w:val="2"/>
                <w:lang w:eastAsia="zh-CN"/>
              </w:rPr>
              <w:drawing>
                <wp:inline distT="0" distB="0" distL="0" distR="0" wp14:anchorId="4A1211E6" wp14:editId="3245782D">
                  <wp:extent cx="883920" cy="365760"/>
                  <wp:effectExtent l="0" t="0" r="508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3920" cy="365760"/>
                          </a:xfrm>
                          <a:prstGeom prst="rect">
                            <a:avLst/>
                          </a:prstGeom>
                          <a:noFill/>
                          <a:ln>
                            <a:noFill/>
                          </a:ln>
                        </pic:spPr>
                      </pic:pic>
                    </a:graphicData>
                  </a:graphic>
                </wp:inline>
              </w:drawing>
            </w:r>
          </w:p>
        </w:tc>
      </w:tr>
      <w:tr w:rsidR="00693C6B" w14:paraId="5B728480" w14:textId="77777777" w:rsidTr="00693C6B">
        <w:tc>
          <w:tcPr>
            <w:tcW w:w="7555" w:type="dxa"/>
            <w:tcBorders>
              <w:top w:val="single" w:sz="4" w:space="0" w:color="auto"/>
              <w:left w:val="single" w:sz="4" w:space="0" w:color="auto"/>
              <w:bottom w:val="single" w:sz="4" w:space="0" w:color="auto"/>
              <w:right w:val="single" w:sz="4" w:space="0" w:color="auto"/>
            </w:tcBorders>
            <w:hideMark/>
          </w:tcPr>
          <w:p w14:paraId="303E2732" w14:textId="77777777" w:rsidR="00693C6B" w:rsidRDefault="00693C6B">
            <w:pPr>
              <w:pStyle w:val="afff"/>
              <w:tabs>
                <w:tab w:val="left" w:pos="270"/>
              </w:tabs>
              <w:ind w:left="0"/>
              <w:rPr>
                <w:kern w:val="2"/>
              </w:rPr>
            </w:pPr>
            <w:r>
              <w:rPr>
                <w:kern w:val="2"/>
              </w:rPr>
              <w:t xml:space="preserve">Invoice ID                                                                                                     </w:t>
            </w:r>
            <w:r w:rsidR="00FA4C37">
              <w:rPr>
                <w:noProof/>
                <w:kern w:val="2"/>
                <w:lang w:eastAsia="zh-CN"/>
              </w:rPr>
              <w:drawing>
                <wp:inline distT="0" distB="0" distL="0" distR="0" wp14:anchorId="2E202519" wp14:editId="223C0640">
                  <wp:extent cx="883920" cy="365760"/>
                  <wp:effectExtent l="0" t="0" r="5080" b="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3920" cy="365760"/>
                          </a:xfrm>
                          <a:prstGeom prst="rect">
                            <a:avLst/>
                          </a:prstGeom>
                          <a:noFill/>
                          <a:ln>
                            <a:noFill/>
                          </a:ln>
                        </pic:spPr>
                      </pic:pic>
                    </a:graphicData>
                  </a:graphic>
                </wp:inline>
              </w:drawing>
            </w:r>
          </w:p>
        </w:tc>
      </w:tr>
    </w:tbl>
    <w:p w14:paraId="53520C73" w14:textId="77777777" w:rsidR="00693C6B" w:rsidRDefault="00693C6B" w:rsidP="00693C6B">
      <w:pPr>
        <w:pStyle w:val="affe"/>
        <w:spacing w:line="240" w:lineRule="auto"/>
        <w:ind w:firstLineChars="0" w:firstLine="0"/>
        <w:rPr>
          <w:rFonts w:ascii="Calibri" w:hAnsi="Calibri" w:cs="Arial"/>
          <w:bCs/>
          <w:color w:val="000000"/>
          <w:sz w:val="22"/>
          <w:szCs w:val="22"/>
          <w:lang w:val="en-US"/>
        </w:rPr>
      </w:pPr>
    </w:p>
    <w:p w14:paraId="0DB46B7A" w14:textId="77777777" w:rsidR="00693C6B" w:rsidRDefault="00693C6B" w:rsidP="00927897">
      <w:pPr>
        <w:pStyle w:val="affe"/>
        <w:numPr>
          <w:ilvl w:val="0"/>
          <w:numId w:val="136"/>
        </w:numPr>
        <w:spacing w:line="240" w:lineRule="auto"/>
        <w:ind w:left="987" w:firstLineChars="0"/>
        <w:rPr>
          <w:rFonts w:ascii="Calibri" w:hAnsi="Calibri" w:cs="Arial"/>
          <w:bCs/>
          <w:color w:val="000000"/>
          <w:sz w:val="22"/>
          <w:szCs w:val="22"/>
          <w:lang w:val="en-US"/>
        </w:rPr>
      </w:pPr>
      <w:r>
        <w:rPr>
          <w:rFonts w:ascii="Calibri" w:hAnsi="Calibri" w:cs="Arial"/>
          <w:bCs/>
          <w:color w:val="000000"/>
          <w:sz w:val="22"/>
          <w:szCs w:val="22"/>
          <w:lang w:val="en-US"/>
        </w:rPr>
        <w:t>On the same page every user has following options: Accept Ready-to-sell, place a bid, release directly, or keep for VPBank.</w:t>
      </w:r>
    </w:p>
    <w:p w14:paraId="5D8BD6AC" w14:textId="77777777" w:rsidR="00693C6B" w:rsidRDefault="00693C6B" w:rsidP="00927897">
      <w:pPr>
        <w:pStyle w:val="affe"/>
        <w:numPr>
          <w:ilvl w:val="0"/>
          <w:numId w:val="136"/>
        </w:numPr>
        <w:spacing w:line="240" w:lineRule="auto"/>
        <w:ind w:left="987" w:firstLineChars="0"/>
        <w:rPr>
          <w:rFonts w:ascii="Calibri" w:hAnsi="Calibri"/>
          <w:sz w:val="22"/>
          <w:szCs w:val="22"/>
        </w:rPr>
      </w:pPr>
      <w:r>
        <w:rPr>
          <w:rFonts w:ascii="Calibri" w:hAnsi="Calibri"/>
          <w:sz w:val="22"/>
          <w:szCs w:val="22"/>
        </w:rPr>
        <w:t xml:space="preserve">When an user accesses new invoice from “to auction” status, following information should be displayed: </w:t>
      </w:r>
    </w:p>
    <w:p w14:paraId="58B77CE5" w14:textId="77777777" w:rsidR="00693C6B" w:rsidRDefault="00693C6B" w:rsidP="00693C6B">
      <w:pPr>
        <w:ind w:left="540" w:firstLine="240"/>
        <w:rPr>
          <w:rFonts w:ascii="Calibri" w:hAnsi="Calibri"/>
          <w:i/>
          <w:sz w:val="22"/>
          <w:szCs w:val="22"/>
        </w:rPr>
      </w:pPr>
      <w:r>
        <w:rPr>
          <w:rFonts w:ascii="Calibri" w:hAnsi="Calibri"/>
          <w:i/>
          <w:sz w:val="22"/>
          <w:szCs w:val="22"/>
        </w:rPr>
        <w:t>Invoice Profile</w:t>
      </w:r>
    </w:p>
    <w:p w14:paraId="123F3310" w14:textId="77777777" w:rsidR="00693C6B" w:rsidRDefault="00693C6B" w:rsidP="00927897">
      <w:pPr>
        <w:pStyle w:val="afff"/>
        <w:numPr>
          <w:ilvl w:val="0"/>
          <w:numId w:val="139"/>
        </w:numPr>
        <w:spacing w:after="0" w:line="240" w:lineRule="auto"/>
      </w:pPr>
      <w:r>
        <w:t>Invoice ID</w:t>
      </w:r>
    </w:p>
    <w:p w14:paraId="1D96A66F" w14:textId="77777777" w:rsidR="00693C6B" w:rsidRDefault="00693C6B" w:rsidP="00927897">
      <w:pPr>
        <w:pStyle w:val="afff"/>
        <w:numPr>
          <w:ilvl w:val="0"/>
          <w:numId w:val="139"/>
        </w:numPr>
        <w:spacing w:after="0" w:line="240" w:lineRule="auto"/>
      </w:pPr>
      <w:r>
        <w:t>Name of Seller</w:t>
      </w:r>
    </w:p>
    <w:p w14:paraId="377BBDF3" w14:textId="77777777" w:rsidR="00693C6B" w:rsidRDefault="00693C6B" w:rsidP="00927897">
      <w:pPr>
        <w:pStyle w:val="afff"/>
        <w:numPr>
          <w:ilvl w:val="0"/>
          <w:numId w:val="139"/>
        </w:numPr>
        <w:spacing w:after="0" w:line="240" w:lineRule="auto"/>
      </w:pPr>
      <w:r>
        <w:t>Seller’s risk rating (H, M, L)</w:t>
      </w:r>
    </w:p>
    <w:p w14:paraId="2132F403" w14:textId="77777777" w:rsidR="00693C6B" w:rsidRDefault="00693C6B" w:rsidP="00927897">
      <w:pPr>
        <w:pStyle w:val="afff"/>
        <w:numPr>
          <w:ilvl w:val="0"/>
          <w:numId w:val="139"/>
        </w:numPr>
        <w:spacing w:after="0" w:line="240" w:lineRule="auto"/>
      </w:pPr>
      <w:r>
        <w:t>Name of Debtor</w:t>
      </w:r>
    </w:p>
    <w:p w14:paraId="3AC7DDAC" w14:textId="77777777" w:rsidR="00693C6B" w:rsidRDefault="00693C6B" w:rsidP="00927897">
      <w:pPr>
        <w:pStyle w:val="afff"/>
        <w:numPr>
          <w:ilvl w:val="0"/>
          <w:numId w:val="139"/>
        </w:numPr>
        <w:spacing w:after="0" w:line="240" w:lineRule="auto"/>
      </w:pPr>
      <w:r>
        <w:t>Debtor’s acknowledgement (YES, if Seller uploaded debtor’s acknowledgement; NO, if Seller did not upload debtor’s acknowledgement)</w:t>
      </w:r>
    </w:p>
    <w:p w14:paraId="208FED5F" w14:textId="77777777" w:rsidR="00693C6B" w:rsidRDefault="00693C6B" w:rsidP="00927897">
      <w:pPr>
        <w:pStyle w:val="afff"/>
        <w:numPr>
          <w:ilvl w:val="0"/>
          <w:numId w:val="139"/>
        </w:numPr>
        <w:spacing w:after="0" w:line="240" w:lineRule="auto"/>
      </w:pPr>
      <w:r>
        <w:t>Invoice amount</w:t>
      </w:r>
    </w:p>
    <w:p w14:paraId="4C921FD7" w14:textId="77777777" w:rsidR="00693C6B" w:rsidRDefault="00693C6B" w:rsidP="00927897">
      <w:pPr>
        <w:pStyle w:val="afff"/>
        <w:numPr>
          <w:ilvl w:val="0"/>
          <w:numId w:val="139"/>
        </w:numPr>
        <w:spacing w:after="0" w:line="240" w:lineRule="auto"/>
      </w:pPr>
      <w:r>
        <w:t>Invoice remaining term (number of days between upload date and expected payment date)</w:t>
      </w:r>
    </w:p>
    <w:p w14:paraId="1CDC5C24" w14:textId="77777777" w:rsidR="00693C6B" w:rsidRDefault="00693C6B" w:rsidP="00927897">
      <w:pPr>
        <w:pStyle w:val="afff"/>
        <w:numPr>
          <w:ilvl w:val="0"/>
          <w:numId w:val="139"/>
        </w:numPr>
        <w:spacing w:after="0" w:line="240" w:lineRule="auto"/>
      </w:pPr>
      <w:r>
        <w:t>Ready to sell (advance %, interest %)</w:t>
      </w:r>
    </w:p>
    <w:p w14:paraId="4CC78D2C" w14:textId="77777777" w:rsidR="00693C6B" w:rsidRDefault="00693C6B" w:rsidP="00927897">
      <w:pPr>
        <w:pStyle w:val="afff"/>
        <w:numPr>
          <w:ilvl w:val="0"/>
          <w:numId w:val="139"/>
        </w:numPr>
        <w:spacing w:after="0" w:line="240" w:lineRule="auto"/>
      </w:pPr>
      <w:r>
        <w:t>Attached and checked documents (only the title, e.g. VAT Invoice, Seller-Buyer Contract, Confirmation of goods delivery, Debtor Acknowledgement)</w:t>
      </w:r>
    </w:p>
    <w:p w14:paraId="1E7F9E63" w14:textId="77777777" w:rsidR="00693C6B" w:rsidRDefault="00693C6B" w:rsidP="00693C6B">
      <w:pPr>
        <w:ind w:left="390" w:firstLine="420"/>
        <w:rPr>
          <w:rFonts w:ascii="Calibri" w:hAnsi="Calibri"/>
          <w:i/>
          <w:sz w:val="22"/>
          <w:szCs w:val="22"/>
        </w:rPr>
      </w:pPr>
      <w:r>
        <w:rPr>
          <w:rFonts w:ascii="Calibri" w:hAnsi="Calibri"/>
          <w:i/>
          <w:sz w:val="22"/>
          <w:szCs w:val="22"/>
        </w:rPr>
        <w:t>Market profile</w:t>
      </w:r>
    </w:p>
    <w:p w14:paraId="20EC07CB" w14:textId="77777777" w:rsidR="00693C6B" w:rsidRDefault="00693C6B" w:rsidP="00927897">
      <w:pPr>
        <w:pStyle w:val="afff"/>
        <w:numPr>
          <w:ilvl w:val="0"/>
          <w:numId w:val="140"/>
        </w:numPr>
        <w:spacing w:after="0" w:line="240" w:lineRule="auto"/>
      </w:pPr>
      <w:r>
        <w:t>Minimum price (advance %, interest %)</w:t>
      </w:r>
    </w:p>
    <w:p w14:paraId="19F3C9B2" w14:textId="77777777" w:rsidR="00693C6B" w:rsidRDefault="00693C6B" w:rsidP="00927897">
      <w:pPr>
        <w:pStyle w:val="afff"/>
        <w:numPr>
          <w:ilvl w:val="0"/>
          <w:numId w:val="140"/>
        </w:numPr>
        <w:spacing w:after="0" w:line="240" w:lineRule="auto"/>
      </w:pPr>
      <w:r>
        <w:t>Market index rate (advance %, interest %)</w:t>
      </w:r>
    </w:p>
    <w:p w14:paraId="388D6810" w14:textId="77777777" w:rsidR="00693C6B" w:rsidRDefault="00693C6B" w:rsidP="00693C6B">
      <w:pPr>
        <w:ind w:left="360" w:firstLine="450"/>
        <w:rPr>
          <w:rFonts w:ascii="Calibri" w:hAnsi="Calibri"/>
          <w:sz w:val="22"/>
          <w:szCs w:val="22"/>
        </w:rPr>
      </w:pPr>
      <w:r>
        <w:rPr>
          <w:rFonts w:ascii="Calibri" w:hAnsi="Calibri"/>
          <w:i/>
          <w:sz w:val="22"/>
          <w:szCs w:val="22"/>
        </w:rPr>
        <w:t xml:space="preserve"> “Submit”</w:t>
      </w:r>
      <w:r>
        <w:rPr>
          <w:rFonts w:ascii="Calibri" w:hAnsi="Calibri"/>
          <w:sz w:val="22"/>
          <w:szCs w:val="22"/>
        </w:rPr>
        <w:t xml:space="preserve"> key</w:t>
      </w:r>
    </w:p>
    <w:p w14:paraId="23DE02B5" w14:textId="77777777" w:rsidR="00693C6B" w:rsidRDefault="00693C6B" w:rsidP="00927897">
      <w:pPr>
        <w:pStyle w:val="afff"/>
        <w:numPr>
          <w:ilvl w:val="0"/>
          <w:numId w:val="141"/>
        </w:numPr>
        <w:spacing w:after="0" w:line="240" w:lineRule="auto"/>
      </w:pPr>
      <w:r>
        <w:rPr>
          <w:b/>
        </w:rPr>
        <w:t>Option 1</w:t>
      </w:r>
      <w:r>
        <w:t>: Accept Ready-to-sell</w:t>
      </w:r>
    </w:p>
    <w:p w14:paraId="171AABE1" w14:textId="77777777" w:rsidR="00693C6B" w:rsidRDefault="00693C6B" w:rsidP="00927897">
      <w:pPr>
        <w:pStyle w:val="afff"/>
        <w:numPr>
          <w:ilvl w:val="0"/>
          <w:numId w:val="141"/>
        </w:numPr>
        <w:spacing w:after="0" w:line="240" w:lineRule="auto"/>
      </w:pPr>
      <w:r>
        <w:rPr>
          <w:b/>
        </w:rPr>
        <w:t>Option 2</w:t>
      </w:r>
      <w:r>
        <w:t>: Place a bid</w:t>
      </w:r>
    </w:p>
    <w:p w14:paraId="75408D35" w14:textId="77777777" w:rsidR="00693C6B" w:rsidRDefault="00693C6B" w:rsidP="00927897">
      <w:pPr>
        <w:pStyle w:val="afff"/>
        <w:numPr>
          <w:ilvl w:val="0"/>
          <w:numId w:val="141"/>
        </w:numPr>
        <w:spacing w:after="0" w:line="240" w:lineRule="auto"/>
      </w:pPr>
      <w:r>
        <w:rPr>
          <w:b/>
        </w:rPr>
        <w:t>Option 3</w:t>
      </w:r>
      <w:r>
        <w:t>: Open to investors</w:t>
      </w:r>
    </w:p>
    <w:p w14:paraId="48762C7B" w14:textId="77777777" w:rsidR="00693C6B" w:rsidRDefault="00693C6B" w:rsidP="00927897">
      <w:pPr>
        <w:pStyle w:val="afff"/>
        <w:numPr>
          <w:ilvl w:val="0"/>
          <w:numId w:val="141"/>
        </w:numPr>
        <w:spacing w:after="0" w:line="240" w:lineRule="auto"/>
      </w:pPr>
      <w:r>
        <w:rPr>
          <w:b/>
        </w:rPr>
        <w:t>Option 4</w:t>
      </w:r>
      <w:r>
        <w:t>: Keep with VPBank</w:t>
      </w:r>
    </w:p>
    <w:p w14:paraId="789538D5" w14:textId="77777777" w:rsidR="00693C6B" w:rsidRDefault="00693C6B" w:rsidP="00693C6B">
      <w:pPr>
        <w:pStyle w:val="afff"/>
        <w:spacing w:after="0" w:line="240" w:lineRule="auto"/>
        <w:ind w:left="1170"/>
      </w:pPr>
    </w:p>
    <w:p w14:paraId="0FB22E88"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sz w:val="22"/>
          <w:szCs w:val="22"/>
        </w:rPr>
        <w:t>According to VPB internal procedure for bidding, releasing or keeping invoices, i-Factor trading team user takes a decision and submits one of the options mentioned above.</w:t>
      </w:r>
    </w:p>
    <w:p w14:paraId="41AFC14B"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sz w:val="22"/>
          <w:szCs w:val="22"/>
        </w:rPr>
        <w:t xml:space="preserve">User should be able to see Invoice profile and Market profile on the left side of the screen and </w:t>
      </w:r>
      <w:r>
        <w:rPr>
          <w:rFonts w:ascii="Calibri" w:hAnsi="Calibri"/>
          <w:i/>
          <w:sz w:val="22"/>
          <w:szCs w:val="22"/>
          <w:lang w:val="en-US"/>
        </w:rPr>
        <w:t>Acceptable range</w:t>
      </w:r>
      <w:r>
        <w:rPr>
          <w:rFonts w:ascii="Calibri" w:hAnsi="Calibri"/>
          <w:sz w:val="22"/>
          <w:szCs w:val="22"/>
          <w:lang w:val="en-US"/>
        </w:rPr>
        <w:t xml:space="preserve">, </w:t>
      </w:r>
      <w:r>
        <w:rPr>
          <w:rFonts w:ascii="Calibri" w:hAnsi="Calibri"/>
          <w:i/>
          <w:sz w:val="22"/>
          <w:szCs w:val="22"/>
        </w:rPr>
        <w:t>Options</w:t>
      </w:r>
      <w:r>
        <w:rPr>
          <w:rFonts w:ascii="Calibri" w:hAnsi="Calibri"/>
          <w:sz w:val="22"/>
          <w:szCs w:val="22"/>
        </w:rPr>
        <w:t xml:space="preserve"> 1, 2, 3, 4 on the right of the screen.</w:t>
      </w:r>
    </w:p>
    <w:p w14:paraId="0E972255"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b/>
          <w:sz w:val="22"/>
          <w:szCs w:val="22"/>
        </w:rPr>
        <w:t>Option 1:</w:t>
      </w:r>
      <w:r>
        <w:rPr>
          <w:rFonts w:ascii="Calibri" w:hAnsi="Calibri"/>
          <w:sz w:val="22"/>
          <w:szCs w:val="22"/>
        </w:rPr>
        <w:t xml:space="preserve"> Accept Ready to sell </w:t>
      </w:r>
    </w:p>
    <w:p w14:paraId="570CC050" w14:textId="77777777" w:rsidR="00693C6B" w:rsidRDefault="00693C6B" w:rsidP="00927897">
      <w:pPr>
        <w:pStyle w:val="afff"/>
        <w:numPr>
          <w:ilvl w:val="0"/>
          <w:numId w:val="142"/>
        </w:numPr>
        <w:spacing w:after="0" w:line="240" w:lineRule="auto"/>
        <w:ind w:left="1170"/>
        <w:rPr>
          <w:color w:val="C00000"/>
        </w:rPr>
      </w:pPr>
      <w:r>
        <w:rPr>
          <w:color w:val="C00000"/>
        </w:rPr>
        <w:t>When accepting Ready to sell the system will automatically take Advance % = Ready to Sell Advance %, Interest % = Ready to Sell</w:t>
      </w:r>
    </w:p>
    <w:p w14:paraId="1F3AA810" w14:textId="77777777" w:rsidR="00693C6B" w:rsidRDefault="00693C6B" w:rsidP="00927897">
      <w:pPr>
        <w:pStyle w:val="afff"/>
        <w:numPr>
          <w:ilvl w:val="0"/>
          <w:numId w:val="142"/>
        </w:numPr>
        <w:spacing w:after="0" w:line="240" w:lineRule="auto"/>
        <w:ind w:left="1170"/>
        <w:rPr>
          <w:color w:val="C00000"/>
        </w:rPr>
      </w:pPr>
      <w:r>
        <w:t>Once “Accept Ready to sell” is submitted, system generates automatically Sub-contract (1 doc. Page, content should be defined by VPB, Sub-contract will capture financing amount and interest%)</w:t>
      </w:r>
    </w:p>
    <w:p w14:paraId="284E2FFA" w14:textId="77777777" w:rsidR="00693C6B" w:rsidRDefault="00693C6B" w:rsidP="00927897">
      <w:pPr>
        <w:pStyle w:val="afff"/>
        <w:numPr>
          <w:ilvl w:val="0"/>
          <w:numId w:val="142"/>
        </w:numPr>
        <w:spacing w:after="0" w:line="240" w:lineRule="auto"/>
        <w:ind w:left="1170"/>
        <w:rPr>
          <w:color w:val="C00000"/>
        </w:rPr>
      </w:pPr>
      <w:r>
        <w:t xml:space="preserve">System automatically sends out notification to Seller (sms/e-mail) informing on “Ready to Sell” accepted and </w:t>
      </w:r>
      <w:r>
        <w:rPr>
          <w:color w:val="C00000"/>
        </w:rPr>
        <w:t>Auction closed</w:t>
      </w:r>
      <w:r>
        <w:t>, disbursement will start, e-signature required.</w:t>
      </w:r>
    </w:p>
    <w:p w14:paraId="5A934C35" w14:textId="77777777" w:rsidR="00693C6B" w:rsidRDefault="00693C6B" w:rsidP="00693C6B">
      <w:pPr>
        <w:pStyle w:val="afff"/>
        <w:spacing w:after="0" w:line="240" w:lineRule="auto"/>
        <w:ind w:left="810"/>
      </w:pPr>
      <w:r>
        <w:t>After ready to sell accepted by VPBank, when Seller signs in on the platform he will be automatically redirected to the “After auction” page, “Ready to sell accepted” sub-page, where seller can see the accepted ready to sell.</w:t>
      </w:r>
    </w:p>
    <w:p w14:paraId="5FDF648B" w14:textId="77777777" w:rsidR="00693C6B" w:rsidRDefault="00693C6B" w:rsidP="00693C6B">
      <w:pPr>
        <w:pStyle w:val="afff"/>
        <w:spacing w:after="0" w:line="240" w:lineRule="auto"/>
        <w:ind w:left="810"/>
      </w:pPr>
      <w:r>
        <w:t>Seller has 2 options:</w:t>
      </w:r>
    </w:p>
    <w:p w14:paraId="182119CA" w14:textId="77777777" w:rsidR="00693C6B" w:rsidRDefault="00693C6B" w:rsidP="00927897">
      <w:pPr>
        <w:pStyle w:val="afff"/>
        <w:numPr>
          <w:ilvl w:val="0"/>
          <w:numId w:val="143"/>
        </w:numPr>
        <w:spacing w:after="0" w:line="240" w:lineRule="auto"/>
      </w:pPr>
      <w:r>
        <w:t>Use e-signature for transaction validation</w:t>
      </w:r>
    </w:p>
    <w:p w14:paraId="48E7266F" w14:textId="77777777" w:rsidR="00693C6B" w:rsidRDefault="00693C6B" w:rsidP="00693C6B">
      <w:pPr>
        <w:pStyle w:val="afff"/>
        <w:spacing w:after="0" w:line="240" w:lineRule="auto"/>
        <w:ind w:left="1890"/>
      </w:pPr>
      <w:r>
        <w:t>If Seller chooses e-signature, a new window will be opened showing the Sub-contract document</w:t>
      </w:r>
    </w:p>
    <w:p w14:paraId="66BA582C" w14:textId="77777777" w:rsidR="00693C6B" w:rsidRDefault="00693C6B" w:rsidP="00693C6B">
      <w:pPr>
        <w:pStyle w:val="afff"/>
        <w:spacing w:after="0" w:line="240" w:lineRule="auto"/>
        <w:ind w:left="1890"/>
      </w:pPr>
      <w:r>
        <w:t xml:space="preserve">Seller has to check the box </w:t>
      </w:r>
      <w:r>
        <w:rPr>
          <w:b/>
          <w:i/>
        </w:rPr>
        <w:t>Agree</w:t>
      </w:r>
      <w:r>
        <w:rPr>
          <w:b/>
        </w:rPr>
        <w:t xml:space="preserve">, </w:t>
      </w:r>
      <w:r>
        <w:t>if he agrees with the Sub-contract terms</w:t>
      </w:r>
    </w:p>
    <w:p w14:paraId="15D586C0" w14:textId="77777777" w:rsidR="00693C6B" w:rsidRDefault="00693C6B" w:rsidP="00693C6B">
      <w:pPr>
        <w:pStyle w:val="afff"/>
        <w:spacing w:after="0" w:line="240" w:lineRule="auto"/>
        <w:ind w:left="1890"/>
      </w:pPr>
      <w:r>
        <w:t xml:space="preserve">After submitting </w:t>
      </w:r>
      <w:r>
        <w:rPr>
          <w:b/>
          <w:i/>
        </w:rPr>
        <w:t>Agree</w:t>
      </w:r>
      <w:r>
        <w:t>, Seller will be redirected to the e-signature page</w:t>
      </w:r>
    </w:p>
    <w:p w14:paraId="3B9F2368" w14:textId="77777777" w:rsidR="00693C6B" w:rsidRDefault="00693C6B" w:rsidP="00693C6B">
      <w:pPr>
        <w:pStyle w:val="afff"/>
        <w:spacing w:after="0" w:line="240" w:lineRule="auto"/>
        <w:ind w:left="1890"/>
      </w:pPr>
      <w:r>
        <w:t xml:space="preserve">After e-signature is submitted system should be able to capture that Sub-contract is signed </w:t>
      </w:r>
    </w:p>
    <w:p w14:paraId="631E1456" w14:textId="77777777" w:rsidR="00693C6B" w:rsidRDefault="00693C6B" w:rsidP="00693C6B">
      <w:pPr>
        <w:pStyle w:val="afff"/>
        <w:spacing w:after="0" w:line="240" w:lineRule="auto"/>
        <w:ind w:left="1890"/>
        <w:rPr>
          <w:color w:val="C00000"/>
        </w:rPr>
      </w:pPr>
      <w:r>
        <w:rPr>
          <w:color w:val="C00000"/>
        </w:rPr>
        <w:t>Invoice will be sent to the status “Auction closed – transaction signed”</w:t>
      </w:r>
    </w:p>
    <w:p w14:paraId="13FF12FE" w14:textId="77777777" w:rsidR="00693C6B" w:rsidRDefault="00693C6B" w:rsidP="00927897">
      <w:pPr>
        <w:pStyle w:val="afff"/>
        <w:numPr>
          <w:ilvl w:val="0"/>
          <w:numId w:val="143"/>
        </w:numPr>
        <w:spacing w:after="0" w:line="240" w:lineRule="auto"/>
      </w:pPr>
      <w:r>
        <w:t>Sign transaction in VPBank Branch</w:t>
      </w:r>
    </w:p>
    <w:p w14:paraId="3B885564" w14:textId="77777777" w:rsidR="00693C6B" w:rsidRDefault="00693C6B" w:rsidP="00693C6B">
      <w:pPr>
        <w:pStyle w:val="afff"/>
        <w:spacing w:after="0" w:line="240" w:lineRule="auto"/>
        <w:ind w:left="1890"/>
      </w:pPr>
      <w:r>
        <w:t>If Seller chooses to sign the Sub-contract, a new window will be displayed with the following content:</w:t>
      </w:r>
    </w:p>
    <w:p w14:paraId="7840C33A" w14:textId="77777777" w:rsidR="00693C6B" w:rsidRDefault="00693C6B" w:rsidP="00693C6B">
      <w:pPr>
        <w:pStyle w:val="afff"/>
        <w:spacing w:after="0" w:line="240" w:lineRule="auto"/>
        <w:ind w:left="1890"/>
      </w:pPr>
      <w:r>
        <w:t>“In order to validate your transaction and proceed to disbursement, please visit the closest VPBank Branch, in maximum 2 days.”</w:t>
      </w:r>
    </w:p>
    <w:p w14:paraId="678E8978" w14:textId="77777777" w:rsidR="00693C6B" w:rsidRDefault="00693C6B" w:rsidP="00693C6B">
      <w:pPr>
        <w:pStyle w:val="afff"/>
        <w:spacing w:after="0" w:line="240" w:lineRule="auto"/>
        <w:ind w:left="810"/>
        <w:rPr>
          <w:color w:val="C00000"/>
        </w:rPr>
      </w:pPr>
      <w:r>
        <w:rPr>
          <w:color w:val="C00000"/>
        </w:rPr>
        <w:t xml:space="preserve">          Invoice will be sent to the status “Auction closed – waiting for signature”</w:t>
      </w:r>
    </w:p>
    <w:p w14:paraId="623CB51B"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b/>
          <w:sz w:val="22"/>
          <w:szCs w:val="22"/>
        </w:rPr>
        <w:t>Option 2:</w:t>
      </w:r>
      <w:r>
        <w:rPr>
          <w:rFonts w:ascii="Calibri" w:hAnsi="Calibri"/>
          <w:sz w:val="22"/>
          <w:szCs w:val="22"/>
        </w:rPr>
        <w:t xml:space="preserve"> Place a bid </w:t>
      </w:r>
    </w:p>
    <w:p w14:paraId="4DFCB7F5" w14:textId="77777777" w:rsidR="00693C6B" w:rsidRDefault="00693C6B" w:rsidP="00693C6B">
      <w:pPr>
        <w:pStyle w:val="afff"/>
        <w:spacing w:after="0" w:line="240" w:lineRule="auto"/>
        <w:ind w:left="540" w:firstLine="240"/>
      </w:pPr>
      <w:r>
        <w:t xml:space="preserve">New screen will open, containing following fields: </w:t>
      </w:r>
    </w:p>
    <w:p w14:paraId="732A0219" w14:textId="77777777" w:rsidR="00693C6B" w:rsidRDefault="00693C6B" w:rsidP="00693C6B">
      <w:pPr>
        <w:pStyle w:val="afff"/>
        <w:pBdr>
          <w:top w:val="single" w:sz="4" w:space="1" w:color="auto"/>
          <w:left w:val="single" w:sz="4" w:space="4" w:color="auto"/>
          <w:bottom w:val="single" w:sz="4" w:space="1" w:color="auto"/>
          <w:right w:val="single" w:sz="4" w:space="4" w:color="auto"/>
        </w:pBdr>
        <w:spacing w:after="0" w:line="240" w:lineRule="auto"/>
        <w:ind w:left="540" w:firstLine="240"/>
      </w:pPr>
      <w:r>
        <w:t>New bid: Advance %, Interest %</w:t>
      </w:r>
    </w:p>
    <w:p w14:paraId="2D9F7FF4" w14:textId="77777777" w:rsidR="00693C6B" w:rsidRDefault="00693C6B" w:rsidP="00693C6B">
      <w:pPr>
        <w:pStyle w:val="afff"/>
        <w:spacing w:after="0" w:line="240" w:lineRule="auto"/>
        <w:ind w:left="540" w:firstLine="300"/>
        <w:rPr>
          <w:i/>
          <w:color w:val="C00000"/>
        </w:rPr>
      </w:pPr>
      <w:r>
        <w:rPr>
          <w:i/>
          <w:color w:val="C00000"/>
        </w:rPr>
        <w:t>Conditions</w:t>
      </w:r>
    </w:p>
    <w:p w14:paraId="5AFC8BAE" w14:textId="77777777" w:rsidR="00693C6B" w:rsidRDefault="00693C6B" w:rsidP="00693C6B">
      <w:pPr>
        <w:pStyle w:val="afff"/>
        <w:spacing w:after="0" w:line="240" w:lineRule="auto"/>
        <w:ind w:left="540" w:firstLine="300"/>
        <w:rPr>
          <w:color w:val="C00000"/>
        </w:rPr>
      </w:pPr>
      <w:r>
        <w:rPr>
          <w:color w:val="C00000"/>
        </w:rPr>
        <w:t>Advance% ≠ Ready to sell advance%, Interest ≠ Ready to sell interest</w:t>
      </w:r>
    </w:p>
    <w:p w14:paraId="25877C76" w14:textId="77777777" w:rsidR="00693C6B" w:rsidRDefault="00693C6B" w:rsidP="00693C6B">
      <w:pPr>
        <w:pStyle w:val="afff"/>
        <w:spacing w:after="0" w:line="240" w:lineRule="auto"/>
        <w:ind w:left="540" w:firstLine="300"/>
        <w:rPr>
          <w:color w:val="C00000"/>
        </w:rPr>
      </w:pPr>
      <w:r>
        <w:rPr>
          <w:color w:val="C00000"/>
        </w:rPr>
        <w:t>Advance% &gt; Minimum price advance%, Interest &lt; Minimum price interest%</w:t>
      </w:r>
    </w:p>
    <w:p w14:paraId="59BE8412" w14:textId="77777777" w:rsidR="00693C6B" w:rsidRDefault="00693C6B" w:rsidP="00693C6B">
      <w:pPr>
        <w:pStyle w:val="afff"/>
        <w:spacing w:after="0" w:line="240" w:lineRule="auto"/>
        <w:ind w:left="540" w:firstLine="300"/>
        <w:rPr>
          <w:color w:val="C00000"/>
        </w:rPr>
      </w:pPr>
      <w:r>
        <w:t>For M (Medium), L (Low) risk Sellers:</w:t>
      </w:r>
      <w:r>
        <w:rPr>
          <w:color w:val="C00000"/>
        </w:rPr>
        <w:t xml:space="preserve"> Advance &lt; 95%, Interest &gt; 0.25%</w:t>
      </w:r>
    </w:p>
    <w:p w14:paraId="7CDD9222" w14:textId="77777777" w:rsidR="00693C6B" w:rsidRDefault="00693C6B" w:rsidP="00693C6B">
      <w:pPr>
        <w:pStyle w:val="afff"/>
        <w:spacing w:after="0" w:line="240" w:lineRule="auto"/>
        <w:ind w:left="540" w:firstLine="300"/>
        <w:rPr>
          <w:color w:val="C00000"/>
        </w:rPr>
      </w:pPr>
      <w:r>
        <w:t xml:space="preserve">For H (High) risk Sellers: </w:t>
      </w:r>
      <w:r>
        <w:rPr>
          <w:color w:val="C00000"/>
        </w:rPr>
        <w:t>Advance &lt; 90%, Interest &gt; 0.25%</w:t>
      </w:r>
    </w:p>
    <w:p w14:paraId="5B3C1C42" w14:textId="77777777" w:rsidR="00693C6B" w:rsidRDefault="00693C6B" w:rsidP="00693C6B">
      <w:pPr>
        <w:pStyle w:val="afff"/>
        <w:ind w:left="540" w:firstLine="300"/>
        <w:rPr>
          <w:color w:val="C00000"/>
        </w:rPr>
      </w:pPr>
      <w:r>
        <w:rPr>
          <w:color w:val="C00000"/>
        </w:rPr>
        <w:t xml:space="preserve">Advance can only be: 95%, 90%, 85%, 80%, 75%, </w:t>
      </w:r>
      <w:r>
        <w:rPr>
          <w:b/>
          <w:color w:val="C00000"/>
        </w:rPr>
        <w:t>70%.</w:t>
      </w:r>
    </w:p>
    <w:p w14:paraId="2C14FE33" w14:textId="77777777" w:rsidR="00693C6B" w:rsidRDefault="00693C6B" w:rsidP="00693C6B">
      <w:pPr>
        <w:pStyle w:val="afff"/>
        <w:ind w:left="540" w:firstLine="300"/>
      </w:pPr>
      <w:r>
        <w:rPr>
          <w:color w:val="C00000"/>
        </w:rPr>
        <w:t xml:space="preserve">Interest can only be: 0.25%, 0.5%, 0.75, 1%, 1.25, 1.5%,…, </w:t>
      </w:r>
      <w:r>
        <w:rPr>
          <w:b/>
          <w:color w:val="C00000"/>
        </w:rPr>
        <w:t xml:space="preserve">20%. </w:t>
      </w:r>
    </w:p>
    <w:p w14:paraId="3C68A56C" w14:textId="77777777" w:rsidR="00693C6B" w:rsidRDefault="00693C6B" w:rsidP="00693C6B">
      <w:pPr>
        <w:pStyle w:val="afff"/>
        <w:pBdr>
          <w:top w:val="single" w:sz="4" w:space="1" w:color="auto"/>
          <w:left w:val="single" w:sz="4" w:space="4" w:color="auto"/>
          <w:bottom w:val="single" w:sz="4" w:space="1" w:color="auto"/>
          <w:right w:val="single" w:sz="4" w:space="4" w:color="auto"/>
        </w:pBdr>
        <w:spacing w:after="0" w:line="240" w:lineRule="auto"/>
        <w:ind w:left="540" w:firstLine="300"/>
      </w:pPr>
      <w:r>
        <w:t>Bid using Market Index rate</w:t>
      </w:r>
    </w:p>
    <w:p w14:paraId="159EF13C" w14:textId="77777777" w:rsidR="00693C6B" w:rsidRDefault="00693C6B" w:rsidP="00693C6B">
      <w:pPr>
        <w:pStyle w:val="afff"/>
        <w:spacing w:after="0" w:line="240" w:lineRule="auto"/>
        <w:ind w:left="540" w:firstLine="300"/>
        <w:rPr>
          <w:color w:val="C00000"/>
        </w:rPr>
      </w:pPr>
      <w:r>
        <w:rPr>
          <w:color w:val="C00000"/>
        </w:rPr>
        <w:t xml:space="preserve">If selected: Advance %, Interest % = current Market Index rate </w:t>
      </w:r>
    </w:p>
    <w:p w14:paraId="0D994BD7" w14:textId="77777777" w:rsidR="00693C6B" w:rsidRDefault="00693C6B" w:rsidP="00693C6B">
      <w:pPr>
        <w:pStyle w:val="afff"/>
        <w:spacing w:after="0" w:line="240" w:lineRule="auto"/>
        <w:ind w:left="540" w:firstLine="300"/>
      </w:pPr>
      <w:r>
        <w:t>After placing a bid invoice is sent to status “In VPBank auction”</w:t>
      </w:r>
    </w:p>
    <w:p w14:paraId="4CFF1DB1" w14:textId="77777777" w:rsidR="00693C6B" w:rsidRDefault="00693C6B" w:rsidP="00693C6B">
      <w:pPr>
        <w:pStyle w:val="afff"/>
        <w:spacing w:after="0" w:line="240" w:lineRule="auto"/>
        <w:ind w:left="840"/>
      </w:pPr>
      <w:r>
        <w:t>Immediately a notification is sent to Seller (sms/e-mail) informing to check the bid details on i-Factor platform.</w:t>
      </w:r>
    </w:p>
    <w:p w14:paraId="7222FE0B" w14:textId="77777777" w:rsidR="00693C6B" w:rsidRDefault="00693C6B" w:rsidP="00693C6B">
      <w:pPr>
        <w:pStyle w:val="afff"/>
        <w:spacing w:after="0" w:line="240" w:lineRule="auto"/>
        <w:ind w:left="810" w:firstLine="30"/>
      </w:pPr>
      <w:r>
        <w:t>Maximum TAT for “In VPBank auction” status: 48 h</w:t>
      </w:r>
    </w:p>
    <w:p w14:paraId="4378D7AB" w14:textId="77777777" w:rsidR="00693C6B" w:rsidRDefault="00693C6B" w:rsidP="00693C6B">
      <w:pPr>
        <w:ind w:left="540" w:firstLine="300"/>
        <w:rPr>
          <w:rFonts w:ascii="Calibri" w:hAnsi="Calibri"/>
          <w:sz w:val="22"/>
          <w:szCs w:val="22"/>
        </w:rPr>
      </w:pPr>
    </w:p>
    <w:p w14:paraId="0DF695B6" w14:textId="77777777" w:rsidR="00693C6B" w:rsidRDefault="00693C6B" w:rsidP="00693C6B">
      <w:pPr>
        <w:ind w:left="540" w:firstLine="300"/>
        <w:rPr>
          <w:rFonts w:ascii="Calibri" w:hAnsi="Calibri"/>
          <w:sz w:val="22"/>
          <w:szCs w:val="22"/>
        </w:rPr>
      </w:pPr>
      <w:r>
        <w:rPr>
          <w:rFonts w:ascii="Calibri" w:hAnsi="Calibri"/>
          <w:sz w:val="22"/>
          <w:szCs w:val="22"/>
        </w:rPr>
        <w:t>Seller will have 2 options in UI:</w:t>
      </w:r>
    </w:p>
    <w:p w14:paraId="47DA31BF" w14:textId="77777777" w:rsidR="00693C6B" w:rsidRDefault="00693C6B" w:rsidP="00927897">
      <w:pPr>
        <w:pStyle w:val="afff"/>
        <w:numPr>
          <w:ilvl w:val="0"/>
          <w:numId w:val="144"/>
        </w:numPr>
        <w:spacing w:after="0" w:line="240" w:lineRule="auto"/>
        <w:rPr>
          <w:i/>
        </w:rPr>
      </w:pPr>
      <w:r>
        <w:rPr>
          <w:i/>
        </w:rPr>
        <w:t>Accept offer</w:t>
      </w:r>
    </w:p>
    <w:p w14:paraId="18B342EE" w14:textId="77777777" w:rsidR="00693C6B" w:rsidRDefault="00693C6B" w:rsidP="00927897">
      <w:pPr>
        <w:pStyle w:val="afff"/>
        <w:numPr>
          <w:ilvl w:val="0"/>
          <w:numId w:val="145"/>
        </w:numPr>
        <w:spacing w:after="0" w:line="240" w:lineRule="auto"/>
        <w:ind w:left="1170"/>
      </w:pPr>
      <w:r>
        <w:t>System generates automatically Sub-contract (1 doc. Page, content should be defined by VPB, Sub-contract will capture financing amount and interest%)</w:t>
      </w:r>
    </w:p>
    <w:p w14:paraId="301B766F" w14:textId="77777777" w:rsidR="00693C6B" w:rsidRDefault="00693C6B" w:rsidP="00927897">
      <w:pPr>
        <w:pStyle w:val="afff"/>
        <w:numPr>
          <w:ilvl w:val="0"/>
          <w:numId w:val="145"/>
        </w:numPr>
        <w:spacing w:after="0" w:line="240" w:lineRule="auto"/>
        <w:ind w:left="1170"/>
      </w:pPr>
      <w:r>
        <w:t>When Seller press button Accept offer, he has 2 options:</w:t>
      </w:r>
    </w:p>
    <w:p w14:paraId="289B4F3A" w14:textId="77777777" w:rsidR="00693C6B" w:rsidRDefault="00693C6B" w:rsidP="00927897">
      <w:pPr>
        <w:pStyle w:val="afff"/>
        <w:numPr>
          <w:ilvl w:val="0"/>
          <w:numId w:val="143"/>
        </w:numPr>
        <w:spacing w:after="0" w:line="240" w:lineRule="auto"/>
      </w:pPr>
      <w:r>
        <w:t>Use e-signature for transaction validation</w:t>
      </w:r>
    </w:p>
    <w:p w14:paraId="693B21CF" w14:textId="77777777" w:rsidR="00693C6B" w:rsidRDefault="00693C6B" w:rsidP="00693C6B">
      <w:pPr>
        <w:pStyle w:val="afff"/>
        <w:spacing w:after="0" w:line="240" w:lineRule="auto"/>
        <w:ind w:left="1890"/>
      </w:pPr>
      <w:r>
        <w:t>If Seller chooses e-signature, a new window will be opened showing the Sub-contract document</w:t>
      </w:r>
    </w:p>
    <w:p w14:paraId="1C8CF5D1" w14:textId="77777777" w:rsidR="00693C6B" w:rsidRDefault="00693C6B" w:rsidP="00693C6B">
      <w:pPr>
        <w:pStyle w:val="afff"/>
        <w:spacing w:after="0" w:line="240" w:lineRule="auto"/>
        <w:ind w:left="1890"/>
      </w:pPr>
      <w:r>
        <w:t xml:space="preserve">Seller has to check the box </w:t>
      </w:r>
      <w:r>
        <w:rPr>
          <w:b/>
          <w:i/>
        </w:rPr>
        <w:t>Agree</w:t>
      </w:r>
      <w:r>
        <w:rPr>
          <w:b/>
        </w:rPr>
        <w:t xml:space="preserve">, </w:t>
      </w:r>
      <w:r>
        <w:t>if he agrees with the Sub-contract terms</w:t>
      </w:r>
    </w:p>
    <w:p w14:paraId="66BF10D1" w14:textId="77777777" w:rsidR="00693C6B" w:rsidRDefault="00693C6B" w:rsidP="00693C6B">
      <w:pPr>
        <w:pStyle w:val="afff"/>
        <w:spacing w:after="0" w:line="240" w:lineRule="auto"/>
        <w:ind w:left="1890"/>
      </w:pPr>
      <w:r>
        <w:t xml:space="preserve">After submitting </w:t>
      </w:r>
      <w:r>
        <w:rPr>
          <w:b/>
          <w:i/>
        </w:rPr>
        <w:t>Agree</w:t>
      </w:r>
      <w:r>
        <w:t>, Seller will be redirected to the e-signature page</w:t>
      </w:r>
    </w:p>
    <w:p w14:paraId="4AF4FD1D" w14:textId="77777777" w:rsidR="00693C6B" w:rsidRDefault="00693C6B" w:rsidP="00693C6B">
      <w:pPr>
        <w:pStyle w:val="afff"/>
        <w:spacing w:after="0" w:line="240" w:lineRule="auto"/>
        <w:ind w:left="1890"/>
      </w:pPr>
      <w:r>
        <w:t xml:space="preserve">After e-signature is submitted system should be able to capture that Sub-contract is signed </w:t>
      </w:r>
    </w:p>
    <w:p w14:paraId="339F1D8C" w14:textId="77777777" w:rsidR="00693C6B" w:rsidRDefault="00693C6B" w:rsidP="00693C6B">
      <w:pPr>
        <w:pStyle w:val="afff"/>
        <w:spacing w:after="0" w:line="240" w:lineRule="auto"/>
        <w:ind w:left="1890"/>
        <w:rPr>
          <w:color w:val="C00000"/>
        </w:rPr>
      </w:pPr>
      <w:r>
        <w:rPr>
          <w:color w:val="C00000"/>
        </w:rPr>
        <w:t>Invoice will be sent to the status “Auction closed – transaction signed”</w:t>
      </w:r>
    </w:p>
    <w:p w14:paraId="7A3D5FCB" w14:textId="77777777" w:rsidR="00693C6B" w:rsidRDefault="00693C6B" w:rsidP="00927897">
      <w:pPr>
        <w:pStyle w:val="afff"/>
        <w:numPr>
          <w:ilvl w:val="0"/>
          <w:numId w:val="143"/>
        </w:numPr>
        <w:spacing w:after="0" w:line="240" w:lineRule="auto"/>
      </w:pPr>
      <w:r>
        <w:t>Sign transaction in VPBank Branch</w:t>
      </w:r>
    </w:p>
    <w:p w14:paraId="1F90EA15" w14:textId="77777777" w:rsidR="00693C6B" w:rsidRDefault="00693C6B" w:rsidP="00693C6B">
      <w:pPr>
        <w:pStyle w:val="afff"/>
        <w:spacing w:after="0" w:line="240" w:lineRule="auto"/>
        <w:ind w:left="1890"/>
      </w:pPr>
      <w:r>
        <w:t>If Seller chooses to sign the Sub-contract, a new window will be displayed with the following content:</w:t>
      </w:r>
    </w:p>
    <w:p w14:paraId="1570DA82" w14:textId="77777777" w:rsidR="00693C6B" w:rsidRDefault="00693C6B" w:rsidP="00693C6B">
      <w:pPr>
        <w:pStyle w:val="afff"/>
        <w:spacing w:after="0" w:line="240" w:lineRule="auto"/>
        <w:ind w:left="1890"/>
      </w:pPr>
      <w:r>
        <w:t>“In order to validate your transaction and proceed to disbursement, please visit the closest VPBank Branch, in maximum 2 days.”</w:t>
      </w:r>
    </w:p>
    <w:p w14:paraId="257B6D84" w14:textId="77777777" w:rsidR="00693C6B" w:rsidRDefault="00693C6B" w:rsidP="00693C6B">
      <w:pPr>
        <w:pStyle w:val="afff"/>
        <w:spacing w:after="0" w:line="240" w:lineRule="auto"/>
        <w:ind w:left="1890"/>
        <w:rPr>
          <w:color w:val="C00000"/>
        </w:rPr>
      </w:pPr>
      <w:r>
        <w:rPr>
          <w:color w:val="C00000"/>
        </w:rPr>
        <w:t>Invoice will be sent to the status “Auction closed – waiting for signature”</w:t>
      </w:r>
    </w:p>
    <w:p w14:paraId="0B2534F4" w14:textId="77777777" w:rsidR="00693C6B" w:rsidRDefault="00693C6B" w:rsidP="00927897">
      <w:pPr>
        <w:pStyle w:val="afff"/>
        <w:numPr>
          <w:ilvl w:val="0"/>
          <w:numId w:val="144"/>
        </w:numPr>
        <w:spacing w:after="0" w:line="240" w:lineRule="auto"/>
        <w:rPr>
          <w:i/>
        </w:rPr>
      </w:pPr>
      <w:r>
        <w:rPr>
          <w:i/>
        </w:rPr>
        <w:t>Don’t accept offer</w:t>
      </w:r>
    </w:p>
    <w:p w14:paraId="2D6D1982" w14:textId="77777777" w:rsidR="00693C6B" w:rsidRDefault="00693C6B" w:rsidP="00693C6B">
      <w:pPr>
        <w:pStyle w:val="afff"/>
        <w:spacing w:after="0" w:line="240" w:lineRule="auto"/>
        <w:ind w:left="810"/>
        <w:rPr>
          <w:i/>
        </w:rPr>
      </w:pPr>
      <w:r>
        <w:t xml:space="preserve">If offer not accepted, </w:t>
      </w:r>
      <w:r>
        <w:rPr>
          <w:color w:val="C00000"/>
        </w:rPr>
        <w:t>system keeps automatically invoice statu</w:t>
      </w:r>
      <w:r>
        <w:rPr>
          <w:color w:val="FF0000"/>
        </w:rPr>
        <w:t>s “</w:t>
      </w:r>
      <w:r>
        <w:rPr>
          <w:color w:val="C00000"/>
        </w:rPr>
        <w:t xml:space="preserve">In VPBank auction”, but the first bid placed by VPBank will be marked as not accepted, </w:t>
      </w:r>
      <w:r>
        <w:rPr>
          <w:b/>
          <w:color w:val="C00000"/>
        </w:rPr>
        <w:t>not deleted</w:t>
      </w:r>
      <w:r>
        <w:rPr>
          <w:color w:val="C00000"/>
        </w:rPr>
        <w:t>.</w:t>
      </w:r>
    </w:p>
    <w:p w14:paraId="4D7851CA" w14:textId="77777777" w:rsidR="00693C6B" w:rsidRDefault="00693C6B" w:rsidP="00693C6B">
      <w:pPr>
        <w:pStyle w:val="afff"/>
        <w:spacing w:after="0" w:line="240" w:lineRule="auto"/>
        <w:ind w:left="810"/>
      </w:pPr>
      <w:r>
        <w:rPr>
          <w:i/>
        </w:rPr>
        <w:t xml:space="preserve">If no answer from Seller, </w:t>
      </w:r>
      <w:r>
        <w:rPr>
          <w:color w:val="C00000"/>
        </w:rPr>
        <w:t>system keeps automatically invoice status “In VPBank auction”</w:t>
      </w:r>
    </w:p>
    <w:p w14:paraId="1BE689C0" w14:textId="77777777" w:rsidR="00693C6B" w:rsidRDefault="00693C6B" w:rsidP="00693C6B">
      <w:pPr>
        <w:pStyle w:val="afff"/>
        <w:spacing w:after="0" w:line="240" w:lineRule="auto"/>
        <w:ind w:left="540"/>
        <w:rPr>
          <w:i/>
        </w:rPr>
      </w:pPr>
    </w:p>
    <w:p w14:paraId="763F5CA5" w14:textId="77777777" w:rsidR="00693C6B" w:rsidRDefault="00693C6B" w:rsidP="00693C6B">
      <w:pPr>
        <w:pStyle w:val="afff"/>
        <w:spacing w:after="0" w:line="240" w:lineRule="auto"/>
        <w:ind w:left="780"/>
      </w:pPr>
      <w:r>
        <w:t xml:space="preserve">After 48 h, </w:t>
      </w:r>
      <w:r>
        <w:rPr>
          <w:color w:val="C00000"/>
        </w:rPr>
        <w:t>if offer is not accepted by Seller/ no answer from Seller, system changes automatically invoice status from “In VPBank auction” to “In public auction”.</w:t>
      </w:r>
      <w:r>
        <w:t xml:space="preserve"> </w:t>
      </w:r>
    </w:p>
    <w:p w14:paraId="77D2143C" w14:textId="77777777" w:rsidR="00693C6B" w:rsidRDefault="00693C6B" w:rsidP="00693C6B">
      <w:pPr>
        <w:pStyle w:val="afff"/>
        <w:spacing w:after="0" w:line="240" w:lineRule="auto"/>
        <w:ind w:left="780"/>
      </w:pPr>
    </w:p>
    <w:p w14:paraId="515F2A05"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b/>
          <w:sz w:val="22"/>
          <w:szCs w:val="22"/>
        </w:rPr>
        <w:t>Option 3:</w:t>
      </w:r>
      <w:r>
        <w:rPr>
          <w:rFonts w:ascii="Calibri" w:hAnsi="Calibri"/>
          <w:sz w:val="22"/>
          <w:szCs w:val="22"/>
        </w:rPr>
        <w:t xml:space="preserve"> Open to investors</w:t>
      </w:r>
    </w:p>
    <w:p w14:paraId="4ADBF521" w14:textId="77777777" w:rsidR="00693C6B" w:rsidRDefault="00693C6B" w:rsidP="00693C6B">
      <w:pPr>
        <w:pStyle w:val="afff"/>
        <w:spacing w:after="0" w:line="240" w:lineRule="auto"/>
        <w:ind w:left="540" w:firstLine="240"/>
      </w:pPr>
      <w:r>
        <w:t xml:space="preserve">If selected, </w:t>
      </w:r>
      <w:r>
        <w:rPr>
          <w:color w:val="C00000"/>
        </w:rPr>
        <w:t>the invoice will be sent directly to status “In public auction”</w:t>
      </w:r>
    </w:p>
    <w:p w14:paraId="7357E1BB" w14:textId="77777777" w:rsidR="00693C6B" w:rsidRDefault="00693C6B" w:rsidP="00693C6B">
      <w:pPr>
        <w:pStyle w:val="afff"/>
        <w:spacing w:after="0" w:line="240" w:lineRule="auto"/>
        <w:ind w:left="540" w:firstLine="240"/>
      </w:pPr>
      <w:r>
        <w:t>Invoices from “In public auction” status can be seen by VPBank and by investors (buyers).</w:t>
      </w:r>
    </w:p>
    <w:p w14:paraId="0D7BAE9C" w14:textId="77777777" w:rsidR="00693C6B" w:rsidRDefault="00693C6B" w:rsidP="00693C6B">
      <w:pPr>
        <w:pStyle w:val="afff"/>
        <w:spacing w:after="0" w:line="240" w:lineRule="auto"/>
        <w:ind w:left="780"/>
      </w:pPr>
    </w:p>
    <w:p w14:paraId="5CE64AE5" w14:textId="77777777" w:rsidR="00693C6B" w:rsidRDefault="00693C6B" w:rsidP="00927897">
      <w:pPr>
        <w:pStyle w:val="affe"/>
        <w:numPr>
          <w:ilvl w:val="1"/>
          <w:numId w:val="136"/>
        </w:numPr>
        <w:spacing w:line="240" w:lineRule="auto"/>
        <w:ind w:firstLineChars="0"/>
        <w:rPr>
          <w:rFonts w:ascii="Calibri" w:hAnsi="Calibri"/>
          <w:sz w:val="22"/>
          <w:szCs w:val="22"/>
        </w:rPr>
      </w:pPr>
      <w:r>
        <w:rPr>
          <w:rFonts w:ascii="Calibri" w:hAnsi="Calibri"/>
          <w:b/>
          <w:sz w:val="22"/>
          <w:szCs w:val="22"/>
        </w:rPr>
        <w:t>Option 4:</w:t>
      </w:r>
      <w:r>
        <w:rPr>
          <w:rFonts w:ascii="Calibri" w:hAnsi="Calibri"/>
          <w:sz w:val="22"/>
          <w:szCs w:val="22"/>
        </w:rPr>
        <w:t xml:space="preserve"> Keep with VPBank</w:t>
      </w:r>
    </w:p>
    <w:p w14:paraId="09D42430" w14:textId="77777777" w:rsidR="00693C6B" w:rsidRDefault="00693C6B" w:rsidP="00693C6B">
      <w:pPr>
        <w:pStyle w:val="afff"/>
        <w:spacing w:after="0" w:line="240" w:lineRule="auto"/>
        <w:ind w:left="810"/>
      </w:pPr>
      <w:r>
        <w:t xml:space="preserve">If selected, </w:t>
      </w:r>
      <w:r>
        <w:rPr>
          <w:color w:val="C00000"/>
        </w:rPr>
        <w:t>the invoice will be sent to status “in VPBank auction” and marked with no bid placed.</w:t>
      </w:r>
    </w:p>
    <w:p w14:paraId="2A7CF59E" w14:textId="77777777" w:rsidR="00693C6B" w:rsidRDefault="00693C6B" w:rsidP="00693C6B">
      <w:pPr>
        <w:pStyle w:val="afff"/>
        <w:tabs>
          <w:tab w:val="left" w:pos="810"/>
        </w:tabs>
        <w:spacing w:after="0" w:line="240" w:lineRule="auto"/>
        <w:ind w:left="540"/>
      </w:pPr>
      <w:r>
        <w:tab/>
        <w:t>Maximum TAT for “In VPBank auction” status: 48 h</w:t>
      </w:r>
    </w:p>
    <w:p w14:paraId="16E7805F" w14:textId="77777777" w:rsidR="00693C6B" w:rsidRDefault="00693C6B" w:rsidP="00693C6B">
      <w:pPr>
        <w:pStyle w:val="afff"/>
        <w:tabs>
          <w:tab w:val="left" w:pos="810"/>
        </w:tabs>
        <w:spacing w:after="0" w:line="240" w:lineRule="auto"/>
        <w:ind w:left="810"/>
        <w:rPr>
          <w:color w:val="C00000"/>
        </w:rPr>
      </w:pPr>
      <w:r>
        <w:rPr>
          <w:color w:val="C00000"/>
        </w:rPr>
        <w:t>After 48 h system changes automatically invoice status from “In VPBank auction” to “In public auction”.</w:t>
      </w:r>
    </w:p>
    <w:p w14:paraId="4A348B69"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33" w:name="_Toc388610274"/>
      <w:bookmarkStart w:id="934" w:name="_Toc388454034"/>
      <w:bookmarkStart w:id="935" w:name="_Toc390432044"/>
      <w:r>
        <w:rPr>
          <w:rFonts w:ascii="Calibri" w:eastAsia="SimSun" w:hAnsi="Calibri" w:cs="Courier New"/>
          <w:b/>
          <w:bCs/>
          <w:color w:val="1F497D"/>
          <w:sz w:val="22"/>
          <w:szCs w:val="21"/>
        </w:rPr>
        <w:t>Business rules</w:t>
      </w:r>
      <w:bookmarkEnd w:id="933"/>
      <w:bookmarkEnd w:id="934"/>
      <w:bookmarkEnd w:id="935"/>
    </w:p>
    <w:p w14:paraId="5CD51F3F" w14:textId="77777777" w:rsidR="00693C6B" w:rsidRDefault="00693C6B" w:rsidP="00927897">
      <w:pPr>
        <w:pStyle w:val="affe"/>
        <w:numPr>
          <w:ilvl w:val="0"/>
          <w:numId w:val="146"/>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List of invoice statuses:</w:t>
      </w:r>
    </w:p>
    <w:p w14:paraId="771CA77F" w14:textId="77777777" w:rsidR="00693C6B" w:rsidRDefault="00693C6B" w:rsidP="00927897">
      <w:pPr>
        <w:numPr>
          <w:ilvl w:val="1"/>
          <w:numId w:val="147"/>
        </w:numPr>
        <w:rPr>
          <w:rFonts w:ascii="Calibri" w:hAnsi="Calibri"/>
        </w:rPr>
      </w:pPr>
      <w:r>
        <w:rPr>
          <w:rFonts w:ascii="Calibri" w:hAnsi="Calibri"/>
          <w:color w:val="C00000"/>
        </w:rPr>
        <w:t>“To auction”</w:t>
      </w:r>
      <w:r>
        <w:rPr>
          <w:rFonts w:ascii="Calibri" w:hAnsi="Calibri"/>
        </w:rPr>
        <w:t xml:space="preserve"> all invoices sent to auction after verification</w:t>
      </w:r>
    </w:p>
    <w:p w14:paraId="2152BDC2" w14:textId="77777777" w:rsidR="00693C6B" w:rsidRDefault="00693C6B" w:rsidP="00927897">
      <w:pPr>
        <w:numPr>
          <w:ilvl w:val="1"/>
          <w:numId w:val="147"/>
        </w:numPr>
        <w:rPr>
          <w:rFonts w:ascii="Calibri" w:hAnsi="Calibri"/>
        </w:rPr>
      </w:pPr>
      <w:r>
        <w:rPr>
          <w:rFonts w:ascii="Calibri" w:hAnsi="Calibri"/>
          <w:color w:val="C00000"/>
        </w:rPr>
        <w:t>“In VPBank auction”</w:t>
      </w:r>
      <w:r>
        <w:rPr>
          <w:rFonts w:ascii="Calibri" w:hAnsi="Calibri"/>
        </w:rPr>
        <w:t xml:space="preserve"> all invoices for which VPBank placed a bid (less than 48 h TAT); all invoices for which VPBank accepted Ready to sell (less than 48 h TAT); all invoices for which VPBank decided to Keep with VPBank (less than 48 h TAT)</w:t>
      </w:r>
    </w:p>
    <w:p w14:paraId="7E467073" w14:textId="77777777" w:rsidR="00693C6B" w:rsidRDefault="00693C6B" w:rsidP="00927897">
      <w:pPr>
        <w:numPr>
          <w:ilvl w:val="1"/>
          <w:numId w:val="147"/>
        </w:numPr>
        <w:rPr>
          <w:rFonts w:ascii="Calibri" w:hAnsi="Calibri"/>
        </w:rPr>
      </w:pPr>
      <w:r>
        <w:rPr>
          <w:rFonts w:ascii="Calibri" w:hAnsi="Calibri"/>
          <w:color w:val="C00000"/>
        </w:rPr>
        <w:t>“In public auction”</w:t>
      </w:r>
      <w:r>
        <w:rPr>
          <w:rFonts w:ascii="Calibri" w:hAnsi="Calibri"/>
        </w:rPr>
        <w:t xml:space="preserve"> all invoices sent by VPBank directly to investors and all invoices which stayed in status “In VPBank auction” and TAT 48 h expired </w:t>
      </w:r>
    </w:p>
    <w:p w14:paraId="6F54D5B9" w14:textId="77777777" w:rsidR="00693C6B" w:rsidRDefault="00693C6B" w:rsidP="00927897">
      <w:pPr>
        <w:numPr>
          <w:ilvl w:val="1"/>
          <w:numId w:val="147"/>
        </w:numPr>
        <w:rPr>
          <w:rFonts w:ascii="Calibri" w:hAnsi="Calibri"/>
          <w:sz w:val="22"/>
          <w:szCs w:val="22"/>
        </w:rPr>
      </w:pPr>
      <w:r>
        <w:rPr>
          <w:rFonts w:ascii="Calibri" w:hAnsi="Calibri"/>
          <w:color w:val="C00000"/>
          <w:sz w:val="22"/>
          <w:szCs w:val="22"/>
        </w:rPr>
        <w:t>“Auction closed – transaction signed”</w:t>
      </w:r>
      <w:r>
        <w:rPr>
          <w:rFonts w:ascii="Calibri" w:hAnsi="Calibri"/>
          <w:sz w:val="22"/>
          <w:szCs w:val="22"/>
        </w:rPr>
        <w:t xml:space="preserve"> all invoices for which Seller accepted bid and used e-signature for signing Sub-contract</w:t>
      </w:r>
    </w:p>
    <w:p w14:paraId="2498146B" w14:textId="77777777" w:rsidR="00693C6B" w:rsidRDefault="00693C6B" w:rsidP="00927897">
      <w:pPr>
        <w:numPr>
          <w:ilvl w:val="1"/>
          <w:numId w:val="147"/>
        </w:numPr>
        <w:spacing w:after="120"/>
        <w:ind w:left="806"/>
        <w:contextualSpacing/>
        <w:rPr>
          <w:rFonts w:ascii="Calibri" w:hAnsi="Calibri"/>
          <w:color w:val="C00000"/>
          <w:sz w:val="22"/>
          <w:szCs w:val="22"/>
        </w:rPr>
      </w:pPr>
      <w:r>
        <w:rPr>
          <w:rFonts w:ascii="Calibri" w:hAnsi="Calibri"/>
          <w:color w:val="C00000"/>
          <w:sz w:val="22"/>
          <w:szCs w:val="22"/>
        </w:rPr>
        <w:t xml:space="preserve">“Auction closed – waiting for signature” </w:t>
      </w:r>
      <w:r>
        <w:rPr>
          <w:rFonts w:ascii="Calibri" w:hAnsi="Calibri"/>
          <w:sz w:val="22"/>
          <w:szCs w:val="22"/>
        </w:rPr>
        <w:t>all invoices for which Seller accepted bid but he has to go to VPBank Branch for signing the Sub-contract</w:t>
      </w:r>
    </w:p>
    <w:p w14:paraId="79540A3C" w14:textId="77777777" w:rsidR="00693C6B" w:rsidRDefault="00693C6B" w:rsidP="00927897">
      <w:pPr>
        <w:pStyle w:val="affe"/>
        <w:numPr>
          <w:ilvl w:val="0"/>
          <w:numId w:val="146"/>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All invoices from status “In VPBank auction” will be automatically transferred to status “In public auction” after TAT 48 h.</w:t>
      </w:r>
    </w:p>
    <w:p w14:paraId="281996EF" w14:textId="77777777" w:rsidR="00693C6B" w:rsidRDefault="00693C6B" w:rsidP="00927897">
      <w:pPr>
        <w:pStyle w:val="affe"/>
        <w:numPr>
          <w:ilvl w:val="0"/>
          <w:numId w:val="146"/>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System will run daily report for invoices with TAT 24 h in status “In VPBank auction”</w:t>
      </w:r>
    </w:p>
    <w:p w14:paraId="78C02178" w14:textId="77777777" w:rsidR="00693C6B" w:rsidRDefault="00693C6B" w:rsidP="00927897">
      <w:pPr>
        <w:pStyle w:val="affe"/>
        <w:numPr>
          <w:ilvl w:val="0"/>
          <w:numId w:val="146"/>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 xml:space="preserve">Anytime for “In VPBank auction” and “In public auction” statuses, VPBank can place bids. </w:t>
      </w:r>
    </w:p>
    <w:p w14:paraId="7DD0DFD7"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36" w:name="_Toc388610275"/>
      <w:bookmarkStart w:id="937" w:name="_Toc388454035"/>
      <w:bookmarkStart w:id="938" w:name="_Toc390432045"/>
      <w:r>
        <w:rPr>
          <w:rFonts w:ascii="Calibri" w:eastAsia="SimSun" w:hAnsi="Calibri" w:cs="Courier New"/>
          <w:b/>
          <w:bCs/>
          <w:color w:val="1F497D"/>
          <w:sz w:val="22"/>
          <w:szCs w:val="21"/>
        </w:rPr>
        <w:t>Inputs and outputs</w:t>
      </w:r>
      <w:bookmarkEnd w:id="936"/>
      <w:bookmarkEnd w:id="937"/>
      <w:bookmarkEnd w:id="938"/>
    </w:p>
    <w:p w14:paraId="512846FF" w14:textId="77777777" w:rsidR="00693C6B" w:rsidRDefault="00693C6B" w:rsidP="00693C6B"/>
    <w:p w14:paraId="11388346" w14:textId="77777777" w:rsidR="00693C6B" w:rsidRDefault="00693C6B" w:rsidP="00927897">
      <w:pPr>
        <w:pStyle w:val="1"/>
        <w:numPr>
          <w:ilvl w:val="0"/>
          <w:numId w:val="33"/>
        </w:numPr>
        <w:tabs>
          <w:tab w:val="clear" w:pos="432"/>
          <w:tab w:val="num" w:pos="540"/>
        </w:tabs>
        <w:spacing w:before="120" w:after="120" w:line="240" w:lineRule="auto"/>
        <w:rPr>
          <w:rFonts w:ascii="Calibri" w:eastAsia="SimSun" w:hAnsi="Calibri" w:cs="Courier New"/>
          <w:b/>
          <w:color w:val="1F497D"/>
          <w:sz w:val="24"/>
          <w:szCs w:val="21"/>
        </w:rPr>
      </w:pPr>
      <w:bookmarkStart w:id="939" w:name="_Toc388610276"/>
      <w:bookmarkStart w:id="940" w:name="_Toc390432046"/>
      <w:r>
        <w:rPr>
          <w:rFonts w:ascii="Calibri" w:eastAsia="SimSun" w:hAnsi="Calibri" w:cs="Courier New"/>
          <w:b/>
          <w:color w:val="1F497D"/>
          <w:sz w:val="24"/>
          <w:szCs w:val="21"/>
        </w:rPr>
        <w:t>Auction for investors</w:t>
      </w:r>
      <w:bookmarkEnd w:id="939"/>
      <w:bookmarkEnd w:id="940"/>
    </w:p>
    <w:p w14:paraId="4010D7B7"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41" w:name="_Toc388610277"/>
      <w:bookmarkStart w:id="942" w:name="_Toc390432047"/>
      <w:r>
        <w:rPr>
          <w:rFonts w:ascii="Calibri" w:eastAsia="SimSun" w:hAnsi="Calibri" w:cs="Courier New"/>
          <w:b/>
          <w:bCs/>
          <w:color w:val="1F497D"/>
          <w:sz w:val="22"/>
          <w:szCs w:val="21"/>
        </w:rPr>
        <w:t>Function description</w:t>
      </w:r>
      <w:bookmarkEnd w:id="941"/>
      <w:bookmarkEnd w:id="942"/>
    </w:p>
    <w:p w14:paraId="613065AA" w14:textId="77777777" w:rsidR="00693C6B" w:rsidRDefault="00693C6B" w:rsidP="00693C6B">
      <w:pPr>
        <w:rPr>
          <w:rFonts w:ascii="Calibri" w:hAnsi="Calibri"/>
          <w:sz w:val="22"/>
          <w:szCs w:val="22"/>
        </w:rPr>
      </w:pPr>
      <w:r>
        <w:rPr>
          <w:rFonts w:ascii="Calibri" w:hAnsi="Calibri"/>
          <w:sz w:val="22"/>
          <w:szCs w:val="22"/>
        </w:rPr>
        <w:t>Auction can be open for investors by VPBank manually and directly from “To auction” status to “In public auction” status or automatically after 48 h TAT, if no transaction was concluded with VPBank.</w:t>
      </w:r>
    </w:p>
    <w:p w14:paraId="18B910F6" w14:textId="77777777" w:rsidR="00693C6B" w:rsidRDefault="00693C6B" w:rsidP="00693C6B">
      <w:pPr>
        <w:rPr>
          <w:rFonts w:ascii="Calibri" w:hAnsi="Calibri"/>
          <w:sz w:val="22"/>
          <w:szCs w:val="22"/>
        </w:rPr>
      </w:pPr>
      <w:r>
        <w:rPr>
          <w:rFonts w:ascii="Calibri" w:hAnsi="Calibri"/>
          <w:sz w:val="22"/>
          <w:szCs w:val="22"/>
        </w:rPr>
        <w:t>Invoices from “In public auction” status can be seen by VPBank and by investors (buyers) and both can place bids. Seller has to accept best bid for auction to be closed.</w:t>
      </w:r>
    </w:p>
    <w:p w14:paraId="0ECC7DEB"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43" w:name="_Toc388610278"/>
      <w:bookmarkStart w:id="944" w:name="_Toc390432048"/>
      <w:r>
        <w:rPr>
          <w:rFonts w:ascii="Calibri" w:eastAsia="SimSun" w:hAnsi="Calibri" w:cs="Courier New"/>
          <w:b/>
          <w:bCs/>
          <w:color w:val="1F497D"/>
          <w:sz w:val="22"/>
          <w:szCs w:val="21"/>
        </w:rPr>
        <w:t>Operation Process</w:t>
      </w:r>
      <w:bookmarkEnd w:id="943"/>
      <w:bookmarkEnd w:id="944"/>
    </w:p>
    <w:p w14:paraId="56075DF6" w14:textId="77777777" w:rsidR="00693C6B" w:rsidRDefault="00FA4C37" w:rsidP="00693C6B">
      <w:r>
        <w:rPr>
          <w:noProof/>
        </w:rPr>
        <w:drawing>
          <wp:inline distT="0" distB="0" distL="0" distR="0" wp14:anchorId="73C89ABE" wp14:editId="71E54E87">
            <wp:extent cx="5760720" cy="6563360"/>
            <wp:effectExtent l="0" t="0" r="5080" b="0"/>
            <wp:docPr id="52" name="图片 52" descr="Auction for inve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ction for investor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6563360"/>
                    </a:xfrm>
                    <a:prstGeom prst="rect">
                      <a:avLst/>
                    </a:prstGeom>
                    <a:noFill/>
                    <a:ln>
                      <a:noFill/>
                    </a:ln>
                  </pic:spPr>
                </pic:pic>
              </a:graphicData>
            </a:graphic>
          </wp:inline>
        </w:drawing>
      </w:r>
    </w:p>
    <w:p w14:paraId="73AC8C0B" w14:textId="77777777" w:rsidR="00693C6B" w:rsidRDefault="00693C6B" w:rsidP="00693C6B"/>
    <w:p w14:paraId="3D856E7E"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45" w:name="_Toc388610279"/>
      <w:bookmarkStart w:id="946" w:name="_Toc390432049"/>
      <w:r>
        <w:rPr>
          <w:rFonts w:ascii="Calibri" w:eastAsia="SimSun" w:hAnsi="Calibri" w:cs="Courier New"/>
          <w:b/>
          <w:bCs/>
          <w:color w:val="1F497D"/>
          <w:sz w:val="22"/>
          <w:szCs w:val="21"/>
        </w:rPr>
        <w:t>Process description</w:t>
      </w:r>
      <w:bookmarkEnd w:id="945"/>
      <w:bookmarkEnd w:id="946"/>
    </w:p>
    <w:p w14:paraId="42ECB236" w14:textId="77777777" w:rsidR="00693C6B" w:rsidRDefault="00693C6B" w:rsidP="00927897">
      <w:pPr>
        <w:pStyle w:val="affe"/>
        <w:numPr>
          <w:ilvl w:val="0"/>
          <w:numId w:val="148"/>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Auction is open for investors</w:t>
      </w:r>
    </w:p>
    <w:p w14:paraId="0D7DA4AD" w14:textId="77777777" w:rsidR="00693C6B" w:rsidRDefault="00693C6B" w:rsidP="00927897">
      <w:pPr>
        <w:pStyle w:val="afff"/>
        <w:numPr>
          <w:ilvl w:val="1"/>
          <w:numId w:val="148"/>
        </w:numPr>
        <w:spacing w:after="120" w:line="240" w:lineRule="auto"/>
      </w:pPr>
      <w:r>
        <w:t xml:space="preserve">Auction can be open for investors by VPBank manually and directly from “To auction” status to “In public auction” status </w:t>
      </w:r>
    </w:p>
    <w:p w14:paraId="28233945" w14:textId="77777777" w:rsidR="00693C6B" w:rsidRDefault="00693C6B" w:rsidP="00927897">
      <w:pPr>
        <w:pStyle w:val="afff"/>
        <w:numPr>
          <w:ilvl w:val="1"/>
          <w:numId w:val="148"/>
        </w:numPr>
        <w:spacing w:after="120" w:line="240" w:lineRule="auto"/>
      </w:pPr>
      <w:r>
        <w:t>Auction can be open for investors automatically after 48 h TAT, if no transaction was concluded with VPBank</w:t>
      </w:r>
    </w:p>
    <w:p w14:paraId="6A58DD49" w14:textId="77777777" w:rsidR="00693C6B" w:rsidRDefault="00693C6B" w:rsidP="00927897">
      <w:pPr>
        <w:pStyle w:val="affe"/>
        <w:numPr>
          <w:ilvl w:val="0"/>
          <w:numId w:val="148"/>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VPBank place bid</w:t>
      </w:r>
    </w:p>
    <w:p w14:paraId="6E2E35D3" w14:textId="77777777" w:rsidR="00693C6B" w:rsidRDefault="00693C6B" w:rsidP="00927897">
      <w:pPr>
        <w:pStyle w:val="afff"/>
        <w:numPr>
          <w:ilvl w:val="1"/>
          <w:numId w:val="149"/>
        </w:numPr>
        <w:spacing w:after="120" w:line="240" w:lineRule="auto"/>
      </w:pPr>
      <w:r>
        <w:t>VPBank can see complete profile of the invoice (internal interface)</w:t>
      </w:r>
    </w:p>
    <w:p w14:paraId="7DD3C69A" w14:textId="77777777" w:rsidR="00693C6B" w:rsidRDefault="00693C6B" w:rsidP="00927897">
      <w:pPr>
        <w:pStyle w:val="afff"/>
        <w:numPr>
          <w:ilvl w:val="1"/>
          <w:numId w:val="149"/>
        </w:numPr>
        <w:spacing w:after="120" w:line="240" w:lineRule="auto"/>
      </w:pPr>
      <w:r>
        <w:t>For placing bid VPBank will follow the same process as mentioned above within 1. Auction for VPBank</w:t>
      </w:r>
    </w:p>
    <w:p w14:paraId="4076F1F7" w14:textId="77777777" w:rsidR="00693C6B" w:rsidRDefault="00693C6B" w:rsidP="00927897">
      <w:pPr>
        <w:pStyle w:val="afff"/>
        <w:numPr>
          <w:ilvl w:val="1"/>
          <w:numId w:val="149"/>
        </w:numPr>
        <w:spacing w:after="120" w:line="240" w:lineRule="auto"/>
      </w:pPr>
      <w:r>
        <w:t xml:space="preserve">VPBank can only place better bids than the existing bids </w:t>
      </w:r>
    </w:p>
    <w:p w14:paraId="2E2D597D" w14:textId="77777777" w:rsidR="00693C6B" w:rsidRDefault="00693C6B" w:rsidP="00927897">
      <w:pPr>
        <w:pStyle w:val="affe"/>
        <w:numPr>
          <w:ilvl w:val="0"/>
          <w:numId w:val="148"/>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Investors place bid</w:t>
      </w:r>
    </w:p>
    <w:p w14:paraId="1CCED233" w14:textId="77777777" w:rsidR="00693C6B" w:rsidRDefault="00693C6B" w:rsidP="00927897">
      <w:pPr>
        <w:pStyle w:val="afff"/>
        <w:numPr>
          <w:ilvl w:val="0"/>
          <w:numId w:val="150"/>
        </w:numPr>
        <w:spacing w:after="120" w:line="240" w:lineRule="auto"/>
      </w:pPr>
      <w:r>
        <w:t xml:space="preserve">Investors (in UI) can see following details: </w:t>
      </w:r>
    </w:p>
    <w:p w14:paraId="4562B46F" w14:textId="77777777" w:rsidR="00693C6B" w:rsidRDefault="00693C6B" w:rsidP="00693C6B">
      <w:pPr>
        <w:pBdr>
          <w:top w:val="single" w:sz="4" w:space="1" w:color="auto"/>
          <w:left w:val="single" w:sz="4" w:space="4" w:color="auto"/>
          <w:bottom w:val="single" w:sz="4" w:space="1" w:color="auto"/>
          <w:right w:val="single" w:sz="4" w:space="4" w:color="auto"/>
        </w:pBdr>
        <w:spacing w:after="120"/>
        <w:ind w:left="540" w:firstLine="240"/>
        <w:rPr>
          <w:rFonts w:ascii="Calibri" w:hAnsi="Calibri"/>
          <w:i/>
          <w:sz w:val="22"/>
          <w:szCs w:val="22"/>
        </w:rPr>
      </w:pPr>
      <w:r>
        <w:rPr>
          <w:rFonts w:ascii="Calibri" w:hAnsi="Calibri"/>
          <w:i/>
          <w:sz w:val="22"/>
          <w:szCs w:val="22"/>
        </w:rPr>
        <w:t>Invoice Profile</w:t>
      </w:r>
    </w:p>
    <w:p w14:paraId="76B0F238" w14:textId="77777777" w:rsidR="00693C6B" w:rsidRDefault="00693C6B" w:rsidP="00927897">
      <w:pPr>
        <w:pStyle w:val="afff"/>
        <w:numPr>
          <w:ilvl w:val="0"/>
          <w:numId w:val="151"/>
        </w:numPr>
        <w:spacing w:after="120" w:line="240" w:lineRule="auto"/>
        <w:ind w:left="1166"/>
      </w:pPr>
      <w:r>
        <w:t>Invoice ID</w:t>
      </w:r>
    </w:p>
    <w:p w14:paraId="7D493DC2" w14:textId="77777777" w:rsidR="00693C6B" w:rsidRDefault="00693C6B" w:rsidP="00927897">
      <w:pPr>
        <w:pStyle w:val="afff"/>
        <w:numPr>
          <w:ilvl w:val="0"/>
          <w:numId w:val="151"/>
        </w:numPr>
        <w:spacing w:after="120" w:line="240" w:lineRule="auto"/>
        <w:ind w:left="1166"/>
      </w:pPr>
      <w:r>
        <w:t>Industry of Debtor</w:t>
      </w:r>
    </w:p>
    <w:p w14:paraId="7DD33F92" w14:textId="77777777" w:rsidR="00693C6B" w:rsidRDefault="00693C6B" w:rsidP="00927897">
      <w:pPr>
        <w:pStyle w:val="afff"/>
        <w:numPr>
          <w:ilvl w:val="0"/>
          <w:numId w:val="151"/>
        </w:numPr>
        <w:spacing w:after="120" w:line="240" w:lineRule="auto"/>
        <w:ind w:left="1166"/>
      </w:pPr>
      <w:r>
        <w:t>Size of Debtor</w:t>
      </w:r>
    </w:p>
    <w:p w14:paraId="2C3ACD3C" w14:textId="77777777" w:rsidR="00693C6B" w:rsidRDefault="00693C6B" w:rsidP="00927897">
      <w:pPr>
        <w:pStyle w:val="afff"/>
        <w:numPr>
          <w:ilvl w:val="0"/>
          <w:numId w:val="151"/>
        </w:numPr>
        <w:spacing w:after="120" w:line="240" w:lineRule="auto"/>
        <w:ind w:left="1166"/>
      </w:pPr>
      <w:r>
        <w:t>Invoice amount</w:t>
      </w:r>
    </w:p>
    <w:p w14:paraId="66E040C0" w14:textId="77777777" w:rsidR="00693C6B" w:rsidRDefault="00693C6B" w:rsidP="00927897">
      <w:pPr>
        <w:pStyle w:val="afff"/>
        <w:numPr>
          <w:ilvl w:val="0"/>
          <w:numId w:val="151"/>
        </w:numPr>
        <w:spacing w:after="120" w:line="240" w:lineRule="auto"/>
        <w:ind w:left="1166"/>
      </w:pPr>
      <w:r>
        <w:t>Remaining term</w:t>
      </w:r>
    </w:p>
    <w:p w14:paraId="4420EA4E" w14:textId="77777777" w:rsidR="00693C6B" w:rsidRDefault="00693C6B" w:rsidP="00927897">
      <w:pPr>
        <w:pStyle w:val="afff"/>
        <w:numPr>
          <w:ilvl w:val="0"/>
          <w:numId w:val="151"/>
        </w:numPr>
        <w:spacing w:after="120" w:line="240" w:lineRule="auto"/>
        <w:ind w:left="1166"/>
      </w:pPr>
      <w:r>
        <w:t>Ready to sell (advance %, interest %)</w:t>
      </w:r>
    </w:p>
    <w:p w14:paraId="3DC98309" w14:textId="77777777" w:rsidR="00693C6B" w:rsidRDefault="00693C6B" w:rsidP="00693C6B">
      <w:pPr>
        <w:pBdr>
          <w:top w:val="single" w:sz="4" w:space="1" w:color="auto"/>
          <w:left w:val="single" w:sz="4" w:space="4" w:color="auto"/>
          <w:bottom w:val="single" w:sz="4" w:space="1" w:color="auto"/>
          <w:right w:val="single" w:sz="4" w:space="4" w:color="auto"/>
        </w:pBdr>
        <w:spacing w:after="120"/>
        <w:ind w:left="540" w:firstLine="270"/>
        <w:rPr>
          <w:rFonts w:ascii="Calibri" w:hAnsi="Calibri"/>
          <w:i/>
          <w:sz w:val="22"/>
          <w:szCs w:val="22"/>
        </w:rPr>
      </w:pPr>
      <w:r>
        <w:rPr>
          <w:rFonts w:ascii="Calibri" w:hAnsi="Calibri"/>
          <w:i/>
          <w:sz w:val="22"/>
          <w:szCs w:val="22"/>
        </w:rPr>
        <w:t>Market profile</w:t>
      </w:r>
    </w:p>
    <w:p w14:paraId="76B4BBCB" w14:textId="77777777" w:rsidR="00693C6B" w:rsidRDefault="00693C6B" w:rsidP="00927897">
      <w:pPr>
        <w:pStyle w:val="afff"/>
        <w:numPr>
          <w:ilvl w:val="0"/>
          <w:numId w:val="151"/>
        </w:numPr>
        <w:spacing w:after="120" w:line="240" w:lineRule="auto"/>
      </w:pPr>
      <w:r>
        <w:t>Minimum price (advance %, interest %)</w:t>
      </w:r>
    </w:p>
    <w:p w14:paraId="0E955E8C" w14:textId="77777777" w:rsidR="00693C6B" w:rsidRDefault="00693C6B" w:rsidP="00927897">
      <w:pPr>
        <w:pStyle w:val="afff"/>
        <w:numPr>
          <w:ilvl w:val="0"/>
          <w:numId w:val="151"/>
        </w:numPr>
        <w:spacing w:after="120" w:line="240" w:lineRule="auto"/>
      </w:pPr>
      <w:r>
        <w:t>Market index rate (advance %, interest %)</w:t>
      </w:r>
    </w:p>
    <w:p w14:paraId="1358E7D2" w14:textId="77777777" w:rsidR="00693C6B" w:rsidRDefault="00693C6B" w:rsidP="00927897">
      <w:pPr>
        <w:pStyle w:val="afff"/>
        <w:numPr>
          <w:ilvl w:val="0"/>
          <w:numId w:val="151"/>
        </w:numPr>
        <w:spacing w:after="120" w:line="240" w:lineRule="auto"/>
      </w:pPr>
      <w:r>
        <w:t xml:space="preserve">Previous bids (advance %, interest %) – </w:t>
      </w:r>
      <w:r>
        <w:rPr>
          <w:i/>
        </w:rPr>
        <w:t>only if existing</w:t>
      </w:r>
    </w:p>
    <w:p w14:paraId="54C2174A" w14:textId="77777777" w:rsidR="00693C6B" w:rsidRDefault="00693C6B" w:rsidP="00693C6B">
      <w:pPr>
        <w:pBdr>
          <w:top w:val="single" w:sz="4" w:space="1" w:color="auto"/>
          <w:left w:val="single" w:sz="4" w:space="4" w:color="auto"/>
          <w:bottom w:val="single" w:sz="4" w:space="1" w:color="auto"/>
          <w:right w:val="single" w:sz="4" w:space="4" w:color="auto"/>
        </w:pBdr>
        <w:ind w:left="540" w:firstLine="270"/>
        <w:rPr>
          <w:rFonts w:ascii="Calibri" w:hAnsi="Calibri"/>
          <w:i/>
          <w:sz w:val="22"/>
          <w:szCs w:val="22"/>
        </w:rPr>
      </w:pPr>
      <w:r>
        <w:rPr>
          <w:rFonts w:ascii="Calibri" w:hAnsi="Calibri"/>
          <w:i/>
          <w:sz w:val="22"/>
          <w:szCs w:val="22"/>
        </w:rPr>
        <w:t>“Place bid” key: Advance %, Interest %</w:t>
      </w:r>
    </w:p>
    <w:p w14:paraId="35044DF8" w14:textId="77777777" w:rsidR="00693C6B" w:rsidRDefault="00693C6B" w:rsidP="00693C6B">
      <w:pPr>
        <w:pStyle w:val="afff"/>
        <w:spacing w:after="0" w:line="240" w:lineRule="auto"/>
        <w:ind w:left="0"/>
        <w:rPr>
          <w:i/>
        </w:rPr>
      </w:pPr>
    </w:p>
    <w:p w14:paraId="01300601" w14:textId="77777777" w:rsidR="00693C6B" w:rsidRDefault="00693C6B" w:rsidP="00693C6B">
      <w:pPr>
        <w:pStyle w:val="afff"/>
        <w:pBdr>
          <w:top w:val="single" w:sz="4" w:space="1" w:color="auto"/>
          <w:left w:val="single" w:sz="4" w:space="4" w:color="auto"/>
          <w:bottom w:val="single" w:sz="4" w:space="1" w:color="auto"/>
          <w:right w:val="single" w:sz="4" w:space="4" w:color="auto"/>
        </w:pBdr>
        <w:spacing w:after="120" w:line="240" w:lineRule="auto"/>
        <w:ind w:left="540" w:firstLine="270"/>
        <w:rPr>
          <w:i/>
        </w:rPr>
      </w:pPr>
      <w:r>
        <w:rPr>
          <w:i/>
        </w:rPr>
        <w:t>“Accept Ready to sell” key</w:t>
      </w:r>
    </w:p>
    <w:p w14:paraId="2A62FED9" w14:textId="77777777" w:rsidR="00693C6B" w:rsidRDefault="00693C6B" w:rsidP="00927897">
      <w:pPr>
        <w:numPr>
          <w:ilvl w:val="0"/>
          <w:numId w:val="150"/>
        </w:numPr>
        <w:spacing w:after="120"/>
        <w:rPr>
          <w:rFonts w:ascii="Calibri" w:hAnsi="Calibri"/>
          <w:sz w:val="22"/>
          <w:szCs w:val="22"/>
        </w:rPr>
      </w:pPr>
      <w:r>
        <w:rPr>
          <w:rFonts w:ascii="Calibri" w:hAnsi="Calibri"/>
          <w:sz w:val="22"/>
          <w:szCs w:val="22"/>
        </w:rPr>
        <w:t xml:space="preserve">Investors should be able to see </w:t>
      </w:r>
      <w:r>
        <w:rPr>
          <w:rFonts w:ascii="Calibri" w:hAnsi="Calibri"/>
          <w:i/>
          <w:sz w:val="22"/>
          <w:szCs w:val="22"/>
        </w:rPr>
        <w:t>Invoice profile</w:t>
      </w:r>
      <w:r>
        <w:rPr>
          <w:rFonts w:ascii="Calibri" w:hAnsi="Calibri"/>
          <w:sz w:val="22"/>
          <w:szCs w:val="22"/>
        </w:rPr>
        <w:t xml:space="preserve"> and </w:t>
      </w:r>
      <w:r>
        <w:rPr>
          <w:rFonts w:ascii="Calibri" w:hAnsi="Calibri"/>
          <w:i/>
          <w:sz w:val="22"/>
          <w:szCs w:val="22"/>
        </w:rPr>
        <w:t>Market profile</w:t>
      </w:r>
      <w:r>
        <w:rPr>
          <w:rFonts w:ascii="Calibri" w:hAnsi="Calibri"/>
          <w:sz w:val="22"/>
          <w:szCs w:val="22"/>
        </w:rPr>
        <w:t xml:space="preserve"> on the left side of the screen and </w:t>
      </w:r>
      <w:r>
        <w:rPr>
          <w:rFonts w:ascii="Calibri" w:hAnsi="Calibri"/>
          <w:i/>
          <w:sz w:val="22"/>
          <w:szCs w:val="22"/>
        </w:rPr>
        <w:t>Place a bid and Accept Ready to sell</w:t>
      </w:r>
      <w:r>
        <w:rPr>
          <w:rFonts w:ascii="Calibri" w:hAnsi="Calibri"/>
          <w:sz w:val="22"/>
          <w:szCs w:val="22"/>
        </w:rPr>
        <w:t xml:space="preserve"> on the right of the screen.</w:t>
      </w:r>
    </w:p>
    <w:p w14:paraId="32D7A44C" w14:textId="77777777" w:rsidR="00693C6B" w:rsidRDefault="00693C6B" w:rsidP="00927897">
      <w:pPr>
        <w:numPr>
          <w:ilvl w:val="0"/>
          <w:numId w:val="150"/>
        </w:numPr>
        <w:spacing w:after="120"/>
        <w:rPr>
          <w:rFonts w:ascii="Calibri" w:hAnsi="Calibri"/>
          <w:sz w:val="22"/>
          <w:szCs w:val="22"/>
        </w:rPr>
      </w:pPr>
      <w:r>
        <w:rPr>
          <w:rFonts w:ascii="Calibri" w:hAnsi="Calibri"/>
          <w:sz w:val="22"/>
          <w:szCs w:val="22"/>
        </w:rPr>
        <w:t>Investors can only place better bids than the existing bids</w:t>
      </w:r>
    </w:p>
    <w:p w14:paraId="15C6D84F"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864FE9F"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2588C02A"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A40D567"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74478CD8"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77F33A68"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49149AA5"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367D9751"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B22BD12"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4EBC0952"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1EBE67F5" w14:textId="77777777" w:rsidR="00693C6B" w:rsidRDefault="00693C6B" w:rsidP="00927897">
      <w:pPr>
        <w:pStyle w:val="affe"/>
        <w:numPr>
          <w:ilvl w:val="0"/>
          <w:numId w:val="148"/>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Investors accept Ready to Sell</w:t>
      </w:r>
    </w:p>
    <w:p w14:paraId="09A6DB54" w14:textId="77777777" w:rsidR="00693C6B" w:rsidRDefault="00FA4C37" w:rsidP="00693C6B">
      <w:pPr>
        <w:pStyle w:val="affe"/>
        <w:spacing w:line="240" w:lineRule="auto"/>
        <w:ind w:firstLineChars="0" w:firstLine="0"/>
        <w:rPr>
          <w:rFonts w:ascii="Calibri" w:hAnsi="Calibri" w:cs="Arial"/>
          <w:bCs/>
          <w:color w:val="000000"/>
          <w:sz w:val="22"/>
          <w:szCs w:val="22"/>
          <w:lang w:val="en-US"/>
        </w:rPr>
      </w:pPr>
      <w:r>
        <w:rPr>
          <w:rFonts w:ascii="Calibri" w:hAnsi="Calibri" w:cs="Arial"/>
          <w:bCs/>
          <w:noProof/>
          <w:color w:val="000000"/>
          <w:sz w:val="22"/>
          <w:szCs w:val="22"/>
          <w:lang w:val="en-US" w:eastAsia="zh-CN"/>
        </w:rPr>
        <w:drawing>
          <wp:inline distT="0" distB="0" distL="0" distR="0" wp14:anchorId="05027347" wp14:editId="4A0D235D">
            <wp:extent cx="5831840" cy="4714240"/>
            <wp:effectExtent l="0" t="0" r="10160" b="10160"/>
            <wp:docPr id="53" name="图片 53" descr="Auc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uction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1840" cy="4714240"/>
                    </a:xfrm>
                    <a:prstGeom prst="rect">
                      <a:avLst/>
                    </a:prstGeom>
                    <a:noFill/>
                    <a:ln>
                      <a:noFill/>
                    </a:ln>
                  </pic:spPr>
                </pic:pic>
              </a:graphicData>
            </a:graphic>
          </wp:inline>
        </w:drawing>
      </w:r>
    </w:p>
    <w:p w14:paraId="6138D744" w14:textId="77777777" w:rsidR="00693C6B" w:rsidRDefault="00693C6B" w:rsidP="00927897">
      <w:pPr>
        <w:pStyle w:val="afff"/>
        <w:numPr>
          <w:ilvl w:val="1"/>
          <w:numId w:val="148"/>
        </w:numPr>
        <w:spacing w:after="120" w:line="240" w:lineRule="auto"/>
        <w:ind w:left="810" w:hanging="390"/>
      </w:pPr>
      <w:r>
        <w:rPr>
          <w:color w:val="C00000"/>
        </w:rPr>
        <w:t>When accepting Ready to sell the system will automatically take Advance % = Ready to Sell, Interest % = Ready to Sell</w:t>
      </w:r>
    </w:p>
    <w:p w14:paraId="5CA73CEB" w14:textId="77777777" w:rsidR="00693C6B" w:rsidRDefault="00693C6B" w:rsidP="00927897">
      <w:pPr>
        <w:pStyle w:val="afff"/>
        <w:numPr>
          <w:ilvl w:val="1"/>
          <w:numId w:val="148"/>
        </w:numPr>
        <w:spacing w:after="0" w:line="240" w:lineRule="auto"/>
        <w:rPr>
          <w:color w:val="C00000"/>
        </w:rPr>
      </w:pPr>
      <w:r>
        <w:t>Once “Accept Ready to sell” is submitted, system generates automatically Sub-contract (1 doc. Page, content should be defined by VPB, Sub-contract will capture financing amount and interest%)</w:t>
      </w:r>
    </w:p>
    <w:p w14:paraId="16D8EED2" w14:textId="77777777" w:rsidR="00693C6B" w:rsidRDefault="00693C6B" w:rsidP="00927897">
      <w:pPr>
        <w:pStyle w:val="afff"/>
        <w:numPr>
          <w:ilvl w:val="1"/>
          <w:numId w:val="148"/>
        </w:numPr>
        <w:spacing w:after="0" w:line="240" w:lineRule="auto"/>
      </w:pPr>
      <w:r>
        <w:t>Investor has 2 options:</w:t>
      </w:r>
    </w:p>
    <w:p w14:paraId="1B4EB3E6" w14:textId="77777777" w:rsidR="00693C6B" w:rsidRDefault="00693C6B" w:rsidP="00927897">
      <w:pPr>
        <w:pStyle w:val="afff"/>
        <w:numPr>
          <w:ilvl w:val="3"/>
          <w:numId w:val="152"/>
        </w:numPr>
        <w:spacing w:after="0" w:line="240" w:lineRule="auto"/>
        <w:ind w:left="1170" w:hanging="360"/>
      </w:pPr>
      <w:r>
        <w:t>Use e-signature for transaction validation</w:t>
      </w:r>
    </w:p>
    <w:p w14:paraId="35584E94" w14:textId="77777777" w:rsidR="00693C6B" w:rsidRDefault="00693C6B" w:rsidP="00693C6B">
      <w:pPr>
        <w:pStyle w:val="afff"/>
        <w:spacing w:after="0" w:line="240" w:lineRule="auto"/>
        <w:ind w:left="1890"/>
      </w:pPr>
      <w:r>
        <w:t>If Investor chooses e-signature, a new window will be opened showing the Sub-contract document</w:t>
      </w:r>
    </w:p>
    <w:p w14:paraId="17CB5D4F" w14:textId="77777777" w:rsidR="00693C6B" w:rsidRDefault="00693C6B" w:rsidP="00693C6B">
      <w:pPr>
        <w:pStyle w:val="afff"/>
        <w:spacing w:after="0" w:line="240" w:lineRule="auto"/>
        <w:ind w:left="1890"/>
      </w:pPr>
      <w:r>
        <w:t xml:space="preserve">Investor has to check the box </w:t>
      </w:r>
      <w:r>
        <w:rPr>
          <w:b/>
          <w:i/>
        </w:rPr>
        <w:t>Agree</w:t>
      </w:r>
      <w:r>
        <w:rPr>
          <w:b/>
        </w:rPr>
        <w:t xml:space="preserve">, </w:t>
      </w:r>
      <w:r>
        <w:t>if he agrees with the Sub-contract terms</w:t>
      </w:r>
    </w:p>
    <w:p w14:paraId="6FC7557F" w14:textId="77777777" w:rsidR="00693C6B" w:rsidRDefault="00693C6B" w:rsidP="00693C6B">
      <w:pPr>
        <w:pStyle w:val="afff"/>
        <w:spacing w:after="0" w:line="240" w:lineRule="auto"/>
        <w:ind w:left="1890"/>
      </w:pPr>
      <w:r>
        <w:t xml:space="preserve">After submitting </w:t>
      </w:r>
      <w:r>
        <w:rPr>
          <w:b/>
          <w:i/>
        </w:rPr>
        <w:t>Agree</w:t>
      </w:r>
      <w:r>
        <w:t>, Investor will be redirected to the e-signature page</w:t>
      </w:r>
    </w:p>
    <w:p w14:paraId="4D27D303" w14:textId="77777777" w:rsidR="00693C6B" w:rsidRDefault="00693C6B" w:rsidP="00693C6B">
      <w:pPr>
        <w:pStyle w:val="afff"/>
        <w:spacing w:after="0" w:line="240" w:lineRule="auto"/>
        <w:ind w:left="1890"/>
      </w:pPr>
      <w:r>
        <w:t>After e-signature is submitted system should be able to capture that Sub-contract is signed by Investor</w:t>
      </w:r>
      <w:r>
        <w:rPr>
          <w:color w:val="C00000"/>
        </w:rPr>
        <w:t xml:space="preserve"> – transaction signed by Buyer</w:t>
      </w:r>
    </w:p>
    <w:p w14:paraId="0BD6E6E5" w14:textId="77777777" w:rsidR="00693C6B" w:rsidRDefault="00693C6B" w:rsidP="00693C6B">
      <w:pPr>
        <w:pStyle w:val="afff"/>
        <w:spacing w:after="0" w:line="240" w:lineRule="auto"/>
        <w:ind w:left="1890"/>
        <w:rPr>
          <w:color w:val="C00000"/>
        </w:rPr>
      </w:pPr>
      <w:r>
        <w:rPr>
          <w:color w:val="C00000"/>
        </w:rPr>
        <w:t>Invoice will be sent to the status “Auction closed”</w:t>
      </w:r>
    </w:p>
    <w:p w14:paraId="4E6499A3" w14:textId="77777777" w:rsidR="00693C6B" w:rsidRDefault="00693C6B" w:rsidP="00927897">
      <w:pPr>
        <w:pStyle w:val="afff"/>
        <w:numPr>
          <w:ilvl w:val="3"/>
          <w:numId w:val="152"/>
        </w:numPr>
        <w:spacing w:after="0" w:line="240" w:lineRule="auto"/>
        <w:ind w:left="1170" w:hanging="360"/>
      </w:pPr>
      <w:r>
        <w:t>Sign transaction in VPBank Branch</w:t>
      </w:r>
    </w:p>
    <w:p w14:paraId="0466CFC5" w14:textId="77777777" w:rsidR="00693C6B" w:rsidRDefault="00693C6B" w:rsidP="00693C6B">
      <w:pPr>
        <w:pStyle w:val="afff"/>
        <w:spacing w:after="0" w:line="240" w:lineRule="auto"/>
        <w:ind w:left="1890"/>
      </w:pPr>
      <w:r>
        <w:t>If Investor chooses to sign the Sub-contract, a new window will be displayed with the following content:</w:t>
      </w:r>
    </w:p>
    <w:p w14:paraId="773D6BF7" w14:textId="77777777" w:rsidR="00693C6B" w:rsidRDefault="00693C6B" w:rsidP="00693C6B">
      <w:pPr>
        <w:pStyle w:val="afff"/>
        <w:spacing w:after="0" w:line="240" w:lineRule="auto"/>
        <w:ind w:left="1890"/>
      </w:pPr>
      <w:r>
        <w:t>“In order to validate your transaction and proceed to disbursement, please visit the closest VPBank Branch, in maximum 2 days.”</w:t>
      </w:r>
    </w:p>
    <w:p w14:paraId="0A63D3CD" w14:textId="77777777" w:rsidR="00693C6B" w:rsidRDefault="00693C6B" w:rsidP="00693C6B">
      <w:pPr>
        <w:pStyle w:val="afff"/>
        <w:spacing w:after="0" w:line="240" w:lineRule="auto"/>
        <w:ind w:left="1890"/>
        <w:rPr>
          <w:color w:val="C00000"/>
        </w:rPr>
      </w:pPr>
      <w:r>
        <w:rPr>
          <w:color w:val="C00000"/>
        </w:rPr>
        <w:t>Invoice will be sent to the status “Auction closed”</w:t>
      </w:r>
    </w:p>
    <w:p w14:paraId="32C116B2" w14:textId="77777777" w:rsidR="00693C6B" w:rsidRDefault="00693C6B" w:rsidP="00927897">
      <w:pPr>
        <w:pStyle w:val="afff"/>
        <w:numPr>
          <w:ilvl w:val="1"/>
          <w:numId w:val="148"/>
        </w:numPr>
        <w:spacing w:after="0" w:line="240" w:lineRule="auto"/>
        <w:rPr>
          <w:color w:val="C00000"/>
        </w:rPr>
      </w:pPr>
      <w:r>
        <w:t xml:space="preserve">System automatically sends out notification to Seller (sms/e-mail) informing on “Ready to Sell” accepted and </w:t>
      </w:r>
      <w:r>
        <w:rPr>
          <w:color w:val="C00000"/>
        </w:rPr>
        <w:t>Auction closed</w:t>
      </w:r>
      <w:r>
        <w:t>, disbursement will start, e-signature required.</w:t>
      </w:r>
    </w:p>
    <w:p w14:paraId="34907F7C" w14:textId="77777777" w:rsidR="00693C6B" w:rsidRDefault="00693C6B" w:rsidP="00693C6B">
      <w:pPr>
        <w:pStyle w:val="afff"/>
        <w:spacing w:after="0" w:line="240" w:lineRule="auto"/>
        <w:ind w:left="810"/>
      </w:pPr>
      <w:r>
        <w:t>After ready to sell accepted by Investor, when Seller signs in on the platform he will be automatically redirected to the “After auction” page, “Ready to sell accepted” sub-page, where seller can see the accepted ready to sell.</w:t>
      </w:r>
    </w:p>
    <w:p w14:paraId="26778334" w14:textId="77777777" w:rsidR="00693C6B" w:rsidRDefault="00693C6B" w:rsidP="00693C6B">
      <w:pPr>
        <w:pStyle w:val="afff"/>
        <w:spacing w:after="0" w:line="240" w:lineRule="auto"/>
        <w:ind w:left="810"/>
      </w:pPr>
      <w:r>
        <w:t>Seller has 2 options:</w:t>
      </w:r>
    </w:p>
    <w:p w14:paraId="51F11C7C" w14:textId="77777777" w:rsidR="00693C6B" w:rsidRDefault="00693C6B" w:rsidP="00927897">
      <w:pPr>
        <w:pStyle w:val="afff"/>
        <w:numPr>
          <w:ilvl w:val="0"/>
          <w:numId w:val="143"/>
        </w:numPr>
        <w:spacing w:after="0" w:line="240" w:lineRule="auto"/>
      </w:pPr>
      <w:r>
        <w:t>Use e-signature for transaction validation</w:t>
      </w:r>
    </w:p>
    <w:p w14:paraId="29DE9C89" w14:textId="77777777" w:rsidR="00693C6B" w:rsidRDefault="00693C6B" w:rsidP="00693C6B">
      <w:pPr>
        <w:pStyle w:val="afff"/>
        <w:spacing w:after="0" w:line="240" w:lineRule="auto"/>
        <w:ind w:left="1890"/>
      </w:pPr>
      <w:r>
        <w:t>If Seller chooses e-signature, a new window will be opened showing the Sub-contract document</w:t>
      </w:r>
    </w:p>
    <w:p w14:paraId="5C28054A" w14:textId="77777777" w:rsidR="00693C6B" w:rsidRDefault="00693C6B" w:rsidP="00693C6B">
      <w:pPr>
        <w:pStyle w:val="afff"/>
        <w:spacing w:after="0" w:line="240" w:lineRule="auto"/>
        <w:ind w:left="1890"/>
      </w:pPr>
      <w:r>
        <w:t xml:space="preserve">Seller has to check the box </w:t>
      </w:r>
      <w:r>
        <w:rPr>
          <w:b/>
          <w:i/>
        </w:rPr>
        <w:t>Agree</w:t>
      </w:r>
      <w:r>
        <w:rPr>
          <w:b/>
        </w:rPr>
        <w:t xml:space="preserve">, </w:t>
      </w:r>
      <w:r>
        <w:t>if he agrees with the Sub-contract terms</w:t>
      </w:r>
    </w:p>
    <w:p w14:paraId="065FD9B4" w14:textId="77777777" w:rsidR="00693C6B" w:rsidRDefault="00693C6B" w:rsidP="00693C6B">
      <w:pPr>
        <w:pStyle w:val="afff"/>
        <w:spacing w:after="0" w:line="240" w:lineRule="auto"/>
        <w:ind w:left="1890"/>
      </w:pPr>
      <w:r>
        <w:t xml:space="preserve">After submitting </w:t>
      </w:r>
      <w:r>
        <w:rPr>
          <w:b/>
          <w:i/>
        </w:rPr>
        <w:t>Agree</w:t>
      </w:r>
      <w:r>
        <w:t>, Seller will be redirected to the e-signature page</w:t>
      </w:r>
    </w:p>
    <w:p w14:paraId="262F7E7F" w14:textId="77777777" w:rsidR="00693C6B" w:rsidRDefault="00693C6B" w:rsidP="00693C6B">
      <w:pPr>
        <w:pStyle w:val="afff"/>
        <w:spacing w:after="0" w:line="240" w:lineRule="auto"/>
        <w:ind w:left="1890"/>
      </w:pPr>
      <w:r>
        <w:t xml:space="preserve">After e-signature is submitted system should be able to capture that Sub-contract is signed </w:t>
      </w:r>
    </w:p>
    <w:p w14:paraId="07149925" w14:textId="77777777" w:rsidR="00693C6B" w:rsidRDefault="00693C6B" w:rsidP="00693C6B">
      <w:pPr>
        <w:pStyle w:val="afff"/>
        <w:spacing w:after="0" w:line="240" w:lineRule="auto"/>
        <w:ind w:left="1890"/>
        <w:rPr>
          <w:color w:val="C00000"/>
        </w:rPr>
      </w:pPr>
      <w:r>
        <w:rPr>
          <w:color w:val="C00000"/>
        </w:rPr>
        <w:t>Invoice will be sent to the status “Auction closed – transaction signed”</w:t>
      </w:r>
    </w:p>
    <w:p w14:paraId="3C43CD19" w14:textId="77777777" w:rsidR="00693C6B" w:rsidRDefault="00693C6B" w:rsidP="00927897">
      <w:pPr>
        <w:pStyle w:val="afff"/>
        <w:numPr>
          <w:ilvl w:val="0"/>
          <w:numId w:val="143"/>
        </w:numPr>
        <w:spacing w:after="0" w:line="240" w:lineRule="auto"/>
      </w:pPr>
      <w:r>
        <w:t>Sign transaction in VPBank Branch</w:t>
      </w:r>
    </w:p>
    <w:p w14:paraId="10201BD1" w14:textId="77777777" w:rsidR="00693C6B" w:rsidRDefault="00693C6B" w:rsidP="00693C6B">
      <w:pPr>
        <w:pStyle w:val="afff"/>
        <w:spacing w:after="0" w:line="240" w:lineRule="auto"/>
        <w:ind w:left="1890"/>
      </w:pPr>
      <w:r>
        <w:t>If Seller chooses to sign the Sub-contract, a new window will be displayed with the following content:</w:t>
      </w:r>
    </w:p>
    <w:p w14:paraId="3AD7CB56" w14:textId="77777777" w:rsidR="00693C6B" w:rsidRDefault="00693C6B" w:rsidP="00693C6B">
      <w:pPr>
        <w:pStyle w:val="afff"/>
        <w:spacing w:after="0" w:line="240" w:lineRule="auto"/>
        <w:ind w:left="1890"/>
      </w:pPr>
      <w:r>
        <w:t>“In order to validate your transaction and proceed to disbursement, please visit the closest VPBank Branch, in maximum 2 days.”</w:t>
      </w:r>
    </w:p>
    <w:p w14:paraId="03A074BE" w14:textId="77777777" w:rsidR="00693C6B" w:rsidRDefault="00693C6B" w:rsidP="00693C6B">
      <w:pPr>
        <w:pStyle w:val="afff"/>
        <w:spacing w:after="120" w:line="240" w:lineRule="auto"/>
        <w:ind w:left="810"/>
      </w:pPr>
      <w:r>
        <w:rPr>
          <w:color w:val="C00000"/>
        </w:rPr>
        <w:t xml:space="preserve">          Invoice will be sent to the status “Auction closed – waiting for signature”</w:t>
      </w:r>
    </w:p>
    <w:p w14:paraId="3DAB4FFA" w14:textId="77777777" w:rsidR="00693C6B" w:rsidRDefault="00693C6B" w:rsidP="00927897">
      <w:pPr>
        <w:pStyle w:val="affe"/>
        <w:numPr>
          <w:ilvl w:val="1"/>
          <w:numId w:val="148"/>
        </w:numPr>
        <w:spacing w:line="240" w:lineRule="auto"/>
        <w:ind w:left="915" w:firstLineChars="0"/>
        <w:rPr>
          <w:rFonts w:ascii="Calibri" w:hAnsi="Calibri" w:cs="Arial"/>
          <w:bCs/>
          <w:color w:val="000000"/>
          <w:sz w:val="22"/>
          <w:szCs w:val="22"/>
          <w:lang w:val="en-US"/>
        </w:rPr>
      </w:pPr>
      <w:r>
        <w:rPr>
          <w:rFonts w:ascii="Calibri" w:hAnsi="Calibri" w:cs="Arial"/>
          <w:bCs/>
          <w:color w:val="000000"/>
          <w:sz w:val="22"/>
          <w:szCs w:val="22"/>
          <w:lang w:val="en-US"/>
        </w:rPr>
        <w:t xml:space="preserve">During the Disbursement process both Seller’s and Investor’s signatures will be verified. </w:t>
      </w:r>
    </w:p>
    <w:p w14:paraId="7027F113" w14:textId="77777777" w:rsidR="00693C6B" w:rsidRDefault="00693C6B" w:rsidP="00927897">
      <w:pPr>
        <w:pStyle w:val="affe"/>
        <w:numPr>
          <w:ilvl w:val="1"/>
          <w:numId w:val="148"/>
        </w:numPr>
        <w:spacing w:line="240" w:lineRule="auto"/>
        <w:ind w:left="915" w:firstLineChars="0"/>
        <w:rPr>
          <w:rFonts w:ascii="Calibri" w:hAnsi="Calibri" w:cs="Arial"/>
          <w:bCs/>
          <w:color w:val="000000"/>
          <w:sz w:val="22"/>
          <w:szCs w:val="22"/>
          <w:lang w:val="en-US"/>
        </w:rPr>
      </w:pPr>
      <w:r>
        <w:rPr>
          <w:rFonts w:ascii="Calibri" w:hAnsi="Calibri" w:cs="Arial"/>
          <w:bCs/>
          <w:color w:val="000000"/>
          <w:sz w:val="22"/>
          <w:szCs w:val="22"/>
          <w:lang w:val="en-US"/>
        </w:rPr>
        <w:t>Disbursement process sets rules for the situation that Investor/ Seller don’t provide their signature (e-signature, signature in Branch)</w:t>
      </w:r>
    </w:p>
    <w:p w14:paraId="47585C24"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23D39CD5"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834635C"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5CD47AF0"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5E7D4412"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6A93C30"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2576A228"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53378C28"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1508BA25"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0AD9C83B"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5FE3280B"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28841912"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p>
    <w:p w14:paraId="6EC290AB" w14:textId="77777777" w:rsidR="00693C6B" w:rsidRDefault="00693C6B" w:rsidP="00927897">
      <w:pPr>
        <w:pStyle w:val="affe"/>
        <w:numPr>
          <w:ilvl w:val="0"/>
          <w:numId w:val="148"/>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Investors place bid</w:t>
      </w:r>
    </w:p>
    <w:p w14:paraId="3934D4C0" w14:textId="77777777" w:rsidR="00693C6B" w:rsidRDefault="00FA4C37" w:rsidP="00693C6B">
      <w:pPr>
        <w:pStyle w:val="affe"/>
        <w:spacing w:line="240" w:lineRule="auto"/>
        <w:ind w:firstLineChars="0" w:firstLine="0"/>
        <w:rPr>
          <w:rFonts w:ascii="Calibri" w:hAnsi="Calibri" w:cs="Arial"/>
          <w:bCs/>
          <w:color w:val="000000"/>
          <w:sz w:val="22"/>
          <w:szCs w:val="22"/>
          <w:lang w:val="en-US"/>
        </w:rPr>
      </w:pPr>
      <w:r>
        <w:rPr>
          <w:rFonts w:ascii="Calibri" w:hAnsi="Calibri" w:cs="Arial"/>
          <w:bCs/>
          <w:noProof/>
          <w:color w:val="000000"/>
          <w:sz w:val="22"/>
          <w:szCs w:val="22"/>
          <w:lang w:val="en-US" w:eastAsia="zh-CN"/>
        </w:rPr>
        <w:drawing>
          <wp:inline distT="0" distB="0" distL="0" distR="0" wp14:anchorId="751285F1" wp14:editId="62A9629D">
            <wp:extent cx="5760720" cy="5232400"/>
            <wp:effectExtent l="0" t="0" r="5080" b="0"/>
            <wp:docPr id="54" name="图片 54" descr="Auction investor b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uction investor bi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5232400"/>
                    </a:xfrm>
                    <a:prstGeom prst="rect">
                      <a:avLst/>
                    </a:prstGeom>
                    <a:noFill/>
                    <a:ln>
                      <a:noFill/>
                    </a:ln>
                  </pic:spPr>
                </pic:pic>
              </a:graphicData>
            </a:graphic>
          </wp:inline>
        </w:drawing>
      </w:r>
    </w:p>
    <w:p w14:paraId="3AD2A17E" w14:textId="77777777" w:rsidR="00693C6B" w:rsidRDefault="00693C6B" w:rsidP="00693C6B">
      <w:pPr>
        <w:pStyle w:val="afff"/>
        <w:spacing w:after="120" w:line="240" w:lineRule="auto"/>
        <w:ind w:left="810" w:hanging="360"/>
      </w:pPr>
      <w:r>
        <w:t xml:space="preserve">A.  Conditions for </w:t>
      </w:r>
      <w:r>
        <w:rPr>
          <w:i/>
        </w:rPr>
        <w:t>“Place bid”</w:t>
      </w:r>
    </w:p>
    <w:p w14:paraId="3D8A2D26" w14:textId="77777777" w:rsidR="00693C6B" w:rsidRDefault="00693C6B" w:rsidP="00693C6B">
      <w:pPr>
        <w:pStyle w:val="afff"/>
        <w:spacing w:after="0" w:line="240" w:lineRule="auto"/>
        <w:ind w:left="900" w:hanging="450"/>
        <w:rPr>
          <w:color w:val="C00000"/>
        </w:rPr>
      </w:pPr>
      <w:r>
        <w:rPr>
          <w:color w:val="C00000"/>
        </w:rPr>
        <w:t>Advance% ≠ Ready to sell advance%, Interest ≠ Ready to sell interest</w:t>
      </w:r>
    </w:p>
    <w:p w14:paraId="78F2E47E" w14:textId="77777777" w:rsidR="00693C6B" w:rsidRDefault="00693C6B" w:rsidP="00693C6B">
      <w:pPr>
        <w:pStyle w:val="afff"/>
        <w:spacing w:after="0" w:line="240" w:lineRule="auto"/>
        <w:ind w:left="900" w:hanging="450"/>
        <w:rPr>
          <w:color w:val="C00000"/>
        </w:rPr>
      </w:pPr>
      <w:r>
        <w:rPr>
          <w:color w:val="C00000"/>
        </w:rPr>
        <w:t>Advance% &gt; Minimum price advance%, Interest &lt; Minimum price interest%</w:t>
      </w:r>
    </w:p>
    <w:p w14:paraId="19349FE0" w14:textId="77777777" w:rsidR="00693C6B" w:rsidRDefault="00693C6B" w:rsidP="00693C6B">
      <w:pPr>
        <w:pStyle w:val="afff"/>
        <w:spacing w:after="0" w:line="240" w:lineRule="auto"/>
        <w:ind w:left="900" w:hanging="450"/>
        <w:rPr>
          <w:color w:val="C00000"/>
        </w:rPr>
      </w:pPr>
      <w:r>
        <w:rPr>
          <w:color w:val="C00000"/>
        </w:rPr>
        <w:t>Advance % &lt; 90%, Interest &gt; 0%</w:t>
      </w:r>
    </w:p>
    <w:p w14:paraId="12E60FA5" w14:textId="77777777" w:rsidR="00693C6B" w:rsidRDefault="00693C6B" w:rsidP="00693C6B">
      <w:pPr>
        <w:pStyle w:val="afff"/>
        <w:spacing w:after="0" w:line="240" w:lineRule="auto"/>
        <w:ind w:left="900" w:hanging="450"/>
        <w:rPr>
          <w:b/>
          <w:color w:val="C00000"/>
        </w:rPr>
      </w:pPr>
      <w:r>
        <w:rPr>
          <w:b/>
          <w:color w:val="C00000"/>
        </w:rPr>
        <w:t>Advance % &gt; previous bids Advance %, Interest ≤ previous bids Interest %</w:t>
      </w:r>
    </w:p>
    <w:p w14:paraId="1EF2FA6B" w14:textId="77777777" w:rsidR="00693C6B" w:rsidRDefault="00693C6B" w:rsidP="00693C6B">
      <w:pPr>
        <w:pStyle w:val="affe"/>
        <w:spacing w:line="240" w:lineRule="auto"/>
        <w:ind w:left="870" w:firstLineChars="0" w:hanging="450"/>
        <w:rPr>
          <w:rFonts w:ascii="Calibri" w:hAnsi="Calibri" w:cs="Arial"/>
          <w:bCs/>
          <w:color w:val="000000"/>
          <w:sz w:val="22"/>
          <w:szCs w:val="22"/>
          <w:lang w:val="en-US"/>
        </w:rPr>
      </w:pPr>
      <w:r>
        <w:rPr>
          <w:rFonts w:ascii="Calibri" w:hAnsi="Calibri"/>
          <w:b/>
          <w:color w:val="C00000"/>
          <w:sz w:val="22"/>
          <w:szCs w:val="22"/>
        </w:rPr>
        <w:t>Advance % = previous bids Advance %, Interest % &lt; previous bids Interest %</w:t>
      </w:r>
    </w:p>
    <w:p w14:paraId="6A7DADAA"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System sends out notification to Seller (sms/e-mail) informing to check the new bid details on i-Factor platform.</w:t>
      </w:r>
    </w:p>
    <w:p w14:paraId="727C47F1" w14:textId="77777777" w:rsidR="00693C6B" w:rsidRDefault="00693C6B" w:rsidP="00927897">
      <w:pPr>
        <w:numPr>
          <w:ilvl w:val="0"/>
          <w:numId w:val="147"/>
        </w:numPr>
        <w:ind w:left="810"/>
        <w:rPr>
          <w:rFonts w:ascii="Calibri" w:hAnsi="Calibri"/>
          <w:sz w:val="22"/>
          <w:szCs w:val="22"/>
        </w:rPr>
      </w:pPr>
      <w:r>
        <w:rPr>
          <w:rFonts w:ascii="Calibri" w:hAnsi="Calibri"/>
          <w:sz w:val="22"/>
          <w:szCs w:val="22"/>
        </w:rPr>
        <w:t>Seller will have 2 options in UI:</w:t>
      </w:r>
    </w:p>
    <w:p w14:paraId="24E0EC0D" w14:textId="77777777" w:rsidR="00693C6B" w:rsidRDefault="00693C6B" w:rsidP="00927897">
      <w:pPr>
        <w:pStyle w:val="afff"/>
        <w:numPr>
          <w:ilvl w:val="2"/>
          <w:numId w:val="153"/>
        </w:numPr>
        <w:spacing w:after="0" w:line="240" w:lineRule="auto"/>
        <w:ind w:left="1560" w:hanging="720"/>
        <w:rPr>
          <w:i/>
        </w:rPr>
      </w:pPr>
      <w:r>
        <w:rPr>
          <w:i/>
        </w:rPr>
        <w:t>Accept offer</w:t>
      </w:r>
    </w:p>
    <w:p w14:paraId="63CC802B" w14:textId="77777777" w:rsidR="00693C6B" w:rsidRDefault="00693C6B" w:rsidP="00927897">
      <w:pPr>
        <w:pStyle w:val="afff"/>
        <w:numPr>
          <w:ilvl w:val="0"/>
          <w:numId w:val="145"/>
        </w:numPr>
        <w:spacing w:after="0" w:line="240" w:lineRule="auto"/>
        <w:ind w:left="1170"/>
      </w:pPr>
      <w:r>
        <w:t>System generates automatically Sub-contract (1 doc. Page, content should be defined by VPB, Sub-contract will capture financing amount and interest%)</w:t>
      </w:r>
    </w:p>
    <w:p w14:paraId="375DDC78" w14:textId="77777777" w:rsidR="00693C6B" w:rsidRDefault="00693C6B" w:rsidP="00927897">
      <w:pPr>
        <w:pStyle w:val="afff"/>
        <w:numPr>
          <w:ilvl w:val="0"/>
          <w:numId w:val="145"/>
        </w:numPr>
        <w:spacing w:after="0" w:line="240" w:lineRule="auto"/>
        <w:ind w:left="1170"/>
      </w:pPr>
      <w:r>
        <w:t xml:space="preserve">When Seller press button </w:t>
      </w:r>
      <w:r>
        <w:rPr>
          <w:i/>
        </w:rPr>
        <w:t>Accept offer</w:t>
      </w:r>
      <w:r>
        <w:t>, he has 2 options:</w:t>
      </w:r>
    </w:p>
    <w:p w14:paraId="26DFC22F" w14:textId="77777777" w:rsidR="00693C6B" w:rsidRDefault="00693C6B" w:rsidP="00927897">
      <w:pPr>
        <w:pStyle w:val="afff"/>
        <w:numPr>
          <w:ilvl w:val="0"/>
          <w:numId w:val="143"/>
        </w:numPr>
        <w:spacing w:after="0" w:line="240" w:lineRule="auto"/>
      </w:pPr>
      <w:r>
        <w:t>Use e-signature for transaction validation</w:t>
      </w:r>
    </w:p>
    <w:p w14:paraId="71294FB3" w14:textId="77777777" w:rsidR="00693C6B" w:rsidRDefault="00693C6B" w:rsidP="00693C6B">
      <w:pPr>
        <w:pStyle w:val="afff"/>
        <w:spacing w:after="0" w:line="240" w:lineRule="auto"/>
        <w:ind w:left="1890"/>
      </w:pPr>
      <w:r>
        <w:t>If Seller chooses e-signature, a new window will be opened showing the Sub-contract document</w:t>
      </w:r>
    </w:p>
    <w:p w14:paraId="58E382EE" w14:textId="77777777" w:rsidR="00693C6B" w:rsidRDefault="00693C6B" w:rsidP="00693C6B">
      <w:pPr>
        <w:pStyle w:val="afff"/>
        <w:spacing w:after="0" w:line="240" w:lineRule="auto"/>
        <w:ind w:left="1890"/>
      </w:pPr>
      <w:r>
        <w:t xml:space="preserve">Seller has to check the box </w:t>
      </w:r>
      <w:r>
        <w:rPr>
          <w:b/>
          <w:i/>
        </w:rPr>
        <w:t>Agree</w:t>
      </w:r>
      <w:r>
        <w:rPr>
          <w:b/>
        </w:rPr>
        <w:t xml:space="preserve">, </w:t>
      </w:r>
      <w:r>
        <w:t>if he agrees with the Sub-contract terms</w:t>
      </w:r>
    </w:p>
    <w:p w14:paraId="2B22DCDF" w14:textId="77777777" w:rsidR="00693C6B" w:rsidRDefault="00693C6B" w:rsidP="00693C6B">
      <w:pPr>
        <w:pStyle w:val="afff"/>
        <w:spacing w:after="0" w:line="240" w:lineRule="auto"/>
        <w:ind w:left="1890"/>
      </w:pPr>
      <w:r>
        <w:t xml:space="preserve">After submitting </w:t>
      </w:r>
      <w:r>
        <w:rPr>
          <w:b/>
          <w:i/>
        </w:rPr>
        <w:t>Agree</w:t>
      </w:r>
      <w:r>
        <w:t>, Seller will be redirected to the e-signature page</w:t>
      </w:r>
    </w:p>
    <w:p w14:paraId="73802CE0" w14:textId="77777777" w:rsidR="00693C6B" w:rsidRDefault="00693C6B" w:rsidP="00693C6B">
      <w:pPr>
        <w:pStyle w:val="afff"/>
        <w:spacing w:after="0" w:line="240" w:lineRule="auto"/>
        <w:ind w:left="1890"/>
      </w:pPr>
      <w:r>
        <w:t>After e-signature is submitted system should be able to capture that Sub-contract is signed by Seller</w:t>
      </w:r>
    </w:p>
    <w:p w14:paraId="174693B9" w14:textId="77777777" w:rsidR="00693C6B" w:rsidRDefault="00693C6B" w:rsidP="00693C6B">
      <w:pPr>
        <w:pStyle w:val="afff"/>
        <w:spacing w:after="0" w:line="240" w:lineRule="auto"/>
        <w:ind w:left="1890"/>
        <w:rPr>
          <w:color w:val="C00000"/>
        </w:rPr>
      </w:pPr>
      <w:r>
        <w:rPr>
          <w:color w:val="C00000"/>
        </w:rPr>
        <w:t>Invoice will be sent to the status “Auction closed – transaction signed”</w:t>
      </w:r>
    </w:p>
    <w:p w14:paraId="099DEDE9" w14:textId="77777777" w:rsidR="00693C6B" w:rsidRDefault="00693C6B" w:rsidP="00927897">
      <w:pPr>
        <w:pStyle w:val="afff"/>
        <w:numPr>
          <w:ilvl w:val="0"/>
          <w:numId w:val="143"/>
        </w:numPr>
        <w:spacing w:after="0" w:line="240" w:lineRule="auto"/>
      </w:pPr>
      <w:r>
        <w:t>Sign transaction in VPBank Branch</w:t>
      </w:r>
    </w:p>
    <w:p w14:paraId="0ABCC4FC" w14:textId="77777777" w:rsidR="00693C6B" w:rsidRDefault="00693C6B" w:rsidP="00693C6B">
      <w:pPr>
        <w:pStyle w:val="afff"/>
        <w:spacing w:after="0" w:line="240" w:lineRule="auto"/>
        <w:ind w:left="1890"/>
      </w:pPr>
      <w:r>
        <w:t>If Seller chooses to sign the Sub-contract, a new window will be displayed with the following content:</w:t>
      </w:r>
    </w:p>
    <w:p w14:paraId="06DDBA03" w14:textId="77777777" w:rsidR="00693C6B" w:rsidRDefault="00693C6B" w:rsidP="00693C6B">
      <w:pPr>
        <w:pStyle w:val="afff"/>
        <w:spacing w:after="0" w:line="240" w:lineRule="auto"/>
        <w:ind w:left="1890"/>
      </w:pPr>
      <w:r>
        <w:t>“In order to validate your transaction and proceed to disbursement, please visit the closest VPBank Branch, in maximum 2 days.”</w:t>
      </w:r>
    </w:p>
    <w:p w14:paraId="0335BCFE" w14:textId="77777777" w:rsidR="00693C6B" w:rsidRDefault="00693C6B" w:rsidP="00693C6B">
      <w:pPr>
        <w:pStyle w:val="afff"/>
        <w:spacing w:after="0" w:line="240" w:lineRule="auto"/>
        <w:ind w:left="1890"/>
        <w:rPr>
          <w:color w:val="C00000"/>
        </w:rPr>
      </w:pPr>
      <w:r>
        <w:rPr>
          <w:color w:val="C00000"/>
        </w:rPr>
        <w:t>Invoice will be sent to the status “Auction closed – waiting for signature”</w:t>
      </w:r>
    </w:p>
    <w:p w14:paraId="3F9FFCB8"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If Seller accepted offer and signed the transaction system will send notification to Investor, informing on transaction closure and requiring Investor to provide e-Signature</w:t>
      </w:r>
    </w:p>
    <w:p w14:paraId="77AEEB45"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If Seller accepted offer and did not sign the transaction system sends notification to Investor, informing on transaction closure, waiting for Seller’s signature and requiring Investor to provide e-Signature/ signature in VPBank Branch</w:t>
      </w:r>
    </w:p>
    <w:p w14:paraId="0C84B167"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 xml:space="preserve">Investor can use e-signature or sign the Sub-contract in VPBank Branch. </w:t>
      </w:r>
    </w:p>
    <w:p w14:paraId="59966F4B"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 xml:space="preserve">During the Disbursement process both Seller’s and Investor’s signatures will be verified. </w:t>
      </w:r>
    </w:p>
    <w:p w14:paraId="7B3876E5" w14:textId="77777777" w:rsidR="00693C6B" w:rsidRDefault="00693C6B" w:rsidP="00927897">
      <w:pPr>
        <w:pStyle w:val="affe"/>
        <w:numPr>
          <w:ilvl w:val="0"/>
          <w:numId w:val="147"/>
        </w:numPr>
        <w:spacing w:line="240" w:lineRule="auto"/>
        <w:ind w:left="780" w:firstLineChars="0"/>
        <w:rPr>
          <w:rFonts w:ascii="Calibri" w:hAnsi="Calibri" w:cs="Arial"/>
          <w:bCs/>
          <w:color w:val="000000"/>
          <w:sz w:val="22"/>
          <w:szCs w:val="22"/>
          <w:lang w:val="en-US"/>
        </w:rPr>
      </w:pPr>
      <w:r>
        <w:rPr>
          <w:rFonts w:ascii="Calibri" w:hAnsi="Calibri" w:cs="Arial"/>
          <w:bCs/>
          <w:color w:val="000000"/>
          <w:sz w:val="22"/>
          <w:szCs w:val="22"/>
          <w:lang w:val="en-US"/>
        </w:rPr>
        <w:t>Disbursement process sets rules for the situation that Investor/ Seller don’t provide their signature (e-signature, signature in Branch)</w:t>
      </w:r>
    </w:p>
    <w:p w14:paraId="4036298D" w14:textId="77777777" w:rsidR="00693C6B" w:rsidRDefault="00693C6B" w:rsidP="00927897">
      <w:pPr>
        <w:pStyle w:val="afff"/>
        <w:numPr>
          <w:ilvl w:val="2"/>
          <w:numId w:val="153"/>
        </w:numPr>
        <w:spacing w:after="0" w:line="240" w:lineRule="auto"/>
        <w:ind w:left="1560" w:hanging="720"/>
        <w:rPr>
          <w:i/>
        </w:rPr>
      </w:pPr>
      <w:r>
        <w:rPr>
          <w:i/>
        </w:rPr>
        <w:t>Don’t accept offer</w:t>
      </w:r>
    </w:p>
    <w:p w14:paraId="78E4D186" w14:textId="77777777" w:rsidR="00693C6B" w:rsidRDefault="00FA4C37" w:rsidP="00693C6B">
      <w:pPr>
        <w:pStyle w:val="afff"/>
        <w:spacing w:after="0" w:line="240" w:lineRule="auto"/>
        <w:ind w:left="0"/>
        <w:rPr>
          <w:i/>
        </w:rPr>
      </w:pPr>
      <w:r>
        <w:rPr>
          <w:i/>
          <w:noProof/>
          <w:lang w:eastAsia="zh-CN"/>
        </w:rPr>
        <w:drawing>
          <wp:inline distT="0" distB="0" distL="0" distR="0" wp14:anchorId="173908D0" wp14:editId="0213DCFF">
            <wp:extent cx="5760720" cy="3718560"/>
            <wp:effectExtent l="0" t="0" r="5080" b="0"/>
            <wp:docPr id="55" name="图片 55" descr="Auction offer not acce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uction offer not accep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7D46F092" w14:textId="77777777" w:rsidR="00693C6B" w:rsidRDefault="00693C6B" w:rsidP="00927897">
      <w:pPr>
        <w:pStyle w:val="afff"/>
        <w:numPr>
          <w:ilvl w:val="2"/>
          <w:numId w:val="149"/>
        </w:numPr>
        <w:spacing w:after="120" w:line="240" w:lineRule="auto"/>
        <w:ind w:left="1200" w:hanging="360"/>
        <w:rPr>
          <w:color w:val="C00000"/>
        </w:rPr>
      </w:pPr>
      <w:r>
        <w:t xml:space="preserve">If offer not accepted, </w:t>
      </w:r>
      <w:r>
        <w:rPr>
          <w:color w:val="C00000"/>
        </w:rPr>
        <w:t>system keeps automatically invoice statu</w:t>
      </w:r>
      <w:r>
        <w:rPr>
          <w:color w:val="FF0000"/>
        </w:rPr>
        <w:t>s “</w:t>
      </w:r>
      <w:r>
        <w:rPr>
          <w:color w:val="C00000"/>
        </w:rPr>
        <w:t xml:space="preserve">In public auction”, but the first bid placed by VPBank will be marked as not accepted, </w:t>
      </w:r>
      <w:r>
        <w:rPr>
          <w:b/>
          <w:color w:val="C00000"/>
        </w:rPr>
        <w:t>not deleted</w:t>
      </w:r>
      <w:r>
        <w:rPr>
          <w:color w:val="C00000"/>
        </w:rPr>
        <w:t>.</w:t>
      </w:r>
    </w:p>
    <w:p w14:paraId="25880AA6" w14:textId="77777777" w:rsidR="00693C6B" w:rsidRDefault="00693C6B" w:rsidP="00927897">
      <w:pPr>
        <w:pStyle w:val="affe"/>
        <w:numPr>
          <w:ilvl w:val="2"/>
          <w:numId w:val="149"/>
        </w:numPr>
        <w:spacing w:line="240" w:lineRule="auto"/>
        <w:ind w:left="600" w:firstLineChars="0" w:hanging="360"/>
        <w:rPr>
          <w:rFonts w:ascii="Calibri" w:hAnsi="Calibri" w:cs="Arial"/>
          <w:bCs/>
          <w:color w:val="000000"/>
          <w:sz w:val="22"/>
          <w:szCs w:val="22"/>
          <w:lang w:val="en-US"/>
        </w:rPr>
      </w:pPr>
      <w:r>
        <w:rPr>
          <w:rFonts w:ascii="Calibri" w:hAnsi="Calibri" w:cs="Arial"/>
          <w:bCs/>
          <w:color w:val="000000"/>
          <w:sz w:val="22"/>
          <w:szCs w:val="22"/>
          <w:lang w:val="en-US"/>
        </w:rPr>
        <w:t xml:space="preserve">If no transaction is concluded system keeps automatically invoice status “In public auction” for maximum remaining term of 32 days </w:t>
      </w:r>
    </w:p>
    <w:p w14:paraId="6F0D54A6" w14:textId="77777777" w:rsidR="00693C6B" w:rsidRDefault="00693C6B" w:rsidP="00927897">
      <w:pPr>
        <w:pStyle w:val="affe"/>
        <w:numPr>
          <w:ilvl w:val="2"/>
          <w:numId w:val="149"/>
        </w:numPr>
        <w:spacing w:line="240" w:lineRule="auto"/>
        <w:ind w:left="600" w:firstLineChars="0" w:hanging="360"/>
        <w:contextualSpacing/>
        <w:rPr>
          <w:rFonts w:ascii="Calibri" w:hAnsi="Calibri" w:cs="Arial"/>
          <w:bCs/>
          <w:color w:val="000000"/>
          <w:sz w:val="22"/>
          <w:szCs w:val="22"/>
          <w:lang w:val="en-US"/>
        </w:rPr>
      </w:pPr>
      <w:r>
        <w:rPr>
          <w:rFonts w:ascii="Calibri" w:hAnsi="Calibri" w:cs="Arial"/>
          <w:bCs/>
          <w:color w:val="000000"/>
          <w:sz w:val="22"/>
          <w:szCs w:val="22"/>
          <w:lang w:val="en-US"/>
        </w:rPr>
        <w:t>In order to monitor invoice term, system will send out daily report for “In public auction” invoices with remaining term 31 days</w:t>
      </w:r>
    </w:p>
    <w:p w14:paraId="6D75560B"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r>
        <w:rPr>
          <w:rFonts w:ascii="Calibri" w:hAnsi="Calibri" w:cs="Arial"/>
          <w:bCs/>
          <w:color w:val="000000"/>
          <w:sz w:val="22"/>
          <w:szCs w:val="22"/>
          <w:lang w:val="en-US"/>
        </w:rPr>
        <w:t>For invoices accepted to auction on Deviation conditions system will send out daily report for “In public auction” invoices with remaining term 21 days</w:t>
      </w:r>
    </w:p>
    <w:p w14:paraId="4972DA02" w14:textId="77777777" w:rsidR="00693C6B" w:rsidRDefault="00693C6B" w:rsidP="00927897">
      <w:pPr>
        <w:pStyle w:val="affe"/>
        <w:numPr>
          <w:ilvl w:val="2"/>
          <w:numId w:val="149"/>
        </w:numPr>
        <w:spacing w:line="240" w:lineRule="auto"/>
        <w:ind w:left="600" w:firstLineChars="0" w:hanging="360"/>
        <w:contextualSpacing/>
        <w:rPr>
          <w:rFonts w:ascii="Calibri" w:hAnsi="Calibri" w:cs="Arial"/>
          <w:bCs/>
          <w:color w:val="000000"/>
          <w:sz w:val="22"/>
          <w:szCs w:val="22"/>
          <w:lang w:val="en-US"/>
        </w:rPr>
      </w:pPr>
      <w:r>
        <w:rPr>
          <w:rFonts w:ascii="Calibri" w:hAnsi="Calibri" w:cs="Arial"/>
          <w:bCs/>
          <w:color w:val="000000"/>
          <w:sz w:val="22"/>
          <w:szCs w:val="22"/>
          <w:lang w:val="en-US"/>
        </w:rPr>
        <w:t>VPBank can reassess invoices with remaining term 31 days and place final bid before invoice expires</w:t>
      </w:r>
    </w:p>
    <w:p w14:paraId="56225BDD" w14:textId="77777777" w:rsidR="00693C6B" w:rsidRDefault="00693C6B" w:rsidP="00693C6B">
      <w:pPr>
        <w:pStyle w:val="affe"/>
        <w:spacing w:line="240" w:lineRule="auto"/>
        <w:ind w:left="420" w:firstLineChars="0" w:firstLine="0"/>
        <w:rPr>
          <w:rFonts w:ascii="Calibri" w:hAnsi="Calibri" w:cs="Arial"/>
          <w:bCs/>
          <w:color w:val="000000"/>
          <w:sz w:val="22"/>
          <w:szCs w:val="22"/>
          <w:lang w:val="en-US"/>
        </w:rPr>
      </w:pPr>
      <w:r>
        <w:rPr>
          <w:rFonts w:ascii="Calibri" w:hAnsi="Calibri" w:cs="Arial"/>
          <w:bCs/>
          <w:color w:val="000000"/>
          <w:sz w:val="22"/>
          <w:szCs w:val="22"/>
          <w:lang w:val="en-US"/>
        </w:rPr>
        <w:t>For invoices accepted to auction on Deviation conditions VPBank can reassess invoices with remaining term 21 days and place final bid before invoice expires</w:t>
      </w:r>
    </w:p>
    <w:p w14:paraId="7F2AFEA7" w14:textId="77777777" w:rsidR="00693C6B" w:rsidRDefault="00693C6B" w:rsidP="00927897">
      <w:pPr>
        <w:pStyle w:val="affe"/>
        <w:numPr>
          <w:ilvl w:val="2"/>
          <w:numId w:val="149"/>
        </w:numPr>
        <w:spacing w:line="240" w:lineRule="auto"/>
        <w:ind w:left="600" w:firstLineChars="0" w:hanging="360"/>
        <w:rPr>
          <w:rFonts w:ascii="Calibri" w:hAnsi="Calibri" w:cs="Arial"/>
          <w:bCs/>
          <w:color w:val="000000"/>
          <w:sz w:val="22"/>
          <w:szCs w:val="22"/>
          <w:lang w:val="en-US"/>
        </w:rPr>
      </w:pPr>
      <w:r>
        <w:rPr>
          <w:rFonts w:ascii="Calibri" w:hAnsi="Calibri" w:cs="Arial"/>
          <w:bCs/>
          <w:color w:val="000000"/>
          <w:sz w:val="22"/>
          <w:szCs w:val="22"/>
          <w:lang w:val="en-US"/>
        </w:rPr>
        <w:t xml:space="preserve">If no transaction is concluded and the invoice remaining term reaches 32 days or 22 days (for invoices accepted to auction on Deviation conditions) </w:t>
      </w:r>
      <w:r>
        <w:rPr>
          <w:rFonts w:ascii="Calibri" w:hAnsi="Calibri" w:cs="Arial"/>
          <w:bCs/>
          <w:color w:val="C00000"/>
          <w:sz w:val="22"/>
          <w:szCs w:val="22"/>
          <w:lang w:val="en-US"/>
        </w:rPr>
        <w:t>system changes automatically invoice status from “In public auction” to “Invoice expired”</w:t>
      </w:r>
    </w:p>
    <w:p w14:paraId="2F7856E9" w14:textId="77777777" w:rsidR="00693C6B" w:rsidRDefault="00693C6B" w:rsidP="00927897">
      <w:pPr>
        <w:pStyle w:val="affe"/>
        <w:numPr>
          <w:ilvl w:val="2"/>
          <w:numId w:val="149"/>
        </w:numPr>
        <w:spacing w:line="240" w:lineRule="auto"/>
        <w:ind w:left="600" w:firstLineChars="0" w:hanging="360"/>
        <w:rPr>
          <w:rFonts w:ascii="Calibri" w:hAnsi="Calibri" w:cs="Arial"/>
          <w:bCs/>
          <w:color w:val="000000"/>
          <w:sz w:val="22"/>
          <w:szCs w:val="22"/>
          <w:lang w:val="en-US"/>
        </w:rPr>
      </w:pPr>
      <w:r>
        <w:rPr>
          <w:rFonts w:ascii="Calibri" w:hAnsi="Calibri"/>
          <w:sz w:val="22"/>
          <w:szCs w:val="22"/>
        </w:rPr>
        <w:t xml:space="preserve">For “Invoice expired” system sends automatically notification to seller that invoice is not financed and will be delisted </w:t>
      </w:r>
    </w:p>
    <w:p w14:paraId="36AB076E" w14:textId="77777777" w:rsidR="00693C6B" w:rsidRDefault="00693C6B" w:rsidP="00927897">
      <w:pPr>
        <w:pStyle w:val="affe"/>
        <w:numPr>
          <w:ilvl w:val="2"/>
          <w:numId w:val="149"/>
        </w:numPr>
        <w:spacing w:line="240" w:lineRule="auto"/>
        <w:ind w:left="600" w:firstLineChars="0" w:hanging="360"/>
        <w:rPr>
          <w:rFonts w:ascii="Calibri" w:hAnsi="Calibri" w:cs="Arial"/>
          <w:bCs/>
          <w:color w:val="000000"/>
          <w:sz w:val="22"/>
          <w:szCs w:val="22"/>
          <w:lang w:val="en-US"/>
        </w:rPr>
      </w:pPr>
      <w:r>
        <w:rPr>
          <w:rFonts w:ascii="Calibri" w:hAnsi="Calibri"/>
          <w:sz w:val="22"/>
          <w:szCs w:val="22"/>
        </w:rPr>
        <w:t xml:space="preserve">At this point, invoice can be seen </w:t>
      </w:r>
      <w:r>
        <w:rPr>
          <w:rFonts w:ascii="Calibri" w:hAnsi="Calibri"/>
          <w:sz w:val="22"/>
          <w:szCs w:val="22"/>
          <w:lang w:val="en-US"/>
        </w:rPr>
        <w:t xml:space="preserve">only in the Seller’s </w:t>
      </w:r>
      <w:r>
        <w:rPr>
          <w:rFonts w:ascii="Calibri" w:hAnsi="Calibri"/>
          <w:sz w:val="22"/>
          <w:szCs w:val="22"/>
        </w:rPr>
        <w:t>UI</w:t>
      </w:r>
      <w:r>
        <w:rPr>
          <w:rFonts w:ascii="Calibri" w:hAnsi="Calibri"/>
          <w:sz w:val="22"/>
          <w:szCs w:val="22"/>
          <w:lang w:val="en-US"/>
        </w:rPr>
        <w:t xml:space="preserve"> (“After auction” page, “Expired invoices” sub-page)</w:t>
      </w:r>
      <w:r>
        <w:rPr>
          <w:rFonts w:ascii="Calibri" w:hAnsi="Calibri"/>
          <w:sz w:val="22"/>
          <w:szCs w:val="22"/>
        </w:rPr>
        <w:t xml:space="preserve">, </w:t>
      </w:r>
      <w:r>
        <w:rPr>
          <w:rFonts w:ascii="Calibri" w:hAnsi="Calibri"/>
          <w:sz w:val="22"/>
          <w:szCs w:val="22"/>
          <w:lang w:val="en-US"/>
        </w:rPr>
        <w:t>and in the</w:t>
      </w:r>
      <w:r>
        <w:rPr>
          <w:rFonts w:ascii="Calibri" w:hAnsi="Calibri"/>
          <w:sz w:val="22"/>
          <w:szCs w:val="22"/>
        </w:rPr>
        <w:t xml:space="preserve"> VPBank </w:t>
      </w:r>
      <w:r>
        <w:rPr>
          <w:rFonts w:ascii="Calibri" w:hAnsi="Calibri"/>
          <w:sz w:val="22"/>
          <w:szCs w:val="22"/>
          <w:lang w:val="en-US"/>
        </w:rPr>
        <w:t xml:space="preserve">internal interface </w:t>
      </w:r>
      <w:r>
        <w:rPr>
          <w:rFonts w:ascii="Calibri" w:hAnsi="Calibri"/>
          <w:sz w:val="22"/>
          <w:szCs w:val="22"/>
        </w:rPr>
        <w:t>in Seller’s invoices with status “Invoice expired”</w:t>
      </w:r>
    </w:p>
    <w:p w14:paraId="5A48D82F"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47" w:name="_Toc388610280"/>
      <w:bookmarkStart w:id="948" w:name="_Toc390432050"/>
      <w:r>
        <w:rPr>
          <w:rFonts w:ascii="Calibri" w:eastAsia="SimSun" w:hAnsi="Calibri" w:cs="Courier New"/>
          <w:b/>
          <w:bCs/>
          <w:color w:val="1F497D"/>
          <w:sz w:val="22"/>
          <w:szCs w:val="21"/>
        </w:rPr>
        <w:t>Business rules</w:t>
      </w:r>
      <w:bookmarkEnd w:id="947"/>
      <w:bookmarkEnd w:id="948"/>
    </w:p>
    <w:p w14:paraId="379A5905" w14:textId="77777777" w:rsidR="00693C6B" w:rsidRDefault="00693C6B" w:rsidP="00927897">
      <w:pPr>
        <w:numPr>
          <w:ilvl w:val="0"/>
          <w:numId w:val="154"/>
        </w:numPr>
        <w:ind w:left="450" w:hanging="450"/>
        <w:rPr>
          <w:rFonts w:ascii="Calibri" w:hAnsi="Calibri"/>
        </w:rPr>
      </w:pPr>
      <w:r>
        <w:rPr>
          <w:rFonts w:ascii="Calibri" w:hAnsi="Calibri"/>
          <w:sz w:val="22"/>
        </w:rPr>
        <w:t>List of invoice statuses:</w:t>
      </w:r>
      <w:r>
        <w:rPr>
          <w:rFonts w:ascii="Calibri" w:hAnsi="Calibri"/>
        </w:rPr>
        <w:t xml:space="preserve"> </w:t>
      </w:r>
    </w:p>
    <w:p w14:paraId="3755D568" w14:textId="77777777" w:rsidR="00693C6B" w:rsidRDefault="00693C6B" w:rsidP="00927897">
      <w:pPr>
        <w:numPr>
          <w:ilvl w:val="1"/>
          <w:numId w:val="153"/>
        </w:numPr>
        <w:rPr>
          <w:rFonts w:ascii="Calibri" w:hAnsi="Calibri"/>
        </w:rPr>
      </w:pPr>
      <w:r>
        <w:rPr>
          <w:rFonts w:ascii="Calibri" w:hAnsi="Calibri"/>
          <w:color w:val="C00000"/>
        </w:rPr>
        <w:t>“In public auction”</w:t>
      </w:r>
      <w:r>
        <w:rPr>
          <w:rFonts w:ascii="Calibri" w:hAnsi="Calibri"/>
        </w:rPr>
        <w:t xml:space="preserve"> all invoices sent by VPBank directly to investors and all invoices which stayed in status “In VPBank auction” and TAT 48 h expired </w:t>
      </w:r>
    </w:p>
    <w:p w14:paraId="72E8C048" w14:textId="77777777" w:rsidR="00693C6B" w:rsidRDefault="00693C6B" w:rsidP="00927897">
      <w:pPr>
        <w:numPr>
          <w:ilvl w:val="1"/>
          <w:numId w:val="153"/>
        </w:numPr>
        <w:rPr>
          <w:rFonts w:ascii="Calibri" w:hAnsi="Calibri"/>
        </w:rPr>
      </w:pPr>
      <w:r>
        <w:rPr>
          <w:rFonts w:ascii="Calibri" w:hAnsi="Calibri"/>
          <w:color w:val="C00000"/>
        </w:rPr>
        <w:t>“Auction closed – transaction signed”</w:t>
      </w:r>
      <w:r>
        <w:rPr>
          <w:rFonts w:ascii="Calibri" w:hAnsi="Calibri"/>
        </w:rPr>
        <w:t xml:space="preserve"> </w:t>
      </w:r>
      <w:r>
        <w:rPr>
          <w:rFonts w:ascii="Calibri" w:hAnsi="Calibri"/>
          <w:sz w:val="22"/>
          <w:szCs w:val="22"/>
        </w:rPr>
        <w:t>all invoices for which Seller accepted bid and used e-signature for signing Sub-contract</w:t>
      </w:r>
    </w:p>
    <w:p w14:paraId="662591A0" w14:textId="77777777" w:rsidR="00693C6B" w:rsidRDefault="00693C6B" w:rsidP="00927897">
      <w:pPr>
        <w:numPr>
          <w:ilvl w:val="1"/>
          <w:numId w:val="153"/>
        </w:numPr>
        <w:rPr>
          <w:rFonts w:ascii="Calibri" w:hAnsi="Calibri"/>
        </w:rPr>
      </w:pPr>
      <w:r>
        <w:rPr>
          <w:rFonts w:ascii="Calibri" w:hAnsi="Calibri"/>
          <w:color w:val="C00000"/>
        </w:rPr>
        <w:t>“Auction closed – waiting for signature”</w:t>
      </w:r>
      <w:r>
        <w:rPr>
          <w:rFonts w:ascii="Calibri" w:hAnsi="Calibri"/>
        </w:rPr>
        <w:t xml:space="preserve"> all invoices for which Seller accepted bid but he has to go to VPBank Branch for signing the Sub-contract </w:t>
      </w:r>
    </w:p>
    <w:p w14:paraId="4A50908C" w14:textId="77777777" w:rsidR="00693C6B" w:rsidRDefault="00693C6B" w:rsidP="00927897">
      <w:pPr>
        <w:numPr>
          <w:ilvl w:val="1"/>
          <w:numId w:val="153"/>
        </w:numPr>
        <w:rPr>
          <w:rFonts w:ascii="Calibri" w:hAnsi="Calibri"/>
        </w:rPr>
      </w:pPr>
      <w:r>
        <w:rPr>
          <w:rFonts w:ascii="Calibri" w:hAnsi="Calibri"/>
          <w:color w:val="C00000"/>
        </w:rPr>
        <w:t>“Invoice expired”</w:t>
      </w:r>
      <w:r>
        <w:rPr>
          <w:rFonts w:ascii="Calibri" w:hAnsi="Calibri"/>
        </w:rPr>
        <w:t xml:space="preserve"> all invoices which reached maximum remaining term of 32 days</w:t>
      </w:r>
    </w:p>
    <w:p w14:paraId="0FC63A81" w14:textId="77777777" w:rsidR="00693C6B" w:rsidRDefault="00693C6B" w:rsidP="00927897">
      <w:pPr>
        <w:numPr>
          <w:ilvl w:val="0"/>
          <w:numId w:val="154"/>
        </w:numPr>
        <w:ind w:left="450" w:hanging="450"/>
        <w:rPr>
          <w:rFonts w:ascii="Calibri" w:hAnsi="Calibri"/>
          <w:sz w:val="22"/>
        </w:rPr>
      </w:pPr>
      <w:r>
        <w:rPr>
          <w:rFonts w:ascii="Calibri" w:hAnsi="Calibri"/>
          <w:sz w:val="22"/>
        </w:rPr>
        <w:t>System will run daily report for invoices with remaining term 31 days (to be checked with VPBank) in status “In auction”</w:t>
      </w:r>
    </w:p>
    <w:p w14:paraId="42BF3311" w14:textId="77777777" w:rsidR="00693C6B" w:rsidRDefault="00693C6B" w:rsidP="00927897">
      <w:pPr>
        <w:numPr>
          <w:ilvl w:val="0"/>
          <w:numId w:val="154"/>
        </w:numPr>
        <w:ind w:left="450" w:hanging="450"/>
        <w:rPr>
          <w:rFonts w:ascii="Calibri" w:hAnsi="Calibri"/>
          <w:sz w:val="22"/>
        </w:rPr>
      </w:pPr>
      <w:r>
        <w:rPr>
          <w:rFonts w:ascii="Calibri" w:hAnsi="Calibri" w:cs="Arial"/>
          <w:color w:val="000000"/>
          <w:sz w:val="22"/>
          <w:szCs w:val="22"/>
        </w:rPr>
        <w:t>For invoices accepted to auction on Deviation conditions system will send out daily report for “In public auction” invoices with remaining term 21 days</w:t>
      </w:r>
    </w:p>
    <w:p w14:paraId="3C16E29A" w14:textId="77777777" w:rsidR="00693C6B" w:rsidRDefault="00693C6B" w:rsidP="00927897">
      <w:pPr>
        <w:numPr>
          <w:ilvl w:val="0"/>
          <w:numId w:val="154"/>
        </w:numPr>
        <w:ind w:left="450" w:hanging="450"/>
        <w:rPr>
          <w:rFonts w:ascii="Calibri" w:hAnsi="Calibri"/>
          <w:sz w:val="22"/>
        </w:rPr>
      </w:pPr>
      <w:r>
        <w:rPr>
          <w:rFonts w:ascii="Calibri" w:hAnsi="Calibri"/>
          <w:sz w:val="22"/>
        </w:rPr>
        <w:t>Seller can accept only best bid.</w:t>
      </w:r>
    </w:p>
    <w:p w14:paraId="54FFF61A" w14:textId="77777777" w:rsidR="00693C6B" w:rsidRDefault="00693C6B" w:rsidP="00927897">
      <w:pPr>
        <w:pStyle w:val="21"/>
        <w:numPr>
          <w:ilvl w:val="1"/>
          <w:numId w:val="33"/>
        </w:numPr>
        <w:tabs>
          <w:tab w:val="num" w:pos="540"/>
        </w:tabs>
        <w:spacing w:before="120" w:after="120" w:line="240" w:lineRule="auto"/>
        <w:ind w:left="540" w:hanging="540"/>
        <w:rPr>
          <w:rFonts w:ascii="Calibri" w:eastAsia="SimSun" w:hAnsi="Calibri" w:cs="Courier New"/>
          <w:b/>
          <w:bCs/>
          <w:color w:val="1F497D"/>
          <w:sz w:val="22"/>
          <w:szCs w:val="21"/>
        </w:rPr>
      </w:pPr>
      <w:bookmarkStart w:id="949" w:name="_Toc388610281"/>
      <w:bookmarkStart w:id="950" w:name="_Toc390432051"/>
      <w:r>
        <w:rPr>
          <w:rFonts w:ascii="Calibri" w:eastAsia="SimSun" w:hAnsi="Calibri" w:cs="Courier New"/>
          <w:b/>
          <w:bCs/>
          <w:color w:val="1F497D"/>
          <w:sz w:val="22"/>
          <w:szCs w:val="21"/>
        </w:rPr>
        <w:t>Inputs and outputs</w:t>
      </w:r>
      <w:bookmarkEnd w:id="949"/>
      <w:bookmarkEnd w:id="950"/>
    </w:p>
    <w:p w14:paraId="7A911A36" w14:textId="77777777" w:rsidR="00BC0FED" w:rsidRDefault="00BC0FED" w:rsidP="00693C6B">
      <w:pPr>
        <w:jc w:val="center"/>
        <w:outlineLvl w:val="0"/>
      </w:pPr>
    </w:p>
    <w:p w14:paraId="2BA7707F" w14:textId="77777777" w:rsidR="00693C6B" w:rsidRDefault="00693C6B" w:rsidP="00693C6B">
      <w:pPr>
        <w:jc w:val="center"/>
        <w:outlineLvl w:val="0"/>
      </w:pPr>
    </w:p>
    <w:p w14:paraId="51937ABF" w14:textId="77777777" w:rsidR="00693C6B" w:rsidRDefault="00693C6B" w:rsidP="00693C6B">
      <w:pPr>
        <w:jc w:val="center"/>
        <w:outlineLvl w:val="0"/>
      </w:pPr>
    </w:p>
    <w:p w14:paraId="21D8DD96" w14:textId="77777777" w:rsidR="00693C6B" w:rsidRPr="00E8504C" w:rsidRDefault="00693C6B" w:rsidP="00693C6B">
      <w:pPr>
        <w:jc w:val="center"/>
        <w:outlineLvl w:val="0"/>
      </w:pPr>
    </w:p>
    <w:p w14:paraId="17B9820F" w14:textId="77777777" w:rsidR="00566C3A" w:rsidRDefault="00566C3A" w:rsidP="00E8504C">
      <w:pPr>
        <w:rPr>
          <w:rFonts w:eastAsia="SimHei"/>
          <w:bCs w:val="0"/>
          <w:kern w:val="44"/>
          <w:sz w:val="36"/>
          <w:szCs w:val="44"/>
        </w:rPr>
      </w:pPr>
    </w:p>
    <w:p w14:paraId="42BF46A0" w14:textId="77777777" w:rsidR="00BC0FED" w:rsidRPr="00E8504C" w:rsidRDefault="00BC0FED" w:rsidP="00E8504C"/>
    <w:p w14:paraId="3F054569" w14:textId="77777777" w:rsidR="00985C18" w:rsidRPr="00C7728C" w:rsidRDefault="00985C18" w:rsidP="00985C18">
      <w:pPr>
        <w:jc w:val="center"/>
        <w:outlineLvl w:val="0"/>
        <w:rPr>
          <w:rFonts w:ascii="Calibri" w:eastAsia="PMingLiU" w:hAnsi="Calibri" w:cs="Courier New"/>
          <w:b/>
          <w:color w:val="0070C0"/>
          <w:sz w:val="36"/>
          <w:szCs w:val="36"/>
          <w:lang w:eastAsia="zh-HK"/>
        </w:rPr>
      </w:pPr>
      <w:bookmarkStart w:id="951" w:name="_Toc388445130"/>
      <w:bookmarkStart w:id="952" w:name="_Toc390432052"/>
      <w:r w:rsidRPr="00C7728C">
        <w:rPr>
          <w:rFonts w:ascii="Calibri" w:eastAsia="PMingLiU" w:hAnsi="Calibri" w:cs="Courier New"/>
          <w:b/>
          <w:color w:val="0070C0"/>
          <w:sz w:val="36"/>
          <w:szCs w:val="36"/>
          <w:lang w:eastAsia="zh-HK"/>
        </w:rPr>
        <w:t>Chapter 5 Reporting</w:t>
      </w:r>
      <w:bookmarkEnd w:id="951"/>
      <w:bookmarkEnd w:id="952"/>
    </w:p>
    <w:p w14:paraId="4844AC74" w14:textId="77777777" w:rsidR="00985C18" w:rsidRPr="00985C18" w:rsidRDefault="00985C18" w:rsidP="00927897">
      <w:pPr>
        <w:pStyle w:val="1"/>
        <w:numPr>
          <w:ilvl w:val="0"/>
          <w:numId w:val="126"/>
        </w:numPr>
        <w:tabs>
          <w:tab w:val="clear" w:pos="432"/>
          <w:tab w:val="num" w:pos="540"/>
        </w:tabs>
        <w:spacing w:before="120" w:after="120" w:line="240" w:lineRule="auto"/>
        <w:rPr>
          <w:rFonts w:ascii="Calibri" w:eastAsia="SimSun" w:hAnsi="Calibri" w:cs="Courier New"/>
          <w:b/>
          <w:color w:val="1F497D"/>
          <w:sz w:val="24"/>
          <w:szCs w:val="21"/>
        </w:rPr>
      </w:pPr>
      <w:bookmarkStart w:id="953" w:name="_Toc390432053"/>
      <w:r w:rsidRPr="00985C18">
        <w:rPr>
          <w:rFonts w:ascii="Calibri" w:eastAsia="SimSun" w:hAnsi="Calibri" w:cs="Courier New"/>
          <w:b/>
          <w:color w:val="1F497D"/>
          <w:sz w:val="24"/>
          <w:szCs w:val="21"/>
        </w:rPr>
        <w:t>Functional Description</w:t>
      </w:r>
      <w:bookmarkEnd w:id="953"/>
    </w:p>
    <w:p w14:paraId="0D98B9C8" w14:textId="77777777" w:rsidR="00985C18" w:rsidRPr="009542A6" w:rsidRDefault="00985C18" w:rsidP="00927897">
      <w:pPr>
        <w:numPr>
          <w:ilvl w:val="0"/>
          <w:numId w:val="34"/>
        </w:numPr>
        <w:rPr>
          <w:rFonts w:ascii="Calibri" w:hAnsi="Calibri"/>
          <w:sz w:val="22"/>
          <w:szCs w:val="22"/>
        </w:rPr>
      </w:pPr>
      <w:r w:rsidRPr="009542A6">
        <w:rPr>
          <w:rFonts w:ascii="Calibri" w:hAnsi="Calibri"/>
          <w:sz w:val="22"/>
          <w:szCs w:val="22"/>
        </w:rPr>
        <w:t>This document consist of a brief overview of all transaction report of i-Factor.</w:t>
      </w:r>
    </w:p>
    <w:p w14:paraId="371BE6C1" w14:textId="77777777" w:rsidR="00985C18" w:rsidRPr="009542A6" w:rsidRDefault="00985C18" w:rsidP="00927897">
      <w:pPr>
        <w:numPr>
          <w:ilvl w:val="0"/>
          <w:numId w:val="34"/>
        </w:numPr>
        <w:rPr>
          <w:rFonts w:ascii="Calibri" w:hAnsi="Calibri"/>
          <w:sz w:val="22"/>
          <w:szCs w:val="22"/>
        </w:rPr>
      </w:pPr>
      <w:r w:rsidRPr="009542A6">
        <w:rPr>
          <w:rFonts w:ascii="Calibri" w:hAnsi="Calibri"/>
          <w:sz w:val="22"/>
          <w:szCs w:val="22"/>
        </w:rPr>
        <w:t>Admin/Authorized person/User is enable review reports on user interface (UI).</w:t>
      </w:r>
    </w:p>
    <w:p w14:paraId="44703D53" w14:textId="77777777" w:rsidR="00985C18" w:rsidRPr="009542A6" w:rsidRDefault="00985C18" w:rsidP="00927897">
      <w:pPr>
        <w:numPr>
          <w:ilvl w:val="0"/>
          <w:numId w:val="34"/>
        </w:numPr>
        <w:rPr>
          <w:rFonts w:ascii="Calibri" w:hAnsi="Calibri"/>
          <w:sz w:val="22"/>
          <w:szCs w:val="22"/>
        </w:rPr>
      </w:pPr>
      <w:r w:rsidRPr="009542A6">
        <w:rPr>
          <w:rFonts w:ascii="Calibri" w:hAnsi="Calibri"/>
          <w:sz w:val="22"/>
          <w:szCs w:val="22"/>
        </w:rPr>
        <w:t>Otherwise person/relevant department as authorized users could export reports into excel or pdf format.</w:t>
      </w:r>
    </w:p>
    <w:p w14:paraId="20ED705F" w14:textId="77777777" w:rsidR="00985C18" w:rsidRPr="009542A6" w:rsidRDefault="00985C18" w:rsidP="00985C18">
      <w:pPr>
        <w:pStyle w:val="1"/>
        <w:tabs>
          <w:tab w:val="clear" w:pos="432"/>
          <w:tab w:val="num" w:pos="540"/>
        </w:tabs>
        <w:spacing w:before="120" w:after="120" w:line="240" w:lineRule="auto"/>
        <w:rPr>
          <w:rFonts w:ascii="Calibri" w:eastAsia="SimSun" w:hAnsi="Calibri" w:cs="Courier New"/>
          <w:b/>
          <w:color w:val="1F497D"/>
          <w:sz w:val="24"/>
          <w:szCs w:val="21"/>
        </w:rPr>
      </w:pPr>
      <w:bookmarkStart w:id="954" w:name="_Toc390432054"/>
      <w:r w:rsidRPr="00524ECF">
        <w:rPr>
          <w:rFonts w:ascii="Calibri" w:eastAsia="SimSun" w:hAnsi="Calibri" w:cs="Courier New"/>
          <w:b/>
          <w:color w:val="1F497D"/>
          <w:sz w:val="24"/>
          <w:szCs w:val="21"/>
        </w:rPr>
        <w:t>Operation process</w:t>
      </w:r>
      <w:bookmarkEnd w:id="954"/>
    </w:p>
    <w:p w14:paraId="4FFCB079" w14:textId="77777777" w:rsidR="00985C18" w:rsidRPr="00C7728C" w:rsidRDefault="00F427C3" w:rsidP="00985C18">
      <w:pPr>
        <w:pStyle w:val="afff"/>
        <w:spacing w:after="120" w:line="240" w:lineRule="auto"/>
        <w:jc w:val="center"/>
        <w:rPr>
          <w:sz w:val="24"/>
          <w:szCs w:val="24"/>
        </w:rPr>
      </w:pPr>
      <w:r>
        <w:pict w14:anchorId="4F11D669">
          <v:shape id="_x0000_i1044" type="#_x0000_t75" style="width:379pt;height:411pt">
            <v:imagedata r:id="rId65" o:title=""/>
          </v:shape>
        </w:pict>
      </w:r>
    </w:p>
    <w:p w14:paraId="2C0AE222" w14:textId="77777777" w:rsidR="00985C18" w:rsidRPr="00C7728C" w:rsidRDefault="00985C18" w:rsidP="00985C18">
      <w:pPr>
        <w:pStyle w:val="afff"/>
        <w:spacing w:after="120" w:line="240" w:lineRule="auto"/>
        <w:rPr>
          <w:sz w:val="24"/>
          <w:szCs w:val="24"/>
        </w:rPr>
      </w:pPr>
    </w:p>
    <w:p w14:paraId="3891F377" w14:textId="77777777" w:rsidR="00985C18" w:rsidRPr="001D5CF9" w:rsidRDefault="00985C18" w:rsidP="00985C18">
      <w:pPr>
        <w:pStyle w:val="1"/>
        <w:tabs>
          <w:tab w:val="clear" w:pos="432"/>
          <w:tab w:val="num" w:pos="540"/>
        </w:tabs>
        <w:spacing w:before="120" w:after="120" w:line="240" w:lineRule="auto"/>
        <w:rPr>
          <w:rFonts w:ascii="Calibri" w:eastAsia="SimSun" w:hAnsi="Calibri" w:cs="Courier New"/>
          <w:b/>
          <w:color w:val="1F497D"/>
          <w:sz w:val="24"/>
          <w:szCs w:val="21"/>
        </w:rPr>
      </w:pPr>
      <w:bookmarkStart w:id="955" w:name="_Toc390432055"/>
      <w:r w:rsidRPr="00524ECF">
        <w:rPr>
          <w:rFonts w:ascii="Calibri" w:eastAsia="SimSun" w:hAnsi="Calibri" w:cs="Courier New"/>
          <w:b/>
          <w:color w:val="1F497D"/>
          <w:sz w:val="24"/>
          <w:szCs w:val="21"/>
        </w:rPr>
        <w:t>Process description</w:t>
      </w:r>
      <w:bookmarkEnd w:id="955"/>
    </w:p>
    <w:p w14:paraId="5235F026" w14:textId="77777777" w:rsidR="00985C18" w:rsidRPr="001A60F4" w:rsidRDefault="00985C18" w:rsidP="00927897">
      <w:pPr>
        <w:numPr>
          <w:ilvl w:val="0"/>
          <w:numId w:val="52"/>
        </w:numPr>
        <w:tabs>
          <w:tab w:val="left" w:pos="360"/>
        </w:tabs>
        <w:ind w:left="360"/>
        <w:rPr>
          <w:rFonts w:ascii="Calibri" w:hAnsi="Calibri"/>
          <w:sz w:val="22"/>
        </w:rPr>
      </w:pPr>
      <w:r w:rsidRPr="001A60F4">
        <w:rPr>
          <w:rFonts w:ascii="Calibri" w:hAnsi="Calibri"/>
          <w:sz w:val="22"/>
        </w:rPr>
        <w:t>User login to User interface</w:t>
      </w:r>
    </w:p>
    <w:p w14:paraId="7A4ACC6D" w14:textId="77777777" w:rsidR="00985C18" w:rsidRPr="00C7728C" w:rsidRDefault="00985C18" w:rsidP="00927897">
      <w:pPr>
        <w:pStyle w:val="afff"/>
        <w:numPr>
          <w:ilvl w:val="0"/>
          <w:numId w:val="29"/>
        </w:numPr>
        <w:spacing w:after="120" w:line="240" w:lineRule="auto"/>
        <w:ind w:left="840" w:hanging="420"/>
        <w:jc w:val="both"/>
      </w:pPr>
      <w:r w:rsidRPr="00C7728C">
        <w:t>Authorized person login to interface designed for internal using by password as provided before</w:t>
      </w:r>
    </w:p>
    <w:p w14:paraId="22915DA5" w14:textId="77777777" w:rsidR="00985C18" w:rsidRPr="001A60F4" w:rsidRDefault="00985C18" w:rsidP="00927897">
      <w:pPr>
        <w:numPr>
          <w:ilvl w:val="0"/>
          <w:numId w:val="52"/>
        </w:numPr>
        <w:tabs>
          <w:tab w:val="left" w:pos="360"/>
        </w:tabs>
        <w:ind w:left="360"/>
        <w:rPr>
          <w:rFonts w:ascii="Calibri" w:hAnsi="Calibri"/>
          <w:sz w:val="22"/>
        </w:rPr>
      </w:pPr>
      <w:r w:rsidRPr="001A60F4">
        <w:rPr>
          <w:rFonts w:ascii="Calibri" w:hAnsi="Calibri"/>
          <w:sz w:val="22"/>
        </w:rPr>
        <w:t>Choosing ‘Report section’</w:t>
      </w:r>
    </w:p>
    <w:p w14:paraId="3DC25A15" w14:textId="77777777" w:rsidR="00985C18" w:rsidRPr="00C7728C" w:rsidRDefault="00985C18" w:rsidP="00927897">
      <w:pPr>
        <w:pStyle w:val="afff"/>
        <w:numPr>
          <w:ilvl w:val="0"/>
          <w:numId w:val="30"/>
        </w:numPr>
        <w:spacing w:after="120" w:line="240" w:lineRule="auto"/>
        <w:ind w:left="840" w:hanging="420"/>
        <w:jc w:val="both"/>
      </w:pPr>
      <w:r w:rsidRPr="00C7728C">
        <w:t>User choose ‘Report section’ display on Reporting Section</w:t>
      </w:r>
    </w:p>
    <w:p w14:paraId="6406BAFB" w14:textId="77777777" w:rsidR="00985C18" w:rsidRPr="001A60F4" w:rsidRDefault="00985C18" w:rsidP="00927897">
      <w:pPr>
        <w:numPr>
          <w:ilvl w:val="0"/>
          <w:numId w:val="52"/>
        </w:numPr>
        <w:tabs>
          <w:tab w:val="left" w:pos="360"/>
        </w:tabs>
        <w:ind w:left="360"/>
        <w:rPr>
          <w:rFonts w:ascii="Calibri" w:hAnsi="Calibri"/>
          <w:sz w:val="22"/>
        </w:rPr>
      </w:pPr>
      <w:r w:rsidRPr="001A60F4">
        <w:rPr>
          <w:rFonts w:ascii="Calibri" w:hAnsi="Calibri"/>
          <w:sz w:val="22"/>
        </w:rPr>
        <w:t>Selecting Report group</w:t>
      </w:r>
    </w:p>
    <w:p w14:paraId="714029D7" w14:textId="77777777" w:rsidR="00985C18" w:rsidRPr="00C7728C" w:rsidRDefault="00985C18" w:rsidP="00927897">
      <w:pPr>
        <w:pStyle w:val="afff"/>
        <w:numPr>
          <w:ilvl w:val="0"/>
          <w:numId w:val="31"/>
        </w:numPr>
        <w:spacing w:after="120" w:line="240" w:lineRule="auto"/>
        <w:ind w:left="840" w:hanging="420"/>
        <w:jc w:val="both"/>
      </w:pPr>
      <w:r w:rsidRPr="00C7728C">
        <w:t>After click on ‘Report Section’, the interface will go directly to the ‘Report Group’ screen that shows 8 group as below:</w:t>
      </w:r>
    </w:p>
    <w:p w14:paraId="45920435" w14:textId="77777777" w:rsidR="00985C18" w:rsidRPr="00C7728C" w:rsidRDefault="00985C18" w:rsidP="00985C18">
      <w:pPr>
        <w:pStyle w:val="afff"/>
        <w:spacing w:after="120" w:line="240" w:lineRule="auto"/>
        <w:ind w:left="1800"/>
      </w:pPr>
    </w:p>
    <w:p w14:paraId="0DB83CB3" w14:textId="77777777" w:rsidR="00985C18" w:rsidRPr="00C7728C" w:rsidRDefault="00F427C3" w:rsidP="00985C18">
      <w:pPr>
        <w:pStyle w:val="afff"/>
        <w:spacing w:after="120" w:line="240" w:lineRule="auto"/>
        <w:ind w:left="2552"/>
      </w:pPr>
      <w:r>
        <w:pict w14:anchorId="7A5B67B0">
          <v:shape id="_x0000_i1045" type="#_x0000_t75" style="width:184pt;height:159pt">
            <v:imagedata r:id="rId66" o:title=""/>
          </v:shape>
        </w:pict>
      </w:r>
    </w:p>
    <w:p w14:paraId="6FFD5187" w14:textId="77777777" w:rsidR="00985C18" w:rsidRPr="00C7728C" w:rsidRDefault="00985C18" w:rsidP="00985C18">
      <w:pPr>
        <w:pStyle w:val="afff"/>
        <w:spacing w:after="120" w:line="240" w:lineRule="auto"/>
      </w:pPr>
    </w:p>
    <w:p w14:paraId="642D9237" w14:textId="77777777" w:rsidR="00985C18" w:rsidRPr="00C7728C" w:rsidRDefault="00985C18" w:rsidP="00927897">
      <w:pPr>
        <w:pStyle w:val="afff"/>
        <w:numPr>
          <w:ilvl w:val="0"/>
          <w:numId w:val="31"/>
        </w:numPr>
        <w:spacing w:after="120" w:line="240" w:lineRule="auto"/>
        <w:ind w:left="840" w:hanging="420"/>
        <w:jc w:val="both"/>
      </w:pPr>
      <w:r>
        <w:t xml:space="preserve">  </w:t>
      </w:r>
      <w:r w:rsidRPr="00C7728C">
        <w:t>User can choose the kind of report want to see.</w:t>
      </w:r>
    </w:p>
    <w:p w14:paraId="434F30A8" w14:textId="77777777" w:rsidR="00985C18" w:rsidRPr="00C7728C" w:rsidRDefault="00985C18" w:rsidP="00927897">
      <w:pPr>
        <w:pStyle w:val="afff"/>
        <w:numPr>
          <w:ilvl w:val="0"/>
          <w:numId w:val="31"/>
        </w:numPr>
        <w:spacing w:after="120" w:line="240" w:lineRule="auto"/>
        <w:ind w:left="1134" w:hanging="714"/>
        <w:jc w:val="both"/>
      </w:pPr>
      <w:r>
        <w:t xml:space="preserve">  </w:t>
      </w:r>
      <w:r w:rsidRPr="00C7728C">
        <w:t xml:space="preserve">The choosing viewing report depended on the user’s authority. That means some report </w:t>
      </w:r>
      <w:r>
        <w:t xml:space="preserve">  </w:t>
      </w:r>
      <w:r w:rsidRPr="00C7728C">
        <w:t>group is not limited.</w:t>
      </w:r>
    </w:p>
    <w:p w14:paraId="500A6D5B" w14:textId="77777777" w:rsidR="00985C18" w:rsidRPr="001A60F4" w:rsidRDefault="00985C18" w:rsidP="00927897">
      <w:pPr>
        <w:numPr>
          <w:ilvl w:val="0"/>
          <w:numId w:val="52"/>
        </w:numPr>
        <w:tabs>
          <w:tab w:val="left" w:pos="360"/>
        </w:tabs>
        <w:ind w:left="360"/>
        <w:rPr>
          <w:rFonts w:ascii="Calibri" w:hAnsi="Calibri"/>
          <w:sz w:val="22"/>
        </w:rPr>
      </w:pPr>
      <w:r w:rsidRPr="001A60F4">
        <w:rPr>
          <w:rFonts w:ascii="Calibri" w:hAnsi="Calibri"/>
          <w:sz w:val="22"/>
        </w:rPr>
        <w:t>Selecting the detailed report</w:t>
      </w:r>
    </w:p>
    <w:p w14:paraId="3B120B1C" w14:textId="77777777" w:rsidR="00985C18" w:rsidRPr="00C7728C" w:rsidRDefault="00985C18" w:rsidP="00927897">
      <w:pPr>
        <w:pStyle w:val="afff"/>
        <w:numPr>
          <w:ilvl w:val="0"/>
          <w:numId w:val="32"/>
        </w:numPr>
        <w:spacing w:after="120" w:line="240" w:lineRule="auto"/>
        <w:ind w:left="845" w:hanging="420"/>
      </w:pPr>
      <w:r w:rsidRPr="00C7728C">
        <w:t xml:space="preserve">After choosing the group report want to see, the interface will display to another screen </w:t>
      </w:r>
      <w:r>
        <w:t xml:space="preserve">                 </w:t>
      </w:r>
      <w:r w:rsidRPr="00C7728C">
        <w:t xml:space="preserve">as second level to show a list of detail report.  </w:t>
      </w:r>
    </w:p>
    <w:p w14:paraId="3E40FCDA" w14:textId="77777777" w:rsidR="00985C18" w:rsidRPr="00C7728C" w:rsidRDefault="00985C18" w:rsidP="00927897">
      <w:pPr>
        <w:pStyle w:val="afff"/>
        <w:numPr>
          <w:ilvl w:val="0"/>
          <w:numId w:val="32"/>
        </w:numPr>
        <w:spacing w:after="120" w:line="240" w:lineRule="auto"/>
        <w:ind w:left="845" w:hanging="420"/>
      </w:pPr>
      <w:r w:rsidRPr="00C7728C">
        <w:t>At that step user can do view the full detail report.</w:t>
      </w:r>
    </w:p>
    <w:p w14:paraId="5E30FC34" w14:textId="77777777" w:rsidR="00985C18" w:rsidRPr="00C7728C" w:rsidRDefault="00985C18" w:rsidP="00927897">
      <w:pPr>
        <w:pStyle w:val="afff"/>
        <w:numPr>
          <w:ilvl w:val="0"/>
          <w:numId w:val="32"/>
        </w:numPr>
        <w:spacing w:after="120" w:line="240" w:lineRule="auto"/>
        <w:ind w:left="845" w:hanging="420"/>
      </w:pPr>
      <w:r w:rsidRPr="00C7728C">
        <w:t>Other way the system can allow user do customize to see report on demand based on built up parameter template.</w:t>
      </w:r>
    </w:p>
    <w:p w14:paraId="18483BE6" w14:textId="77777777" w:rsidR="00985C18" w:rsidRPr="00C7728C" w:rsidRDefault="00985C18" w:rsidP="00927897">
      <w:pPr>
        <w:pStyle w:val="afff"/>
        <w:numPr>
          <w:ilvl w:val="0"/>
          <w:numId w:val="32"/>
        </w:numPr>
        <w:spacing w:after="120" w:line="240" w:lineRule="auto"/>
        <w:ind w:left="845" w:hanging="420"/>
      </w:pPr>
      <w:r w:rsidRPr="00C7728C">
        <w:t>Report content will display as the time user confirm by click on ‘Show report’</w:t>
      </w:r>
    </w:p>
    <w:p w14:paraId="262E9456" w14:textId="77777777" w:rsidR="00985C18" w:rsidRPr="00C7728C" w:rsidRDefault="00985C18" w:rsidP="00927897">
      <w:pPr>
        <w:pStyle w:val="afff"/>
        <w:numPr>
          <w:ilvl w:val="0"/>
          <w:numId w:val="32"/>
        </w:numPr>
        <w:spacing w:after="120" w:line="240" w:lineRule="auto"/>
        <w:ind w:left="845" w:hanging="420"/>
      </w:pPr>
      <w:r w:rsidRPr="00C7728C">
        <w:t>Export or customize the report</w:t>
      </w:r>
    </w:p>
    <w:p w14:paraId="63FD8068" w14:textId="77777777" w:rsidR="00985C18" w:rsidRDefault="00985C18" w:rsidP="00927897">
      <w:pPr>
        <w:pStyle w:val="afff"/>
        <w:numPr>
          <w:ilvl w:val="0"/>
          <w:numId w:val="32"/>
        </w:numPr>
        <w:spacing w:after="120" w:line="240" w:lineRule="auto"/>
        <w:ind w:left="845" w:hanging="420"/>
      </w:pPr>
      <w:r w:rsidRPr="00C7728C">
        <w:t>After user have the report as they want, it is simply to export report to 2 optional format as excel or pdf by click on ‘ excel’ or ‘pdf’ icon</w:t>
      </w:r>
    </w:p>
    <w:p w14:paraId="0F33F578" w14:textId="77777777" w:rsidR="00985C18" w:rsidRPr="00C7728C" w:rsidRDefault="00985C18" w:rsidP="00985C18">
      <w:pPr>
        <w:pStyle w:val="afff"/>
        <w:spacing w:after="120" w:line="240" w:lineRule="auto"/>
        <w:ind w:left="0"/>
      </w:pPr>
    </w:p>
    <w:p w14:paraId="575CAE58" w14:textId="77777777" w:rsidR="00985C18" w:rsidRPr="00CC4778" w:rsidRDefault="00985C18"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bookmarkStart w:id="956" w:name="_Toc390432056"/>
      <w:r w:rsidRPr="00CC4778">
        <w:rPr>
          <w:rFonts w:ascii="Calibri" w:eastAsia="SimSun" w:hAnsi="Calibri" w:cs="Courier New"/>
          <w:b/>
          <w:bCs/>
          <w:color w:val="002060"/>
          <w:sz w:val="22"/>
          <w:szCs w:val="21"/>
        </w:rPr>
        <w:t>Invoices report</w:t>
      </w:r>
      <w:bookmarkEnd w:id="956"/>
    </w:p>
    <w:p w14:paraId="19995730" w14:textId="77777777" w:rsidR="00985C18" w:rsidRPr="001A60F4" w:rsidRDefault="00985C18" w:rsidP="00927897">
      <w:pPr>
        <w:numPr>
          <w:ilvl w:val="2"/>
          <w:numId w:val="35"/>
        </w:numPr>
        <w:outlineLvl w:val="2"/>
        <w:rPr>
          <w:rFonts w:ascii="Calibri" w:hAnsi="Calibri"/>
          <w:b/>
          <w:color w:val="002060"/>
          <w:sz w:val="22"/>
        </w:rPr>
      </w:pPr>
      <w:bookmarkStart w:id="957" w:name="_Toc390432057"/>
      <w:r w:rsidRPr="001A60F4">
        <w:rPr>
          <w:rFonts w:ascii="Calibri" w:hAnsi="Calibri"/>
          <w:b/>
          <w:color w:val="002060"/>
          <w:sz w:val="22"/>
        </w:rPr>
        <w:t>Report List</w:t>
      </w:r>
      <w:bookmarkEnd w:id="957"/>
    </w:p>
    <w:p w14:paraId="2AB29186" w14:textId="77777777" w:rsidR="00985C18" w:rsidRPr="00C7728C" w:rsidRDefault="00985C18" w:rsidP="00985C18">
      <w:pPr>
        <w:spacing w:after="120"/>
        <w:rPr>
          <w:rFonts w:ascii="Calibri" w:hAnsi="Calibri"/>
          <w:sz w:val="22"/>
          <w:szCs w:val="22"/>
        </w:rPr>
      </w:pPr>
      <w:r w:rsidRPr="00C7728C">
        <w:rPr>
          <w:rFonts w:ascii="Calibri" w:hAnsi="Calibri"/>
          <w:sz w:val="22"/>
          <w:szCs w:val="22"/>
        </w:rPr>
        <w:t>The Invoice report Group is breaking down with type of report as shown below:</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820"/>
      </w:tblGrid>
      <w:tr w:rsidR="00985C18" w:rsidRPr="00C7728C" w14:paraId="0C842AD3" w14:textId="77777777" w:rsidTr="005F0F92">
        <w:trPr>
          <w:trHeight w:val="315"/>
          <w:jc w:val="center"/>
        </w:trPr>
        <w:tc>
          <w:tcPr>
            <w:tcW w:w="4531" w:type="dxa"/>
            <w:shd w:val="clear" w:color="auto" w:fill="BDD6EE"/>
            <w:noWrap/>
            <w:vAlign w:val="center"/>
          </w:tcPr>
          <w:p w14:paraId="1F85874A"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820" w:type="dxa"/>
            <w:shd w:val="clear" w:color="auto" w:fill="BDD6EE"/>
            <w:noWrap/>
            <w:vAlign w:val="center"/>
          </w:tcPr>
          <w:p w14:paraId="60A3F1E8" w14:textId="77777777" w:rsidR="00985C18" w:rsidRPr="00C7728C" w:rsidRDefault="00985C18" w:rsidP="005F0F92">
            <w:pPr>
              <w:spacing w:after="120"/>
              <w:rPr>
                <w:rFonts w:ascii="Calibri" w:eastAsia="Times New Roman" w:hAnsi="Calibri" w:cs="Times New Roman"/>
                <w:b/>
                <w:color w:val="000000"/>
                <w:kern w:val="2"/>
                <w:sz w:val="22"/>
                <w:szCs w:val="22"/>
              </w:rPr>
            </w:pPr>
            <w:r>
              <w:rPr>
                <w:rFonts w:ascii="Calibri" w:eastAsia="Times New Roman" w:hAnsi="Calibri" w:cs="Times New Roman"/>
                <w:b/>
                <w:color w:val="000000"/>
                <w:kern w:val="2"/>
                <w:sz w:val="22"/>
                <w:szCs w:val="22"/>
              </w:rPr>
              <w:t>Requirement</w:t>
            </w:r>
          </w:p>
        </w:tc>
      </w:tr>
      <w:tr w:rsidR="00985C18" w:rsidRPr="00C7728C" w14:paraId="47CE0A65" w14:textId="77777777" w:rsidTr="005F0F92">
        <w:trPr>
          <w:trHeight w:val="315"/>
          <w:jc w:val="center"/>
        </w:trPr>
        <w:tc>
          <w:tcPr>
            <w:tcW w:w="4531" w:type="dxa"/>
            <w:shd w:val="clear" w:color="auto" w:fill="auto"/>
            <w:noWrap/>
            <w:hideMark/>
          </w:tcPr>
          <w:p w14:paraId="456B967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region</w:t>
            </w:r>
          </w:p>
        </w:tc>
        <w:tc>
          <w:tcPr>
            <w:tcW w:w="4820" w:type="dxa"/>
            <w:shd w:val="clear" w:color="auto" w:fill="auto"/>
            <w:noWrap/>
            <w:hideMark/>
          </w:tcPr>
          <w:p w14:paraId="4B77A3A7"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768C6DA7" w14:textId="77777777" w:rsidTr="005F0F92">
        <w:trPr>
          <w:trHeight w:val="315"/>
          <w:jc w:val="center"/>
        </w:trPr>
        <w:tc>
          <w:tcPr>
            <w:tcW w:w="4531" w:type="dxa"/>
            <w:shd w:val="clear" w:color="auto" w:fill="auto"/>
            <w:noWrap/>
          </w:tcPr>
          <w:p w14:paraId="46719E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Debtor</w:t>
            </w:r>
          </w:p>
        </w:tc>
        <w:tc>
          <w:tcPr>
            <w:tcW w:w="4820" w:type="dxa"/>
            <w:shd w:val="clear" w:color="auto" w:fill="auto"/>
            <w:noWrap/>
          </w:tcPr>
          <w:p w14:paraId="0FDB9915"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4D6798E9" w14:textId="77777777" w:rsidTr="005F0F92">
        <w:trPr>
          <w:trHeight w:val="315"/>
          <w:jc w:val="center"/>
        </w:trPr>
        <w:tc>
          <w:tcPr>
            <w:tcW w:w="4531" w:type="dxa"/>
            <w:shd w:val="clear" w:color="auto" w:fill="auto"/>
            <w:noWrap/>
          </w:tcPr>
          <w:p w14:paraId="0457944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Maturity date</w:t>
            </w:r>
          </w:p>
        </w:tc>
        <w:tc>
          <w:tcPr>
            <w:tcW w:w="4820" w:type="dxa"/>
            <w:shd w:val="clear" w:color="auto" w:fill="auto"/>
            <w:noWrap/>
          </w:tcPr>
          <w:p w14:paraId="2EDF73BB"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2E8A37F5" w14:textId="77777777" w:rsidTr="005F0F92">
        <w:trPr>
          <w:trHeight w:val="315"/>
          <w:jc w:val="center"/>
        </w:trPr>
        <w:tc>
          <w:tcPr>
            <w:tcW w:w="4531" w:type="dxa"/>
            <w:shd w:val="clear" w:color="auto" w:fill="auto"/>
            <w:noWrap/>
          </w:tcPr>
          <w:p w14:paraId="1A6203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SME segment</w:t>
            </w:r>
          </w:p>
        </w:tc>
        <w:tc>
          <w:tcPr>
            <w:tcW w:w="4820" w:type="dxa"/>
            <w:shd w:val="clear" w:color="auto" w:fill="auto"/>
            <w:noWrap/>
          </w:tcPr>
          <w:p w14:paraId="3D2E2690"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6D525501" w14:textId="77777777" w:rsidTr="005F0F92">
        <w:trPr>
          <w:trHeight w:val="315"/>
          <w:jc w:val="center"/>
        </w:trPr>
        <w:tc>
          <w:tcPr>
            <w:tcW w:w="4531" w:type="dxa"/>
            <w:shd w:val="clear" w:color="auto" w:fill="auto"/>
            <w:noWrap/>
          </w:tcPr>
          <w:p w14:paraId="07917D1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Seller</w:t>
            </w:r>
          </w:p>
        </w:tc>
        <w:tc>
          <w:tcPr>
            <w:tcW w:w="4820" w:type="dxa"/>
            <w:shd w:val="clear" w:color="auto" w:fill="auto"/>
            <w:noWrap/>
          </w:tcPr>
          <w:p w14:paraId="7378689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6FEE6F46" w14:textId="77777777" w:rsidTr="005F0F92">
        <w:trPr>
          <w:trHeight w:val="315"/>
          <w:jc w:val="center"/>
        </w:trPr>
        <w:tc>
          <w:tcPr>
            <w:tcW w:w="4531" w:type="dxa"/>
            <w:shd w:val="clear" w:color="auto" w:fill="auto"/>
            <w:noWrap/>
          </w:tcPr>
          <w:p w14:paraId="0A93FEE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Invoice report by Invoice rating</w:t>
            </w:r>
          </w:p>
        </w:tc>
        <w:tc>
          <w:tcPr>
            <w:tcW w:w="4820" w:type="dxa"/>
            <w:shd w:val="clear" w:color="auto" w:fill="auto"/>
            <w:noWrap/>
          </w:tcPr>
          <w:p w14:paraId="6AA5A66C"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0BD0D857" w14:textId="77777777" w:rsidTr="005F0F92">
        <w:trPr>
          <w:trHeight w:val="315"/>
          <w:jc w:val="center"/>
        </w:trPr>
        <w:tc>
          <w:tcPr>
            <w:tcW w:w="4531" w:type="dxa"/>
            <w:shd w:val="clear" w:color="auto" w:fill="auto"/>
            <w:noWrap/>
          </w:tcPr>
          <w:p w14:paraId="292FBBC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Aggregate Invoice report by </w:t>
            </w:r>
            <w:r>
              <w:rPr>
                <w:rFonts w:ascii="Calibri" w:hAnsi="Calibri"/>
                <w:kern w:val="2"/>
                <w:sz w:val="22"/>
                <w:szCs w:val="22"/>
              </w:rPr>
              <w:t>Remaining 31 days</w:t>
            </w:r>
          </w:p>
        </w:tc>
        <w:tc>
          <w:tcPr>
            <w:tcW w:w="4820" w:type="dxa"/>
            <w:shd w:val="clear" w:color="auto" w:fill="auto"/>
            <w:noWrap/>
          </w:tcPr>
          <w:p w14:paraId="27448C8E"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7387425B" w14:textId="77777777" w:rsidTr="005F0F92">
        <w:trPr>
          <w:trHeight w:val="315"/>
          <w:jc w:val="center"/>
        </w:trPr>
        <w:tc>
          <w:tcPr>
            <w:tcW w:w="4531" w:type="dxa"/>
            <w:shd w:val="clear" w:color="auto" w:fill="auto"/>
            <w:noWrap/>
          </w:tcPr>
          <w:p w14:paraId="6608304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Aggregate Invoice report by </w:t>
            </w:r>
            <w:r>
              <w:rPr>
                <w:rFonts w:ascii="Calibri" w:hAnsi="Calibri"/>
                <w:kern w:val="2"/>
                <w:sz w:val="22"/>
                <w:szCs w:val="22"/>
              </w:rPr>
              <w:t>Remaining 21 days (Deviation cases)</w:t>
            </w:r>
          </w:p>
        </w:tc>
        <w:tc>
          <w:tcPr>
            <w:tcW w:w="4820" w:type="dxa"/>
            <w:shd w:val="clear" w:color="auto" w:fill="auto"/>
            <w:noWrap/>
          </w:tcPr>
          <w:p w14:paraId="63314093"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bl>
    <w:p w14:paraId="2709A009" w14:textId="77777777" w:rsidR="00985C18" w:rsidRPr="00C7728C" w:rsidRDefault="00985C18" w:rsidP="00985C18">
      <w:pPr>
        <w:pStyle w:val="afff"/>
        <w:spacing w:after="120" w:line="240" w:lineRule="auto"/>
        <w:ind w:left="0"/>
      </w:pPr>
    </w:p>
    <w:p w14:paraId="374D403A" w14:textId="77777777" w:rsidR="00985C18" w:rsidRPr="001A60F4" w:rsidRDefault="00985C18" w:rsidP="00927897">
      <w:pPr>
        <w:numPr>
          <w:ilvl w:val="2"/>
          <w:numId w:val="35"/>
        </w:numPr>
        <w:outlineLvl w:val="2"/>
        <w:rPr>
          <w:rFonts w:ascii="Calibri" w:hAnsi="Calibri"/>
          <w:b/>
          <w:color w:val="002060"/>
          <w:sz w:val="22"/>
        </w:rPr>
      </w:pPr>
      <w:bookmarkStart w:id="958" w:name="_Toc390432058"/>
      <w:r w:rsidRPr="001A60F4">
        <w:rPr>
          <w:rFonts w:ascii="Calibri" w:hAnsi="Calibri"/>
          <w:b/>
          <w:color w:val="002060"/>
          <w:sz w:val="22"/>
        </w:rPr>
        <w:t>Description</w:t>
      </w:r>
      <w:bookmarkEnd w:id="958"/>
      <w:r w:rsidRPr="001A60F4">
        <w:rPr>
          <w:rFonts w:ascii="Calibri" w:hAnsi="Calibri"/>
          <w:b/>
          <w:color w:val="002060"/>
          <w:sz w:val="22"/>
        </w:rPr>
        <w:t xml:space="preserve"> </w:t>
      </w:r>
    </w:p>
    <w:p w14:paraId="29A5CB6F" w14:textId="77777777" w:rsidR="00985C18" w:rsidRPr="00C7728C" w:rsidRDefault="00985C18" w:rsidP="00985C18">
      <w:pPr>
        <w:spacing w:after="120"/>
        <w:rPr>
          <w:rFonts w:ascii="Calibri" w:hAnsi="Calibri"/>
          <w:sz w:val="22"/>
          <w:szCs w:val="22"/>
        </w:rPr>
      </w:pPr>
      <w:r w:rsidRPr="00C7728C">
        <w:rPr>
          <w:rFonts w:ascii="Calibri" w:hAnsi="Calibri"/>
          <w:sz w:val="22"/>
          <w:szCs w:val="22"/>
        </w:rPr>
        <w:t>Description as shown in table below:</w:t>
      </w:r>
    </w:p>
    <w:tbl>
      <w:tblPr>
        <w:tblW w:w="9351" w:type="dxa"/>
        <w:jc w:val="center"/>
        <w:tblLook w:val="04A0" w:firstRow="1" w:lastRow="0" w:firstColumn="1" w:lastColumn="0" w:noHBand="0" w:noVBand="1"/>
      </w:tblPr>
      <w:tblGrid>
        <w:gridCol w:w="3533"/>
        <w:gridCol w:w="5818"/>
      </w:tblGrid>
      <w:tr w:rsidR="00985C18" w:rsidRPr="00C7728C" w14:paraId="6E116B91"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BDD6EE"/>
            <w:vAlign w:val="center"/>
          </w:tcPr>
          <w:p w14:paraId="587A3D69" w14:textId="77777777" w:rsidR="00985C18" w:rsidRPr="00C7728C" w:rsidRDefault="00985C18" w:rsidP="005F0F92">
            <w:pPr>
              <w:spacing w:after="120"/>
              <w:rPr>
                <w:rFonts w:ascii="Calibri" w:hAnsi="Calibri"/>
                <w:sz w:val="22"/>
                <w:szCs w:val="22"/>
              </w:rPr>
            </w:pPr>
            <w:r w:rsidRPr="00C7728C">
              <w:rPr>
                <w:rFonts w:ascii="Calibri" w:hAnsi="Calibri"/>
                <w:sz w:val="22"/>
                <w:szCs w:val="22"/>
              </w:rPr>
              <w:t xml:space="preserve">Query Parameter </w:t>
            </w:r>
          </w:p>
        </w:tc>
        <w:tc>
          <w:tcPr>
            <w:tcW w:w="5818" w:type="dxa"/>
            <w:tcBorders>
              <w:top w:val="single" w:sz="4" w:space="0" w:color="auto"/>
              <w:left w:val="single" w:sz="4" w:space="0" w:color="auto"/>
              <w:bottom w:val="single" w:sz="4" w:space="0" w:color="auto"/>
              <w:right w:val="single" w:sz="4" w:space="0" w:color="000000"/>
            </w:tcBorders>
            <w:shd w:val="clear" w:color="auto" w:fill="BDD6EE"/>
            <w:vAlign w:val="center"/>
          </w:tcPr>
          <w:p w14:paraId="6492C80C" w14:textId="77777777" w:rsidR="00985C18" w:rsidRPr="00C7728C" w:rsidRDefault="00985C18" w:rsidP="005F0F92">
            <w:pPr>
              <w:spacing w:after="120"/>
              <w:rPr>
                <w:rFonts w:ascii="Calibri" w:hAnsi="Calibri"/>
                <w:sz w:val="22"/>
                <w:szCs w:val="22"/>
              </w:rPr>
            </w:pPr>
            <w:r w:rsidRPr="00C7728C">
              <w:rPr>
                <w:rFonts w:ascii="Calibri" w:hAnsi="Calibri"/>
                <w:sz w:val="22"/>
                <w:szCs w:val="22"/>
              </w:rPr>
              <w:t>Description</w:t>
            </w:r>
          </w:p>
        </w:tc>
      </w:tr>
      <w:tr w:rsidR="00985C18" w:rsidRPr="00C7728C" w14:paraId="668529D2"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2D589981" w14:textId="77777777" w:rsidR="00985C18" w:rsidRPr="00C7728C" w:rsidRDefault="00985C18" w:rsidP="005F0F92">
            <w:pPr>
              <w:spacing w:after="120"/>
              <w:rPr>
                <w:rFonts w:ascii="Calibri" w:hAnsi="Calibri"/>
                <w:sz w:val="22"/>
                <w:szCs w:val="22"/>
              </w:rPr>
            </w:pPr>
            <w:r w:rsidRPr="00C7728C">
              <w:rPr>
                <w:rFonts w:ascii="Calibri" w:hAnsi="Calibri"/>
                <w:sz w:val="22"/>
                <w:szCs w:val="22"/>
              </w:rPr>
              <w:t>Submitted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05BF35"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submitted</w:t>
            </w:r>
          </w:p>
        </w:tc>
      </w:tr>
      <w:tr w:rsidR="00985C18" w:rsidRPr="00C7728C" w14:paraId="44940683"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1DA247C4" w14:textId="77777777" w:rsidR="00985C18" w:rsidRPr="00C7728C" w:rsidRDefault="00985C18" w:rsidP="005F0F92">
            <w:pPr>
              <w:spacing w:after="120"/>
              <w:rPr>
                <w:rFonts w:ascii="Calibri" w:hAnsi="Calibri"/>
                <w:sz w:val="22"/>
                <w:szCs w:val="22"/>
              </w:rPr>
            </w:pPr>
            <w:r w:rsidRPr="00C7728C">
              <w:rPr>
                <w:rFonts w:ascii="Calibri" w:hAnsi="Calibri"/>
                <w:sz w:val="22"/>
                <w:szCs w:val="22"/>
              </w:rPr>
              <w:t>Processing</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5A7E1F2"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in checking process</w:t>
            </w:r>
          </w:p>
        </w:tc>
      </w:tr>
      <w:tr w:rsidR="00985C18" w:rsidRPr="00C7728C" w14:paraId="7D67A9D3"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7DCAA455" w14:textId="77777777" w:rsidR="00985C18" w:rsidRPr="00C7728C" w:rsidRDefault="00985C18" w:rsidP="005F0F92">
            <w:pPr>
              <w:spacing w:after="120"/>
              <w:rPr>
                <w:rFonts w:ascii="Calibri" w:hAnsi="Calibri"/>
                <w:sz w:val="22"/>
                <w:szCs w:val="22"/>
              </w:rPr>
            </w:pPr>
            <w:r w:rsidRPr="00C7728C">
              <w:rPr>
                <w:rFonts w:ascii="Calibri" w:hAnsi="Calibri"/>
                <w:sz w:val="22"/>
                <w:szCs w:val="22"/>
              </w:rPr>
              <w:t>Rejected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20F3B6D"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failed the checking requirements</w:t>
            </w:r>
          </w:p>
        </w:tc>
      </w:tr>
      <w:tr w:rsidR="00985C18" w:rsidRPr="00C7728C" w14:paraId="08A0325A"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0CEAECB5" w14:textId="77777777" w:rsidR="00985C18" w:rsidRPr="00C7728C" w:rsidRDefault="00985C18" w:rsidP="005F0F92">
            <w:pPr>
              <w:spacing w:after="120"/>
              <w:rPr>
                <w:rFonts w:ascii="Calibri" w:hAnsi="Calibri"/>
                <w:sz w:val="22"/>
                <w:szCs w:val="22"/>
              </w:rPr>
            </w:pPr>
            <w:r w:rsidRPr="00C7728C">
              <w:rPr>
                <w:rFonts w:ascii="Calibri" w:hAnsi="Calibri"/>
                <w:sz w:val="22"/>
                <w:szCs w:val="22"/>
              </w:rPr>
              <w:t>Accepted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B878258"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successfully pass the checking requirements</w:t>
            </w:r>
          </w:p>
        </w:tc>
      </w:tr>
      <w:tr w:rsidR="00985C18" w:rsidRPr="00C7728C" w14:paraId="4D704766"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04B86C02" w14:textId="77777777" w:rsidR="00985C18" w:rsidRPr="00C7728C" w:rsidRDefault="00985C18" w:rsidP="005F0F92">
            <w:pPr>
              <w:spacing w:after="120"/>
              <w:rPr>
                <w:rFonts w:ascii="Calibri" w:hAnsi="Calibri"/>
                <w:sz w:val="22"/>
                <w:szCs w:val="22"/>
              </w:rPr>
            </w:pPr>
            <w:r w:rsidRPr="00C7728C">
              <w:rPr>
                <w:rFonts w:ascii="Calibri" w:hAnsi="Calibri"/>
                <w:sz w:val="22"/>
                <w:szCs w:val="22"/>
              </w:rPr>
              <w:t>In Auction (bid</w:t>
            </w:r>
            <w:r>
              <w:rPr>
                <w:rFonts w:ascii="Calibri" w:hAnsi="Calibri"/>
                <w:sz w:val="22"/>
                <w:szCs w:val="22"/>
              </w:rPr>
              <w:t>d</w:t>
            </w:r>
            <w:r w:rsidRPr="00C7728C">
              <w:rPr>
                <w:rFonts w:ascii="Calibri" w:hAnsi="Calibri"/>
                <w:sz w:val="22"/>
                <w:szCs w:val="22"/>
              </w:rPr>
              <w:t>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2143CE1"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that are in auction with bid/bids</w:t>
            </w:r>
          </w:p>
        </w:tc>
      </w:tr>
      <w:tr w:rsidR="00985C18" w:rsidRPr="00C7728C" w14:paraId="6339F378"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676FEEB7" w14:textId="77777777" w:rsidR="00985C18" w:rsidRPr="00C7728C" w:rsidRDefault="00985C18" w:rsidP="005F0F92">
            <w:pPr>
              <w:spacing w:after="120"/>
              <w:rPr>
                <w:rFonts w:ascii="Calibri" w:hAnsi="Calibri"/>
                <w:sz w:val="22"/>
                <w:szCs w:val="22"/>
              </w:rPr>
            </w:pPr>
            <w:r w:rsidRPr="00C7728C">
              <w:rPr>
                <w:rFonts w:ascii="Calibri" w:hAnsi="Calibri"/>
                <w:sz w:val="22"/>
                <w:szCs w:val="22"/>
              </w:rPr>
              <w:t>In Auction (</w:t>
            </w:r>
            <w:r>
              <w:rPr>
                <w:rFonts w:ascii="Calibri" w:hAnsi="Calibri"/>
                <w:sz w:val="22"/>
                <w:szCs w:val="22"/>
              </w:rPr>
              <w:t>un-bidded</w:t>
            </w:r>
            <w:r w:rsidRPr="00C7728C">
              <w:rPr>
                <w:rFonts w:ascii="Calibri" w:hAnsi="Calibri"/>
                <w:sz w:val="22"/>
                <w:szCs w:val="22"/>
              </w:rPr>
              <w:t>)</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25DA71"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that are in auction with no bids</w:t>
            </w:r>
          </w:p>
        </w:tc>
      </w:tr>
      <w:tr w:rsidR="00985C18" w:rsidRPr="00C7728C" w14:paraId="45BA3DFB" w14:textId="77777777" w:rsidTr="005F0F92">
        <w:trPr>
          <w:trHeight w:val="600"/>
          <w:jc w:val="center"/>
        </w:trPr>
        <w:tc>
          <w:tcPr>
            <w:tcW w:w="3533" w:type="dxa"/>
            <w:tcBorders>
              <w:top w:val="nil"/>
              <w:left w:val="single" w:sz="4" w:space="0" w:color="auto"/>
              <w:bottom w:val="single" w:sz="4" w:space="0" w:color="auto"/>
              <w:right w:val="nil"/>
            </w:tcBorders>
            <w:shd w:val="clear" w:color="auto" w:fill="auto"/>
            <w:vAlign w:val="center"/>
            <w:hideMark/>
          </w:tcPr>
          <w:p w14:paraId="413E3B4E" w14:textId="77777777" w:rsidR="00985C18" w:rsidRPr="00C7728C" w:rsidRDefault="00985C18" w:rsidP="005F0F92">
            <w:pPr>
              <w:spacing w:after="120"/>
              <w:rPr>
                <w:rFonts w:ascii="Calibri" w:hAnsi="Calibri"/>
                <w:sz w:val="22"/>
                <w:szCs w:val="22"/>
              </w:rPr>
            </w:pPr>
            <w:r w:rsidRPr="00C7728C">
              <w:rPr>
                <w:rFonts w:ascii="Calibri" w:hAnsi="Calibri"/>
                <w:sz w:val="22"/>
                <w:szCs w:val="22"/>
              </w:rPr>
              <w:t>Delisted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B75EAB8"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that were delisted (no bids at all or no bids are accepted by seller) due to reaching the 35 days remaining limit</w:t>
            </w:r>
          </w:p>
        </w:tc>
      </w:tr>
      <w:tr w:rsidR="00985C18" w:rsidRPr="00C7728C" w14:paraId="67C37938" w14:textId="77777777" w:rsidTr="005F0F92">
        <w:trPr>
          <w:trHeight w:val="375"/>
          <w:jc w:val="center"/>
        </w:trPr>
        <w:tc>
          <w:tcPr>
            <w:tcW w:w="3533" w:type="dxa"/>
            <w:tcBorders>
              <w:top w:val="nil"/>
              <w:left w:val="single" w:sz="4" w:space="0" w:color="auto"/>
              <w:bottom w:val="single" w:sz="4" w:space="0" w:color="auto"/>
              <w:right w:val="nil"/>
            </w:tcBorders>
            <w:shd w:val="clear" w:color="auto" w:fill="auto"/>
            <w:vAlign w:val="center"/>
            <w:hideMark/>
          </w:tcPr>
          <w:p w14:paraId="14E89550" w14:textId="77777777" w:rsidR="00985C18" w:rsidRPr="00C7728C" w:rsidRDefault="00985C18" w:rsidP="005F0F92">
            <w:pPr>
              <w:spacing w:after="120"/>
              <w:rPr>
                <w:rFonts w:ascii="Calibri" w:hAnsi="Calibri"/>
                <w:sz w:val="22"/>
                <w:szCs w:val="22"/>
              </w:rPr>
            </w:pPr>
            <w:r w:rsidRPr="00C7728C">
              <w:rPr>
                <w:rFonts w:ascii="Calibri" w:hAnsi="Calibri"/>
                <w:sz w:val="22"/>
                <w:szCs w:val="22"/>
              </w:rPr>
              <w:t>Sold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9B4CA59"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invoices sold. (incl. VPBank as a buyer)</w:t>
            </w:r>
          </w:p>
        </w:tc>
      </w:tr>
      <w:tr w:rsidR="00985C18" w:rsidRPr="00C7728C" w14:paraId="673122F0"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510E3EB9" w14:textId="77777777" w:rsidR="00985C18" w:rsidRPr="00C7728C" w:rsidRDefault="00985C18" w:rsidP="005F0F92">
            <w:pPr>
              <w:spacing w:after="120"/>
              <w:rPr>
                <w:rFonts w:ascii="Calibri" w:hAnsi="Calibri"/>
                <w:sz w:val="22"/>
                <w:szCs w:val="22"/>
              </w:rPr>
            </w:pPr>
            <w:r w:rsidRPr="00C7728C">
              <w:rPr>
                <w:rFonts w:ascii="Calibri" w:hAnsi="Calibri"/>
                <w:sz w:val="22"/>
                <w:szCs w:val="22"/>
              </w:rPr>
              <w:t>Disbursed</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A890FD5" w14:textId="77777777" w:rsidR="00985C18" w:rsidRPr="00C7728C" w:rsidRDefault="00985C18" w:rsidP="005F0F92">
            <w:pPr>
              <w:spacing w:after="120"/>
              <w:rPr>
                <w:rFonts w:ascii="Calibri" w:hAnsi="Calibri"/>
                <w:sz w:val="22"/>
                <w:szCs w:val="22"/>
              </w:rPr>
            </w:pPr>
            <w:r w:rsidRPr="00C7728C">
              <w:rPr>
                <w:rFonts w:ascii="Calibri" w:hAnsi="Calibri"/>
                <w:sz w:val="22"/>
                <w:szCs w:val="22"/>
              </w:rPr>
              <w:t xml:space="preserve">Total no. and amount of disbursed invoices </w:t>
            </w:r>
          </w:p>
        </w:tc>
      </w:tr>
      <w:tr w:rsidR="00985C18" w:rsidRPr="00C7728C" w14:paraId="1B8E1B1C" w14:textId="77777777" w:rsidTr="005F0F92">
        <w:trPr>
          <w:trHeight w:val="315"/>
          <w:jc w:val="center"/>
        </w:trPr>
        <w:tc>
          <w:tcPr>
            <w:tcW w:w="3533" w:type="dxa"/>
            <w:tcBorders>
              <w:top w:val="nil"/>
              <w:left w:val="single" w:sz="4" w:space="0" w:color="auto"/>
              <w:bottom w:val="single" w:sz="4" w:space="0" w:color="auto"/>
              <w:right w:val="nil"/>
            </w:tcBorders>
            <w:shd w:val="clear" w:color="auto" w:fill="auto"/>
            <w:vAlign w:val="center"/>
            <w:hideMark/>
          </w:tcPr>
          <w:p w14:paraId="631632BE" w14:textId="77777777" w:rsidR="00985C18" w:rsidRPr="00C7728C" w:rsidRDefault="00985C18" w:rsidP="005F0F92">
            <w:pPr>
              <w:spacing w:after="120"/>
              <w:rPr>
                <w:rFonts w:ascii="Calibri" w:hAnsi="Calibri"/>
                <w:sz w:val="22"/>
                <w:szCs w:val="22"/>
              </w:rPr>
            </w:pPr>
            <w:r w:rsidRPr="00C7728C">
              <w:rPr>
                <w:rFonts w:ascii="Calibri" w:hAnsi="Calibri"/>
                <w:sz w:val="22"/>
                <w:szCs w:val="22"/>
              </w:rPr>
              <w:t>Settlement</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5A58FE4" w14:textId="77777777" w:rsidR="00985C18" w:rsidRPr="00C7728C" w:rsidRDefault="00985C18" w:rsidP="005F0F92">
            <w:pPr>
              <w:spacing w:after="120"/>
              <w:rPr>
                <w:rFonts w:ascii="Calibri" w:hAnsi="Calibri"/>
                <w:sz w:val="22"/>
                <w:szCs w:val="22"/>
              </w:rPr>
            </w:pPr>
            <w:r w:rsidRPr="00C7728C">
              <w:rPr>
                <w:rFonts w:ascii="Calibri" w:hAnsi="Calibri"/>
                <w:sz w:val="22"/>
                <w:szCs w:val="22"/>
              </w:rPr>
              <w:t xml:space="preserve">Total no. and amount of settled invoices </w:t>
            </w:r>
          </w:p>
        </w:tc>
      </w:tr>
      <w:tr w:rsidR="00985C18" w:rsidRPr="00C7728C" w14:paraId="0761D9DA"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hideMark/>
          </w:tcPr>
          <w:p w14:paraId="35B2CF9F" w14:textId="77777777" w:rsidR="00985C18" w:rsidRPr="00C7728C" w:rsidRDefault="00985C18" w:rsidP="005F0F92">
            <w:pPr>
              <w:spacing w:after="120"/>
              <w:rPr>
                <w:rFonts w:ascii="Calibri" w:hAnsi="Calibri"/>
                <w:sz w:val="22"/>
                <w:szCs w:val="22"/>
              </w:rPr>
            </w:pPr>
            <w:r w:rsidRPr="00C7728C">
              <w:rPr>
                <w:rFonts w:ascii="Calibri" w:hAnsi="Calibri"/>
                <w:sz w:val="22"/>
                <w:szCs w:val="22"/>
              </w:rPr>
              <w:t>Overdue</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7D3E76C"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Total no. and amount of overdue invoices (debtors pay late)</w:t>
            </w:r>
          </w:p>
        </w:tc>
      </w:tr>
      <w:tr w:rsidR="00985C18" w:rsidRPr="00C7728C" w14:paraId="0F193102"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4FEF3BD6" w14:textId="77777777" w:rsidR="00985C18" w:rsidRPr="00C7728C" w:rsidRDefault="00985C18" w:rsidP="005F0F92">
            <w:pPr>
              <w:spacing w:after="120"/>
              <w:rPr>
                <w:rFonts w:ascii="Calibri" w:hAnsi="Calibri"/>
                <w:sz w:val="22"/>
                <w:szCs w:val="22"/>
              </w:rPr>
            </w:pPr>
            <w:r w:rsidRPr="00C7728C">
              <w:rPr>
                <w:rFonts w:ascii="Calibri" w:hAnsi="Calibri"/>
                <w:sz w:val="22"/>
                <w:szCs w:val="22"/>
              </w:rPr>
              <w:t>Region</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27D77110" w14:textId="77777777" w:rsidR="00985C18" w:rsidRPr="00C7728C" w:rsidRDefault="00985C18" w:rsidP="005F0F92">
            <w:pPr>
              <w:spacing w:after="120"/>
              <w:rPr>
                <w:rFonts w:ascii="Calibri" w:hAnsi="Calibri"/>
                <w:sz w:val="22"/>
                <w:szCs w:val="22"/>
              </w:rPr>
            </w:pPr>
            <w:r w:rsidRPr="00C7728C">
              <w:rPr>
                <w:rFonts w:ascii="Calibri" w:hAnsi="Calibri"/>
                <w:sz w:val="22"/>
                <w:szCs w:val="22"/>
              </w:rPr>
              <w:t xml:space="preserve">Cities/Province name; allow max to 6 digits </w:t>
            </w:r>
          </w:p>
        </w:tc>
      </w:tr>
      <w:tr w:rsidR="00985C18" w:rsidRPr="00C7728C" w14:paraId="2633980B"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5479C40F" w14:textId="77777777" w:rsidR="00985C18" w:rsidRPr="00C7728C" w:rsidRDefault="00985C18" w:rsidP="005F0F92">
            <w:pPr>
              <w:spacing w:after="120"/>
              <w:rPr>
                <w:rFonts w:ascii="Calibri" w:hAnsi="Calibri"/>
                <w:sz w:val="22"/>
                <w:szCs w:val="22"/>
              </w:rPr>
            </w:pPr>
            <w:r w:rsidRPr="00C7728C">
              <w:rPr>
                <w:rFonts w:ascii="Calibri" w:hAnsi="Calibri"/>
                <w:sz w:val="22"/>
                <w:szCs w:val="22"/>
              </w:rPr>
              <w:t>Category of the Debtor</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5E636557" w14:textId="77777777" w:rsidR="00985C18" w:rsidRPr="00C7728C" w:rsidRDefault="00985C18" w:rsidP="005F0F92">
            <w:pPr>
              <w:spacing w:after="120"/>
              <w:rPr>
                <w:rFonts w:ascii="Calibri" w:hAnsi="Calibri"/>
                <w:sz w:val="22"/>
                <w:szCs w:val="22"/>
              </w:rPr>
            </w:pPr>
            <w:r w:rsidRPr="00C7728C">
              <w:rPr>
                <w:rFonts w:ascii="Calibri" w:hAnsi="Calibri"/>
                <w:sz w:val="22"/>
                <w:szCs w:val="22"/>
              </w:rPr>
              <w:t>2 parameters: SOE or Non SOE*</w:t>
            </w:r>
          </w:p>
        </w:tc>
      </w:tr>
      <w:tr w:rsidR="00985C18" w:rsidRPr="00C7728C" w14:paraId="316D3B90"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245CA4E1" w14:textId="77777777" w:rsidR="00985C18" w:rsidRPr="00C7728C" w:rsidRDefault="00985C18" w:rsidP="005F0F92">
            <w:pPr>
              <w:spacing w:after="120"/>
              <w:rPr>
                <w:rFonts w:ascii="Calibri" w:hAnsi="Calibri"/>
                <w:sz w:val="22"/>
                <w:szCs w:val="22"/>
              </w:rPr>
            </w:pPr>
            <w:r w:rsidRPr="00C7728C">
              <w:rPr>
                <w:rFonts w:ascii="Calibri" w:hAnsi="Calibri"/>
                <w:sz w:val="22"/>
                <w:szCs w:val="22"/>
              </w:rPr>
              <w:t>Maturity Date</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112E1F23" w14:textId="77777777" w:rsidR="00985C18" w:rsidRPr="00C7728C" w:rsidRDefault="00985C18" w:rsidP="005F0F92">
            <w:pPr>
              <w:spacing w:after="120"/>
              <w:rPr>
                <w:rFonts w:ascii="Calibri" w:hAnsi="Calibri"/>
                <w:sz w:val="22"/>
                <w:szCs w:val="22"/>
              </w:rPr>
            </w:pPr>
            <w:r w:rsidRPr="00C7728C">
              <w:rPr>
                <w:rFonts w:ascii="Calibri" w:hAnsi="Calibri"/>
                <w:sz w:val="22"/>
                <w:szCs w:val="22"/>
              </w:rPr>
              <w:t>the due date Debtor have to pay for invoice as agreed with Seller</w:t>
            </w:r>
          </w:p>
        </w:tc>
      </w:tr>
      <w:tr w:rsidR="00985C18" w:rsidRPr="00C7728C" w14:paraId="5A972ECB"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4692BF7B" w14:textId="77777777" w:rsidR="00985C18" w:rsidRPr="00C7728C" w:rsidRDefault="00985C18" w:rsidP="005F0F92">
            <w:pPr>
              <w:spacing w:after="120"/>
              <w:rPr>
                <w:rFonts w:ascii="Calibri" w:hAnsi="Calibri"/>
                <w:sz w:val="22"/>
                <w:szCs w:val="22"/>
              </w:rPr>
            </w:pPr>
            <w:r w:rsidRPr="00C7728C">
              <w:rPr>
                <w:rFonts w:ascii="Calibri" w:hAnsi="Calibri"/>
                <w:sz w:val="22"/>
                <w:szCs w:val="22"/>
              </w:rPr>
              <w:t>SME segment</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06C8A60F" w14:textId="77777777" w:rsidR="00985C18" w:rsidRPr="00C7728C" w:rsidRDefault="00985C18" w:rsidP="005F0F92">
            <w:pPr>
              <w:spacing w:after="120"/>
              <w:rPr>
                <w:rFonts w:ascii="Calibri" w:hAnsi="Calibri"/>
                <w:sz w:val="22"/>
                <w:szCs w:val="22"/>
              </w:rPr>
            </w:pPr>
            <w:r w:rsidRPr="00C7728C">
              <w:rPr>
                <w:rFonts w:ascii="Calibri" w:hAnsi="Calibri"/>
                <w:sz w:val="22"/>
                <w:szCs w:val="22"/>
              </w:rPr>
              <w:t>3 parameters: Upper SME, SME, MSME</w:t>
            </w:r>
          </w:p>
        </w:tc>
      </w:tr>
      <w:tr w:rsidR="00985C18" w:rsidRPr="00C7728C" w14:paraId="470DD73C"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74EAF510" w14:textId="77777777" w:rsidR="00985C18" w:rsidRPr="00C7728C" w:rsidRDefault="00985C18" w:rsidP="005F0F92">
            <w:pPr>
              <w:spacing w:after="120"/>
              <w:rPr>
                <w:rFonts w:ascii="Calibri" w:hAnsi="Calibri"/>
                <w:sz w:val="22"/>
                <w:szCs w:val="22"/>
              </w:rPr>
            </w:pPr>
            <w:r w:rsidRPr="00C7728C">
              <w:rPr>
                <w:rFonts w:ascii="Calibri" w:hAnsi="Calibri"/>
                <w:sz w:val="22"/>
                <w:szCs w:val="22"/>
              </w:rPr>
              <w:t>Seller rating</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74C8666A" w14:textId="77777777" w:rsidR="00985C18" w:rsidRPr="00C7728C" w:rsidRDefault="00985C18" w:rsidP="005F0F92">
            <w:pPr>
              <w:spacing w:after="120"/>
              <w:rPr>
                <w:rFonts w:ascii="Calibri" w:hAnsi="Calibri"/>
                <w:sz w:val="22"/>
                <w:szCs w:val="22"/>
              </w:rPr>
            </w:pPr>
            <w:r w:rsidRPr="00C7728C">
              <w:rPr>
                <w:rFonts w:ascii="Calibri" w:hAnsi="Calibri"/>
                <w:sz w:val="22"/>
                <w:szCs w:val="22"/>
              </w:rPr>
              <w:t>3 parameters: High, Medium, Low</w:t>
            </w:r>
          </w:p>
        </w:tc>
      </w:tr>
      <w:tr w:rsidR="00985C18" w:rsidRPr="00C7728C" w14:paraId="186F0442"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7906F3D5" w14:textId="77777777" w:rsidR="00985C18" w:rsidRPr="00C7728C" w:rsidRDefault="00985C18" w:rsidP="005F0F92">
            <w:pPr>
              <w:spacing w:after="120"/>
              <w:rPr>
                <w:rFonts w:ascii="Calibri" w:hAnsi="Calibri"/>
                <w:sz w:val="22"/>
                <w:szCs w:val="22"/>
              </w:rPr>
            </w:pPr>
            <w:r w:rsidRPr="00C7728C">
              <w:rPr>
                <w:rFonts w:ascii="Calibri" w:hAnsi="Calibri"/>
                <w:sz w:val="22"/>
                <w:szCs w:val="22"/>
              </w:rPr>
              <w:t>Invoice rating</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1AC526D2" w14:textId="77777777" w:rsidR="00985C18" w:rsidRPr="00C7728C" w:rsidRDefault="00985C18" w:rsidP="005F0F92">
            <w:pPr>
              <w:spacing w:after="120"/>
              <w:rPr>
                <w:rFonts w:ascii="Calibri" w:hAnsi="Calibri"/>
                <w:sz w:val="22"/>
                <w:szCs w:val="22"/>
              </w:rPr>
            </w:pPr>
            <w:r w:rsidRPr="00C7728C">
              <w:rPr>
                <w:rFonts w:ascii="Calibri" w:hAnsi="Calibri"/>
                <w:sz w:val="22"/>
                <w:szCs w:val="22"/>
              </w:rPr>
              <w:t>3 parameters: High, Medium, Low</w:t>
            </w:r>
          </w:p>
        </w:tc>
      </w:tr>
      <w:tr w:rsidR="00985C18" w:rsidRPr="00C7728C" w14:paraId="5DC118E4"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760313C4" w14:textId="77777777" w:rsidR="00985C18" w:rsidRPr="00C7728C" w:rsidRDefault="005F0F92" w:rsidP="005F0F92">
            <w:pPr>
              <w:spacing w:after="120"/>
              <w:rPr>
                <w:rFonts w:ascii="Calibri" w:hAnsi="Calibri"/>
                <w:sz w:val="22"/>
                <w:szCs w:val="22"/>
              </w:rPr>
            </w:pPr>
            <w:r w:rsidRPr="001705CA">
              <w:rPr>
                <w:rFonts w:ascii="Calibri" w:hAnsi="Calibri"/>
                <w:sz w:val="22"/>
                <w:szCs w:val="22"/>
              </w:rPr>
              <w:t>Remaining</w:t>
            </w:r>
            <w:r w:rsidR="00985C18" w:rsidRPr="001705CA">
              <w:rPr>
                <w:rFonts w:ascii="Calibri" w:hAnsi="Calibri"/>
                <w:sz w:val="22"/>
                <w:szCs w:val="22"/>
              </w:rPr>
              <w:t xml:space="preserve"> term 31 days</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6F1A4474" w14:textId="77777777" w:rsidR="00985C18" w:rsidRPr="00C7728C" w:rsidRDefault="00985C18" w:rsidP="005F0F92">
            <w:pPr>
              <w:spacing w:after="120"/>
              <w:rPr>
                <w:rFonts w:ascii="Calibri" w:hAnsi="Calibri"/>
                <w:sz w:val="22"/>
                <w:szCs w:val="22"/>
              </w:rPr>
            </w:pPr>
            <w:r>
              <w:rPr>
                <w:rFonts w:ascii="Calibri" w:hAnsi="Calibri"/>
                <w:sz w:val="22"/>
                <w:szCs w:val="22"/>
              </w:rPr>
              <w:t>All invoices have 31 days remaining day ( actual 31 days)</w:t>
            </w:r>
          </w:p>
        </w:tc>
      </w:tr>
      <w:tr w:rsidR="00985C18" w:rsidRPr="00C7728C" w14:paraId="6D587C1A"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53E4BB51" w14:textId="77777777" w:rsidR="00985C18" w:rsidRPr="001705CA" w:rsidRDefault="005F0F92" w:rsidP="005F0F92">
            <w:pPr>
              <w:spacing w:after="120"/>
              <w:rPr>
                <w:rFonts w:ascii="Calibri" w:hAnsi="Calibri"/>
                <w:sz w:val="22"/>
                <w:szCs w:val="22"/>
              </w:rPr>
            </w:pPr>
            <w:r w:rsidRPr="001705CA">
              <w:rPr>
                <w:rFonts w:ascii="Calibri" w:hAnsi="Calibri"/>
                <w:sz w:val="22"/>
                <w:szCs w:val="22"/>
              </w:rPr>
              <w:t>Remaining</w:t>
            </w:r>
            <w:r w:rsidR="00985C18" w:rsidRPr="001705CA">
              <w:rPr>
                <w:rFonts w:ascii="Calibri" w:hAnsi="Calibri"/>
                <w:sz w:val="22"/>
                <w:szCs w:val="22"/>
              </w:rPr>
              <w:t xml:space="preserve"> term </w:t>
            </w:r>
            <w:r w:rsidR="00985C18">
              <w:rPr>
                <w:rFonts w:ascii="Calibri" w:hAnsi="Calibri"/>
                <w:sz w:val="22"/>
                <w:szCs w:val="22"/>
              </w:rPr>
              <w:t>2</w:t>
            </w:r>
            <w:r w:rsidR="00985C18" w:rsidRPr="001705CA">
              <w:rPr>
                <w:rFonts w:ascii="Calibri" w:hAnsi="Calibri"/>
                <w:sz w:val="22"/>
                <w:szCs w:val="22"/>
              </w:rPr>
              <w:t>1 days</w:t>
            </w:r>
            <w:r w:rsidR="00985C18">
              <w:rPr>
                <w:rFonts w:ascii="Calibri" w:hAnsi="Calibri"/>
                <w:sz w:val="22"/>
                <w:szCs w:val="22"/>
              </w:rPr>
              <w:t xml:space="preserve"> (deviation cases)</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08F30020" w14:textId="77777777" w:rsidR="00985C18" w:rsidRPr="00C7728C" w:rsidRDefault="00985C18" w:rsidP="005F0F92">
            <w:pPr>
              <w:spacing w:after="120"/>
              <w:rPr>
                <w:rFonts w:ascii="Calibri" w:hAnsi="Calibri"/>
                <w:sz w:val="22"/>
                <w:szCs w:val="22"/>
              </w:rPr>
            </w:pPr>
            <w:r>
              <w:rPr>
                <w:rFonts w:ascii="Calibri" w:hAnsi="Calibri"/>
                <w:sz w:val="22"/>
                <w:szCs w:val="22"/>
              </w:rPr>
              <w:t>All deviation invoices have 21 days remaining day (actual 21 days)</w:t>
            </w:r>
          </w:p>
        </w:tc>
      </w:tr>
      <w:tr w:rsidR="00985C18" w:rsidRPr="00C7728C" w14:paraId="12BB3ED1"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769DDF4A" w14:textId="77777777" w:rsidR="00985C18" w:rsidRPr="001705CA" w:rsidRDefault="00985C18" w:rsidP="005F0F92">
            <w:pPr>
              <w:spacing w:after="120"/>
              <w:rPr>
                <w:rFonts w:ascii="Calibri" w:hAnsi="Calibri"/>
                <w:sz w:val="22"/>
                <w:szCs w:val="22"/>
              </w:rPr>
            </w:pPr>
            <w:r>
              <w:rPr>
                <w:rFonts w:ascii="Calibri" w:hAnsi="Calibri"/>
                <w:sz w:val="22"/>
                <w:szCs w:val="22"/>
              </w:rPr>
              <w:t>Ready to sell</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218BFED0" w14:textId="77777777" w:rsidR="00985C18" w:rsidRDefault="00985C18" w:rsidP="005F0F92">
            <w:pPr>
              <w:spacing w:after="120"/>
              <w:rPr>
                <w:rFonts w:ascii="Calibri" w:hAnsi="Calibri"/>
                <w:sz w:val="22"/>
                <w:szCs w:val="22"/>
              </w:rPr>
            </w:pPr>
            <w:r>
              <w:rPr>
                <w:rFonts w:ascii="Calibri" w:hAnsi="Calibri"/>
                <w:sz w:val="22"/>
                <w:szCs w:val="22"/>
              </w:rPr>
              <w:t>The financing and interest rate are ready to sell</w:t>
            </w:r>
          </w:p>
        </w:tc>
      </w:tr>
      <w:tr w:rsidR="00985C18" w:rsidRPr="00C7728C" w14:paraId="568E8A8C"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346595D1" w14:textId="77777777" w:rsidR="00985C18" w:rsidRDefault="00985C18" w:rsidP="005F0F92">
            <w:pPr>
              <w:spacing w:after="120"/>
              <w:rPr>
                <w:rFonts w:ascii="Calibri" w:hAnsi="Calibri"/>
                <w:sz w:val="22"/>
                <w:szCs w:val="22"/>
              </w:rPr>
            </w:pPr>
            <w:r>
              <w:rPr>
                <w:rFonts w:ascii="Calibri" w:hAnsi="Calibri"/>
                <w:sz w:val="22"/>
                <w:szCs w:val="22"/>
              </w:rPr>
              <w:t>Existing bids</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38314E1D" w14:textId="77777777" w:rsidR="00985C18" w:rsidRDefault="00985C18" w:rsidP="005F0F92">
            <w:pPr>
              <w:spacing w:after="120"/>
              <w:rPr>
                <w:rFonts w:ascii="Calibri" w:hAnsi="Calibri"/>
                <w:sz w:val="22"/>
                <w:szCs w:val="22"/>
              </w:rPr>
            </w:pPr>
            <w:r>
              <w:rPr>
                <w:rFonts w:ascii="Calibri" w:hAnsi="Calibri"/>
                <w:sz w:val="22"/>
                <w:szCs w:val="22"/>
              </w:rPr>
              <w:t>All the bidding rate of Buyers (financing % and interest rate %). One invoice will have a lot of bidding offers</w:t>
            </w:r>
          </w:p>
        </w:tc>
      </w:tr>
      <w:tr w:rsidR="00985C18" w:rsidRPr="00C7728C" w14:paraId="2845FB5B"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vAlign w:val="center"/>
          </w:tcPr>
          <w:p w14:paraId="3565F8CC" w14:textId="77777777" w:rsidR="00985C18" w:rsidRDefault="00985C18" w:rsidP="005F0F92">
            <w:pPr>
              <w:spacing w:after="120"/>
              <w:rPr>
                <w:rFonts w:ascii="Calibri" w:hAnsi="Calibri"/>
                <w:sz w:val="22"/>
                <w:szCs w:val="22"/>
              </w:rPr>
            </w:pPr>
            <w:r>
              <w:rPr>
                <w:rFonts w:ascii="Calibri" w:hAnsi="Calibri"/>
                <w:sz w:val="22"/>
                <w:szCs w:val="22"/>
              </w:rPr>
              <w:t>Acknowledgement</w:t>
            </w:r>
          </w:p>
        </w:tc>
        <w:tc>
          <w:tcPr>
            <w:tcW w:w="5818" w:type="dxa"/>
            <w:tcBorders>
              <w:top w:val="single" w:sz="4" w:space="0" w:color="auto"/>
              <w:left w:val="single" w:sz="4" w:space="0" w:color="auto"/>
              <w:bottom w:val="single" w:sz="4" w:space="0" w:color="auto"/>
              <w:right w:val="single" w:sz="4" w:space="0" w:color="000000"/>
            </w:tcBorders>
            <w:shd w:val="clear" w:color="auto" w:fill="auto"/>
            <w:vAlign w:val="center"/>
          </w:tcPr>
          <w:p w14:paraId="24067F15" w14:textId="77777777" w:rsidR="00985C18" w:rsidRDefault="00985C18" w:rsidP="005F0F92">
            <w:pPr>
              <w:spacing w:after="120"/>
              <w:rPr>
                <w:rFonts w:ascii="Calibri" w:hAnsi="Calibri"/>
                <w:sz w:val="22"/>
                <w:szCs w:val="22"/>
              </w:rPr>
            </w:pPr>
            <w:r>
              <w:rPr>
                <w:rFonts w:ascii="Calibri" w:hAnsi="Calibri"/>
                <w:sz w:val="22"/>
                <w:szCs w:val="22"/>
              </w:rPr>
              <w:t>YES or NO</w:t>
            </w:r>
          </w:p>
        </w:tc>
      </w:tr>
      <w:tr w:rsidR="00985C18" w:rsidRPr="00C7728C" w14:paraId="39C61E1A"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tcPr>
          <w:p w14:paraId="1FC8AAC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w:t>
            </w:r>
          </w:p>
        </w:tc>
        <w:tc>
          <w:tcPr>
            <w:tcW w:w="5818" w:type="dxa"/>
            <w:tcBorders>
              <w:top w:val="single" w:sz="4" w:space="0" w:color="auto"/>
              <w:left w:val="single" w:sz="4" w:space="0" w:color="auto"/>
              <w:bottom w:val="single" w:sz="4" w:space="0" w:color="auto"/>
              <w:right w:val="single" w:sz="4" w:space="0" w:color="000000"/>
            </w:tcBorders>
            <w:shd w:val="clear" w:color="auto" w:fill="auto"/>
          </w:tcPr>
          <w:p w14:paraId="704C4A2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 - Unique identification of each invoice</w:t>
            </w:r>
          </w:p>
        </w:tc>
      </w:tr>
      <w:tr w:rsidR="00985C18" w:rsidRPr="00C7728C" w14:paraId="0342E920"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tcPr>
          <w:p w14:paraId="007D943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w:t>
            </w:r>
          </w:p>
        </w:tc>
        <w:tc>
          <w:tcPr>
            <w:tcW w:w="5818" w:type="dxa"/>
            <w:tcBorders>
              <w:top w:val="single" w:sz="4" w:space="0" w:color="auto"/>
              <w:left w:val="single" w:sz="4" w:space="0" w:color="auto"/>
              <w:bottom w:val="single" w:sz="4" w:space="0" w:color="auto"/>
              <w:right w:val="single" w:sz="4" w:space="0" w:color="000000"/>
            </w:tcBorders>
            <w:shd w:val="clear" w:color="auto" w:fill="auto"/>
          </w:tcPr>
          <w:p w14:paraId="6CAB50A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413C32F9" w14:textId="77777777" w:rsidTr="005F0F92">
        <w:trPr>
          <w:trHeight w:val="315"/>
          <w:jc w:val="center"/>
        </w:trPr>
        <w:tc>
          <w:tcPr>
            <w:tcW w:w="3533" w:type="dxa"/>
            <w:tcBorders>
              <w:top w:val="single" w:sz="4" w:space="0" w:color="auto"/>
              <w:left w:val="single" w:sz="4" w:space="0" w:color="auto"/>
              <w:bottom w:val="single" w:sz="4" w:space="0" w:color="auto"/>
              <w:right w:val="nil"/>
            </w:tcBorders>
            <w:shd w:val="clear" w:color="auto" w:fill="auto"/>
          </w:tcPr>
          <w:p w14:paraId="38F61B6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w:t>
            </w:r>
          </w:p>
        </w:tc>
        <w:tc>
          <w:tcPr>
            <w:tcW w:w="5818" w:type="dxa"/>
            <w:tcBorders>
              <w:top w:val="single" w:sz="4" w:space="0" w:color="auto"/>
              <w:left w:val="single" w:sz="4" w:space="0" w:color="auto"/>
              <w:bottom w:val="single" w:sz="4" w:space="0" w:color="auto"/>
              <w:right w:val="single" w:sz="4" w:space="0" w:color="000000"/>
            </w:tcBorders>
            <w:shd w:val="clear" w:color="auto" w:fill="auto"/>
          </w:tcPr>
          <w:p w14:paraId="54865A1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 - Unique identification of each debtor</w:t>
            </w:r>
          </w:p>
        </w:tc>
      </w:tr>
    </w:tbl>
    <w:p w14:paraId="3D7C60E2" w14:textId="77777777" w:rsidR="00985C18" w:rsidRPr="00C7728C" w:rsidRDefault="00985C18" w:rsidP="00985C18">
      <w:pPr>
        <w:spacing w:after="120"/>
        <w:rPr>
          <w:rFonts w:ascii="Calibri" w:hAnsi="Calibri"/>
          <w:sz w:val="22"/>
          <w:szCs w:val="22"/>
        </w:rPr>
      </w:pPr>
      <w:r w:rsidRPr="00C7728C">
        <w:rPr>
          <w:rFonts w:ascii="Calibri" w:hAnsi="Calibri"/>
          <w:sz w:val="22"/>
          <w:szCs w:val="22"/>
        </w:rPr>
        <w:t>* SOE: State Owned Enterprises</w:t>
      </w:r>
      <w:r>
        <w:rPr>
          <w:rFonts w:ascii="Calibri" w:hAnsi="Calibri"/>
          <w:sz w:val="22"/>
          <w:szCs w:val="22"/>
        </w:rPr>
        <w:t xml:space="preserve"> </w:t>
      </w:r>
    </w:p>
    <w:p w14:paraId="679DA38D"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Aggregate invoice report by region template</w:t>
      </w:r>
    </w:p>
    <w:tbl>
      <w:tblPr>
        <w:tblW w:w="10915"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376"/>
        <w:gridCol w:w="633"/>
        <w:gridCol w:w="599"/>
        <w:gridCol w:w="464"/>
        <w:gridCol w:w="386"/>
        <w:gridCol w:w="425"/>
        <w:gridCol w:w="426"/>
        <w:gridCol w:w="567"/>
        <w:gridCol w:w="425"/>
        <w:gridCol w:w="567"/>
        <w:gridCol w:w="476"/>
        <w:gridCol w:w="476"/>
        <w:gridCol w:w="485"/>
        <w:gridCol w:w="426"/>
        <w:gridCol w:w="425"/>
        <w:gridCol w:w="298"/>
        <w:gridCol w:w="552"/>
        <w:gridCol w:w="567"/>
        <w:gridCol w:w="426"/>
        <w:gridCol w:w="425"/>
        <w:gridCol w:w="425"/>
        <w:gridCol w:w="425"/>
      </w:tblGrid>
      <w:tr w:rsidR="00985C18" w:rsidRPr="00C7728C" w14:paraId="3A2E19D1" w14:textId="77777777" w:rsidTr="005F0F92">
        <w:trPr>
          <w:trHeight w:val="315"/>
          <w:jc w:val="center"/>
        </w:trPr>
        <w:tc>
          <w:tcPr>
            <w:tcW w:w="661" w:type="dxa"/>
            <w:shd w:val="clear" w:color="auto" w:fill="BDD6EE"/>
            <w:vAlign w:val="center"/>
          </w:tcPr>
          <w:p w14:paraId="2598562E"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Region</w:t>
            </w:r>
          </w:p>
        </w:tc>
        <w:tc>
          <w:tcPr>
            <w:tcW w:w="1009" w:type="dxa"/>
            <w:gridSpan w:val="2"/>
            <w:shd w:val="clear" w:color="auto" w:fill="BDD6EE"/>
            <w:noWrap/>
            <w:vAlign w:val="center"/>
            <w:hideMark/>
          </w:tcPr>
          <w:p w14:paraId="602EE326"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01CD0AB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3221B7A6"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528F1D9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57701DB9"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32" w:type="dxa"/>
            <w:gridSpan w:val="2"/>
            <w:shd w:val="clear" w:color="auto" w:fill="BDD6EE"/>
            <w:noWrap/>
            <w:vAlign w:val="center"/>
            <w:hideMark/>
          </w:tcPr>
          <w:p w14:paraId="03312E8F"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10D3CA1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27FC994B"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2091A0EC"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0DD74CF0"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17AF4671"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76354B59" w14:textId="77777777" w:rsidTr="005F0F92">
        <w:trPr>
          <w:trHeight w:val="315"/>
          <w:jc w:val="center"/>
        </w:trPr>
        <w:tc>
          <w:tcPr>
            <w:tcW w:w="661" w:type="dxa"/>
            <w:shd w:val="clear" w:color="auto" w:fill="auto"/>
          </w:tcPr>
          <w:p w14:paraId="15A14CAE"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68077C4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0238DF6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5ADE6FA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226ECE6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0FF07F9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185B6C3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06545CB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6D74C7C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34219A4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8276B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6B532C8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70E0A8A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75B439D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1E1B8E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24024A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11CB10C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364EA02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16271B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38B1AE9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138364F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32C45C8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321F4F6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2A504812" w14:textId="77777777" w:rsidTr="005F0F92">
        <w:trPr>
          <w:trHeight w:val="315"/>
          <w:jc w:val="center"/>
        </w:trPr>
        <w:tc>
          <w:tcPr>
            <w:tcW w:w="661" w:type="dxa"/>
            <w:shd w:val="clear" w:color="auto" w:fill="auto"/>
          </w:tcPr>
          <w:p w14:paraId="759892FC" w14:textId="77777777" w:rsidR="00985C18" w:rsidRPr="00C7728C" w:rsidRDefault="00985C18" w:rsidP="005F0F92">
            <w:pPr>
              <w:spacing w:after="120"/>
              <w:jc w:val="left"/>
              <w:rPr>
                <w:rFonts w:ascii="Calibri" w:hAnsi="Calibri"/>
                <w:kern w:val="2"/>
                <w:sz w:val="16"/>
                <w:szCs w:val="16"/>
              </w:rPr>
            </w:pPr>
            <w:r>
              <w:rPr>
                <w:rFonts w:ascii="Calibri" w:hAnsi="Calibri"/>
                <w:kern w:val="2"/>
                <w:sz w:val="16"/>
                <w:szCs w:val="16"/>
              </w:rPr>
              <w:t>HN</w:t>
            </w:r>
          </w:p>
        </w:tc>
        <w:tc>
          <w:tcPr>
            <w:tcW w:w="376" w:type="dxa"/>
            <w:shd w:val="clear" w:color="auto" w:fill="auto"/>
            <w:noWrap/>
            <w:vAlign w:val="center"/>
            <w:hideMark/>
          </w:tcPr>
          <w:p w14:paraId="794BBEE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69E7EA1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010CD23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63E981F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102BAF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6F7E35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ED867E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F16DBD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AFD8A0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4BA5C36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3146267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6B3EEAE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67C6EF9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55E36DB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0F5063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22FBFB5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37E61B8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11BA417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16D3F2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71C905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DDB076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6B8603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560F49DD" w14:textId="77777777" w:rsidTr="005F0F92">
        <w:trPr>
          <w:trHeight w:val="330"/>
          <w:jc w:val="center"/>
        </w:trPr>
        <w:tc>
          <w:tcPr>
            <w:tcW w:w="661" w:type="dxa"/>
            <w:shd w:val="clear" w:color="auto" w:fill="auto"/>
          </w:tcPr>
          <w:p w14:paraId="64E99A73" w14:textId="77777777" w:rsidR="00985C18" w:rsidRPr="00C7728C" w:rsidRDefault="00985C18" w:rsidP="005F0F92">
            <w:pPr>
              <w:spacing w:after="120"/>
              <w:jc w:val="left"/>
              <w:rPr>
                <w:rFonts w:ascii="Calibri" w:hAnsi="Calibri"/>
                <w:kern w:val="2"/>
                <w:sz w:val="16"/>
                <w:szCs w:val="16"/>
              </w:rPr>
            </w:pPr>
            <w:r>
              <w:rPr>
                <w:rFonts w:ascii="Calibri" w:hAnsi="Calibri"/>
                <w:kern w:val="2"/>
                <w:sz w:val="16"/>
                <w:szCs w:val="16"/>
              </w:rPr>
              <w:t>HCMC</w:t>
            </w:r>
          </w:p>
        </w:tc>
        <w:tc>
          <w:tcPr>
            <w:tcW w:w="376" w:type="dxa"/>
            <w:shd w:val="clear" w:color="auto" w:fill="auto"/>
            <w:noWrap/>
            <w:vAlign w:val="center"/>
            <w:hideMark/>
          </w:tcPr>
          <w:p w14:paraId="70D72BA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09B2ABD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2678236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69F3631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392D2B1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4DA107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CB7085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4C7BA4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D4263B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6F7BA6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8B7866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33AB9D4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59BD2C1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495262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8A3302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277AF7D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3382213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2240DA0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CF813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4103B9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DCAC48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6E263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54C5D489" w14:textId="77777777" w:rsidTr="005F0F92">
        <w:trPr>
          <w:trHeight w:val="330"/>
          <w:jc w:val="center"/>
        </w:trPr>
        <w:tc>
          <w:tcPr>
            <w:tcW w:w="661" w:type="dxa"/>
            <w:shd w:val="clear" w:color="auto" w:fill="auto"/>
          </w:tcPr>
          <w:p w14:paraId="23917782" w14:textId="77777777" w:rsidR="00985C18" w:rsidRPr="00C7728C" w:rsidRDefault="00985C18" w:rsidP="005F0F92">
            <w:pPr>
              <w:spacing w:after="120"/>
              <w:jc w:val="left"/>
              <w:rPr>
                <w:rFonts w:ascii="Calibri" w:hAnsi="Calibri"/>
                <w:kern w:val="2"/>
                <w:sz w:val="16"/>
                <w:szCs w:val="16"/>
              </w:rPr>
            </w:pPr>
            <w:r>
              <w:rPr>
                <w:rFonts w:ascii="Calibri" w:hAnsi="Calibri"/>
                <w:kern w:val="2"/>
                <w:sz w:val="16"/>
                <w:szCs w:val="16"/>
              </w:rPr>
              <w:t>…</w:t>
            </w:r>
          </w:p>
        </w:tc>
        <w:tc>
          <w:tcPr>
            <w:tcW w:w="376" w:type="dxa"/>
            <w:shd w:val="clear" w:color="auto" w:fill="auto"/>
            <w:noWrap/>
            <w:vAlign w:val="center"/>
            <w:hideMark/>
          </w:tcPr>
          <w:p w14:paraId="1EA2700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58AF653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5BCA2E0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76543D2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18BAB1A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D3DF4D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5CE787A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394C8C9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8BAD5D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42AAC0D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2BB5F91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F21A52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48CA5D3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666740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37DE5B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3FE3828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1612C95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9C3AC3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2B33D2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13E0CB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47977A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2F038F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3258D99B" w14:textId="77777777" w:rsidTr="005F0F92">
        <w:trPr>
          <w:trHeight w:val="330"/>
          <w:jc w:val="center"/>
        </w:trPr>
        <w:tc>
          <w:tcPr>
            <w:tcW w:w="661" w:type="dxa"/>
            <w:shd w:val="clear" w:color="auto" w:fill="auto"/>
          </w:tcPr>
          <w:p w14:paraId="44777B31"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36BDD51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2BA5192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77C34E7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1AA67F9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007921E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216DCF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228744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500DC9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D1AA9A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32EB49A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077476F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1A0399A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172B361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6FC6418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3CCD4F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0412405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4B3A86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1F344DC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4997F1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FADC2D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817928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B5C634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15A0E81A"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Aggregate Invoice report by Debtor template</w:t>
      </w:r>
    </w:p>
    <w:p w14:paraId="58F4EA49" w14:textId="77777777" w:rsidR="00985C18" w:rsidRPr="00C7728C" w:rsidRDefault="00985C18" w:rsidP="00985C18">
      <w:pPr>
        <w:spacing w:after="120"/>
        <w:rPr>
          <w:rFonts w:ascii="Calibri" w:hAnsi="Calibri"/>
          <w:b/>
          <w:color w:val="0070C0"/>
          <w:sz w:val="22"/>
          <w:szCs w:val="22"/>
        </w:rPr>
      </w:pPr>
      <w:r w:rsidRPr="00C7728C">
        <w:rPr>
          <w:rFonts w:ascii="Calibri" w:hAnsi="Calibri"/>
          <w:color w:val="000000"/>
          <w:sz w:val="22"/>
          <w:szCs w:val="22"/>
        </w:rPr>
        <w:t>Report template as shown below:</w:t>
      </w:r>
    </w:p>
    <w:tbl>
      <w:tblPr>
        <w:tblW w:w="11050"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376"/>
        <w:gridCol w:w="633"/>
        <w:gridCol w:w="599"/>
        <w:gridCol w:w="464"/>
        <w:gridCol w:w="386"/>
        <w:gridCol w:w="425"/>
        <w:gridCol w:w="426"/>
        <w:gridCol w:w="567"/>
        <w:gridCol w:w="425"/>
        <w:gridCol w:w="567"/>
        <w:gridCol w:w="476"/>
        <w:gridCol w:w="476"/>
        <w:gridCol w:w="485"/>
        <w:gridCol w:w="426"/>
        <w:gridCol w:w="425"/>
        <w:gridCol w:w="298"/>
        <w:gridCol w:w="552"/>
        <w:gridCol w:w="567"/>
        <w:gridCol w:w="426"/>
        <w:gridCol w:w="425"/>
        <w:gridCol w:w="425"/>
        <w:gridCol w:w="425"/>
      </w:tblGrid>
      <w:tr w:rsidR="00985C18" w:rsidRPr="00C7728C" w14:paraId="4421B657" w14:textId="77777777" w:rsidTr="005F0F92">
        <w:trPr>
          <w:trHeight w:val="315"/>
          <w:jc w:val="center"/>
        </w:trPr>
        <w:tc>
          <w:tcPr>
            <w:tcW w:w="796" w:type="dxa"/>
            <w:shd w:val="clear" w:color="auto" w:fill="BDD6EE"/>
            <w:vAlign w:val="center"/>
          </w:tcPr>
          <w:p w14:paraId="46CCDF3E"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Category of Debtor</w:t>
            </w:r>
          </w:p>
        </w:tc>
        <w:tc>
          <w:tcPr>
            <w:tcW w:w="1009" w:type="dxa"/>
            <w:gridSpan w:val="2"/>
            <w:shd w:val="clear" w:color="auto" w:fill="BDD6EE"/>
            <w:noWrap/>
            <w:vAlign w:val="center"/>
            <w:hideMark/>
          </w:tcPr>
          <w:p w14:paraId="3C9D1681"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7175298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36C80C7F"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33942ACC"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563A9299"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32" w:type="dxa"/>
            <w:gridSpan w:val="2"/>
            <w:shd w:val="clear" w:color="auto" w:fill="BDD6EE"/>
            <w:noWrap/>
            <w:vAlign w:val="center"/>
            <w:hideMark/>
          </w:tcPr>
          <w:p w14:paraId="2016E428"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293B8D94"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6CB31F56"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2EC6056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7DCA0E44"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4B923C5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39F3AC70" w14:textId="77777777" w:rsidTr="005F0F92">
        <w:trPr>
          <w:trHeight w:val="315"/>
          <w:jc w:val="center"/>
        </w:trPr>
        <w:tc>
          <w:tcPr>
            <w:tcW w:w="796" w:type="dxa"/>
            <w:shd w:val="clear" w:color="auto" w:fill="auto"/>
          </w:tcPr>
          <w:p w14:paraId="5C5CEE30"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742A855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1E498B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0678CEB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639F24E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6B58D89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4A79E4A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4146E08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57202B1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0821732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64BBE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22C57C4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0D3DFE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1E62B36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4B88BA2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75B28B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5F34C7B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06DDD6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7844A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792A3C8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460095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35223F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113BB0A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40F429B8" w14:textId="77777777" w:rsidTr="005F0F92">
        <w:trPr>
          <w:trHeight w:val="315"/>
          <w:jc w:val="center"/>
        </w:trPr>
        <w:tc>
          <w:tcPr>
            <w:tcW w:w="796" w:type="dxa"/>
            <w:shd w:val="clear" w:color="auto" w:fill="auto"/>
          </w:tcPr>
          <w:p w14:paraId="542B1502"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13D1E32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7603A7C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0547827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2365B4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0FBC0AB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BF4C9B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8EADE7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2564B66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3B5372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7A108D9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6814677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1D3290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4CD9229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411003C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E6E6AE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0D07BF7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7D48FDC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743C114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F6EEEB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DC89EF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4869A2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AD4CE1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5FC91DD6" w14:textId="77777777" w:rsidTr="005F0F92">
        <w:trPr>
          <w:trHeight w:val="330"/>
          <w:jc w:val="center"/>
        </w:trPr>
        <w:tc>
          <w:tcPr>
            <w:tcW w:w="796" w:type="dxa"/>
            <w:shd w:val="clear" w:color="auto" w:fill="auto"/>
          </w:tcPr>
          <w:p w14:paraId="71F142FE"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4FA4119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6443CFD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1889E4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7CFD570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1E007EC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40BC2C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23D02A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199B5B6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80EEBC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F788F0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F13057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17C6441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2C2EB1F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66E56D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206C84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793E38E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6319484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BF7010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DEFEBB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833D5A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7993F2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D1814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418A9181"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 xml:space="preserve">Aggregate invoice report by Maturity date template </w:t>
      </w:r>
    </w:p>
    <w:p w14:paraId="7BFCD7E1" w14:textId="77777777" w:rsidR="00985C18" w:rsidRPr="00C7728C" w:rsidRDefault="00985C18" w:rsidP="00985C18">
      <w:pPr>
        <w:spacing w:after="120"/>
        <w:rPr>
          <w:rFonts w:ascii="Calibri" w:eastAsia="Calibri" w:hAnsi="Calibri" w:cs="Times New Roman"/>
          <w:color w:val="000000"/>
          <w:sz w:val="22"/>
          <w:szCs w:val="22"/>
        </w:rPr>
      </w:pPr>
      <w:r w:rsidRPr="00C7728C">
        <w:rPr>
          <w:rFonts w:ascii="Calibri" w:eastAsia="Calibri" w:hAnsi="Calibri" w:cs="Times New Roman"/>
          <w:color w:val="000000"/>
          <w:sz w:val="22"/>
          <w:szCs w:val="22"/>
        </w:rPr>
        <w:t>Report template as shown below:</w:t>
      </w:r>
    </w:p>
    <w:tbl>
      <w:tblPr>
        <w:tblW w:w="11050"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376"/>
        <w:gridCol w:w="633"/>
        <w:gridCol w:w="599"/>
        <w:gridCol w:w="464"/>
        <w:gridCol w:w="386"/>
        <w:gridCol w:w="425"/>
        <w:gridCol w:w="426"/>
        <w:gridCol w:w="567"/>
        <w:gridCol w:w="425"/>
        <w:gridCol w:w="567"/>
        <w:gridCol w:w="476"/>
        <w:gridCol w:w="476"/>
        <w:gridCol w:w="485"/>
        <w:gridCol w:w="426"/>
        <w:gridCol w:w="425"/>
        <w:gridCol w:w="298"/>
        <w:gridCol w:w="552"/>
        <w:gridCol w:w="567"/>
        <w:gridCol w:w="426"/>
        <w:gridCol w:w="425"/>
        <w:gridCol w:w="425"/>
        <w:gridCol w:w="425"/>
      </w:tblGrid>
      <w:tr w:rsidR="00985C18" w:rsidRPr="00C7728C" w14:paraId="6F902AE1" w14:textId="77777777" w:rsidTr="005F0F92">
        <w:trPr>
          <w:trHeight w:val="315"/>
          <w:jc w:val="center"/>
        </w:trPr>
        <w:tc>
          <w:tcPr>
            <w:tcW w:w="796" w:type="dxa"/>
            <w:shd w:val="clear" w:color="auto" w:fill="BDD6EE"/>
            <w:vAlign w:val="center"/>
          </w:tcPr>
          <w:p w14:paraId="2DF2C0A9"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Maturity date</w:t>
            </w:r>
          </w:p>
        </w:tc>
        <w:tc>
          <w:tcPr>
            <w:tcW w:w="1009" w:type="dxa"/>
            <w:gridSpan w:val="2"/>
            <w:shd w:val="clear" w:color="auto" w:fill="BDD6EE"/>
            <w:noWrap/>
            <w:vAlign w:val="center"/>
            <w:hideMark/>
          </w:tcPr>
          <w:p w14:paraId="54D5D8DA"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2AED0BA6"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62E49AB9"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7710869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50094C51"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32" w:type="dxa"/>
            <w:gridSpan w:val="2"/>
            <w:shd w:val="clear" w:color="auto" w:fill="BDD6EE"/>
            <w:noWrap/>
            <w:vAlign w:val="center"/>
            <w:hideMark/>
          </w:tcPr>
          <w:p w14:paraId="0FC18F14"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0F9AA8F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3B50D623"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2733BE5B"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071A6109"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1A093DAF"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7018217F" w14:textId="77777777" w:rsidTr="005F0F92">
        <w:trPr>
          <w:trHeight w:val="315"/>
          <w:jc w:val="center"/>
        </w:trPr>
        <w:tc>
          <w:tcPr>
            <w:tcW w:w="796" w:type="dxa"/>
            <w:shd w:val="clear" w:color="auto" w:fill="auto"/>
          </w:tcPr>
          <w:p w14:paraId="08C9DE72"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436773A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72CDEA3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609F6AE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5ED4931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1C1C4A5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045C31F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5FF6769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D30B48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08B97C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264AB89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1B981FA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3603C06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48F9351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1B768EF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E5885B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150F408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052A927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4D40E36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4D5FAA0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A0B75D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4B466A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7D34C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5E2CE08C" w14:textId="77777777" w:rsidTr="005F0F92">
        <w:trPr>
          <w:trHeight w:val="315"/>
          <w:jc w:val="center"/>
        </w:trPr>
        <w:tc>
          <w:tcPr>
            <w:tcW w:w="796" w:type="dxa"/>
            <w:shd w:val="clear" w:color="auto" w:fill="auto"/>
          </w:tcPr>
          <w:p w14:paraId="68CA027D"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28CE714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12DC213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21F2D07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7B3503E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3BE3B37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968FAD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B6C6B7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496482A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FF4741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0167E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09F1A7C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16BE7DC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24ECC24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9E6802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ACF27E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483A39D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7CCA733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7DB27A4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43095D9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958506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C127F5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CAC6F0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7066990D" w14:textId="77777777" w:rsidTr="005F0F92">
        <w:trPr>
          <w:trHeight w:val="330"/>
          <w:jc w:val="center"/>
        </w:trPr>
        <w:tc>
          <w:tcPr>
            <w:tcW w:w="796" w:type="dxa"/>
            <w:shd w:val="clear" w:color="auto" w:fill="auto"/>
          </w:tcPr>
          <w:p w14:paraId="7AAF35BE"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2EADC6E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5BB3DEE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1E7A7DF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5C3E210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5684DB6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1E21FE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AEE320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3F01822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7EB86B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19CAF5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52FF7CA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2E5E5A5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74BD0B4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3679CA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8F1B37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3B7EE5A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0E3CF01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2D3739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505CAB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A3E68B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743B14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AF4121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2B0A775E" w14:textId="77777777" w:rsidR="00985C18" w:rsidRPr="00C7728C" w:rsidRDefault="00985C18" w:rsidP="00985C18">
      <w:pPr>
        <w:pStyle w:val="afff"/>
        <w:spacing w:after="120" w:line="240" w:lineRule="auto"/>
        <w:rPr>
          <w:sz w:val="24"/>
          <w:szCs w:val="24"/>
        </w:rPr>
      </w:pPr>
    </w:p>
    <w:p w14:paraId="4B921D80" w14:textId="77777777" w:rsidR="00985C18" w:rsidRPr="009542A6" w:rsidRDefault="00985C18" w:rsidP="00985C18">
      <w:pPr>
        <w:spacing w:after="120"/>
        <w:ind w:firstLine="420"/>
        <w:rPr>
          <w:rFonts w:ascii="Calibri" w:hAnsi="Calibri"/>
          <w:sz w:val="22"/>
          <w:szCs w:val="22"/>
        </w:rPr>
      </w:pPr>
      <w:r w:rsidRPr="009542A6">
        <w:rPr>
          <w:rFonts w:ascii="Calibri" w:hAnsi="Calibri"/>
          <w:sz w:val="22"/>
          <w:szCs w:val="22"/>
        </w:rPr>
        <w:t xml:space="preserve">Definition of Maturity group </w:t>
      </w:r>
    </w:p>
    <w:tbl>
      <w:tblPr>
        <w:tblpPr w:leftFromText="180" w:rightFromText="180" w:vertAnchor="text" w:horzAnchor="margin" w:tblpXSpec="center" w:tblpY="209"/>
        <w:tblW w:w="9351" w:type="dxa"/>
        <w:tblLook w:val="04A0" w:firstRow="1" w:lastRow="0" w:firstColumn="1" w:lastColumn="0" w:noHBand="0" w:noVBand="1"/>
      </w:tblPr>
      <w:tblGrid>
        <w:gridCol w:w="2263"/>
        <w:gridCol w:w="7088"/>
      </w:tblGrid>
      <w:tr w:rsidR="00985C18" w:rsidRPr="00C7728C" w14:paraId="7A7C560A" w14:textId="77777777" w:rsidTr="005F0F92">
        <w:trPr>
          <w:trHeight w:val="315"/>
        </w:trPr>
        <w:tc>
          <w:tcPr>
            <w:tcW w:w="2263" w:type="dxa"/>
            <w:tcBorders>
              <w:top w:val="single" w:sz="4" w:space="0" w:color="auto"/>
              <w:left w:val="single" w:sz="4" w:space="0" w:color="auto"/>
              <w:bottom w:val="single" w:sz="4" w:space="0" w:color="auto"/>
              <w:right w:val="nil"/>
            </w:tcBorders>
            <w:shd w:val="clear" w:color="auto" w:fill="BDD6EE"/>
            <w:vAlign w:val="center"/>
          </w:tcPr>
          <w:p w14:paraId="3F8294DC" w14:textId="77777777" w:rsidR="00985C18" w:rsidRPr="00C7728C" w:rsidRDefault="00985C18" w:rsidP="005F0F92">
            <w:pPr>
              <w:spacing w:after="120"/>
              <w:rPr>
                <w:rFonts w:ascii="Calibri" w:eastAsia="Times New Roman" w:hAnsi="Calibri" w:cs="Times New Roman"/>
                <w:b/>
                <w:color w:val="000000"/>
                <w:sz w:val="22"/>
                <w:szCs w:val="22"/>
              </w:rPr>
            </w:pPr>
            <w:r w:rsidRPr="00C7728C">
              <w:rPr>
                <w:rFonts w:ascii="Calibri" w:eastAsia="Times New Roman" w:hAnsi="Calibri" w:cs="Times New Roman"/>
                <w:b/>
                <w:color w:val="000000"/>
                <w:sz w:val="22"/>
                <w:szCs w:val="22"/>
              </w:rPr>
              <w:t xml:space="preserve">Group </w:t>
            </w:r>
          </w:p>
        </w:tc>
        <w:tc>
          <w:tcPr>
            <w:tcW w:w="7088" w:type="dxa"/>
            <w:tcBorders>
              <w:top w:val="single" w:sz="4" w:space="0" w:color="auto"/>
              <w:left w:val="single" w:sz="4" w:space="0" w:color="auto"/>
              <w:bottom w:val="single" w:sz="4" w:space="0" w:color="auto"/>
              <w:right w:val="single" w:sz="4" w:space="0" w:color="000000"/>
            </w:tcBorders>
            <w:shd w:val="clear" w:color="auto" w:fill="BDD6EE"/>
            <w:vAlign w:val="center"/>
          </w:tcPr>
          <w:p w14:paraId="0F95A234" w14:textId="77777777" w:rsidR="00985C18" w:rsidRPr="00C7728C" w:rsidRDefault="00985C18" w:rsidP="005F0F92">
            <w:pPr>
              <w:spacing w:after="120"/>
              <w:rPr>
                <w:rFonts w:ascii="Calibri" w:eastAsia="Times New Roman" w:hAnsi="Calibri" w:cs="Times New Roman"/>
                <w:b/>
                <w:color w:val="000000"/>
                <w:sz w:val="22"/>
                <w:szCs w:val="22"/>
              </w:rPr>
            </w:pPr>
            <w:r w:rsidRPr="00C7728C">
              <w:rPr>
                <w:rFonts w:ascii="Calibri" w:eastAsia="Times New Roman" w:hAnsi="Calibri" w:cs="Times New Roman"/>
                <w:b/>
                <w:color w:val="000000"/>
                <w:sz w:val="22"/>
                <w:szCs w:val="22"/>
              </w:rPr>
              <w:t>Description</w:t>
            </w:r>
          </w:p>
        </w:tc>
      </w:tr>
      <w:tr w:rsidR="00985C18" w:rsidRPr="00C7728C" w14:paraId="36E38F06" w14:textId="77777777" w:rsidTr="005F0F92">
        <w:trPr>
          <w:trHeight w:val="315"/>
        </w:trPr>
        <w:tc>
          <w:tcPr>
            <w:tcW w:w="2263" w:type="dxa"/>
            <w:tcBorders>
              <w:top w:val="nil"/>
              <w:left w:val="single" w:sz="4" w:space="0" w:color="auto"/>
              <w:bottom w:val="single" w:sz="4" w:space="0" w:color="auto"/>
              <w:right w:val="nil"/>
            </w:tcBorders>
            <w:shd w:val="clear" w:color="auto" w:fill="auto"/>
            <w:vAlign w:val="center"/>
            <w:hideMark/>
          </w:tcPr>
          <w:p w14:paraId="0EFDC3D5"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 xml:space="preserve">&lt; 45 </w:t>
            </w:r>
          </w:p>
        </w:tc>
        <w:tc>
          <w:tcPr>
            <w:tcW w:w="708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84E8225"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Less than 45 days left</w:t>
            </w:r>
          </w:p>
        </w:tc>
      </w:tr>
      <w:tr w:rsidR="00985C18" w:rsidRPr="00C7728C" w14:paraId="19B79C02" w14:textId="77777777" w:rsidTr="005F0F92">
        <w:trPr>
          <w:trHeight w:val="315"/>
        </w:trPr>
        <w:tc>
          <w:tcPr>
            <w:tcW w:w="2263" w:type="dxa"/>
            <w:tcBorders>
              <w:top w:val="single" w:sz="4" w:space="0" w:color="auto"/>
              <w:left w:val="single" w:sz="4" w:space="0" w:color="auto"/>
              <w:bottom w:val="single" w:sz="4" w:space="0" w:color="auto"/>
              <w:right w:val="nil"/>
            </w:tcBorders>
            <w:shd w:val="clear" w:color="auto" w:fill="auto"/>
            <w:vAlign w:val="center"/>
          </w:tcPr>
          <w:p w14:paraId="52F29AE4"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45-60</w:t>
            </w:r>
          </w:p>
        </w:tc>
        <w:tc>
          <w:tcPr>
            <w:tcW w:w="7088" w:type="dxa"/>
            <w:tcBorders>
              <w:top w:val="single" w:sz="4" w:space="0" w:color="auto"/>
              <w:left w:val="single" w:sz="4" w:space="0" w:color="auto"/>
              <w:bottom w:val="single" w:sz="4" w:space="0" w:color="auto"/>
              <w:right w:val="single" w:sz="4" w:space="0" w:color="000000"/>
            </w:tcBorders>
            <w:shd w:val="clear" w:color="auto" w:fill="auto"/>
            <w:vAlign w:val="center"/>
          </w:tcPr>
          <w:p w14:paraId="402D0222"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From 45 days left to 90 days left</w:t>
            </w:r>
          </w:p>
        </w:tc>
      </w:tr>
      <w:tr w:rsidR="00985C18" w:rsidRPr="00C7728C" w14:paraId="454934C2" w14:textId="77777777" w:rsidTr="005F0F92">
        <w:trPr>
          <w:trHeight w:val="315"/>
        </w:trPr>
        <w:tc>
          <w:tcPr>
            <w:tcW w:w="2263" w:type="dxa"/>
            <w:tcBorders>
              <w:top w:val="single" w:sz="4" w:space="0" w:color="auto"/>
              <w:left w:val="single" w:sz="4" w:space="0" w:color="auto"/>
              <w:bottom w:val="single" w:sz="4" w:space="0" w:color="auto"/>
              <w:right w:val="nil"/>
            </w:tcBorders>
            <w:shd w:val="clear" w:color="auto" w:fill="auto"/>
            <w:vAlign w:val="center"/>
          </w:tcPr>
          <w:p w14:paraId="33E8C168"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60-75</w:t>
            </w:r>
          </w:p>
        </w:tc>
        <w:tc>
          <w:tcPr>
            <w:tcW w:w="7088" w:type="dxa"/>
            <w:tcBorders>
              <w:top w:val="single" w:sz="4" w:space="0" w:color="auto"/>
              <w:left w:val="single" w:sz="4" w:space="0" w:color="auto"/>
              <w:bottom w:val="single" w:sz="4" w:space="0" w:color="auto"/>
              <w:right w:val="single" w:sz="4" w:space="0" w:color="000000"/>
            </w:tcBorders>
            <w:shd w:val="clear" w:color="auto" w:fill="auto"/>
            <w:vAlign w:val="center"/>
          </w:tcPr>
          <w:p w14:paraId="035093F8"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From 60 days left to 75 days left</w:t>
            </w:r>
          </w:p>
        </w:tc>
      </w:tr>
      <w:tr w:rsidR="00985C18" w:rsidRPr="00C7728C" w14:paraId="160FFFF8" w14:textId="77777777" w:rsidTr="005F0F92">
        <w:trPr>
          <w:trHeight w:val="315"/>
        </w:trPr>
        <w:tc>
          <w:tcPr>
            <w:tcW w:w="2263" w:type="dxa"/>
            <w:tcBorders>
              <w:top w:val="single" w:sz="4" w:space="0" w:color="auto"/>
              <w:left w:val="single" w:sz="4" w:space="0" w:color="auto"/>
              <w:bottom w:val="single" w:sz="4" w:space="0" w:color="auto"/>
              <w:right w:val="nil"/>
            </w:tcBorders>
            <w:shd w:val="clear" w:color="auto" w:fill="auto"/>
            <w:vAlign w:val="center"/>
          </w:tcPr>
          <w:p w14:paraId="2479E201"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75-90</w:t>
            </w:r>
          </w:p>
        </w:tc>
        <w:tc>
          <w:tcPr>
            <w:tcW w:w="7088" w:type="dxa"/>
            <w:tcBorders>
              <w:top w:val="single" w:sz="4" w:space="0" w:color="auto"/>
              <w:left w:val="single" w:sz="4" w:space="0" w:color="auto"/>
              <w:bottom w:val="single" w:sz="4" w:space="0" w:color="auto"/>
              <w:right w:val="single" w:sz="4" w:space="0" w:color="000000"/>
            </w:tcBorders>
            <w:shd w:val="clear" w:color="auto" w:fill="auto"/>
            <w:vAlign w:val="center"/>
          </w:tcPr>
          <w:p w14:paraId="72DFFD94"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From 4 days left to 90 days left</w:t>
            </w:r>
          </w:p>
        </w:tc>
      </w:tr>
      <w:tr w:rsidR="00985C18" w:rsidRPr="00C7728C" w14:paraId="70534058" w14:textId="77777777" w:rsidTr="005F0F92">
        <w:trPr>
          <w:trHeight w:val="315"/>
        </w:trPr>
        <w:tc>
          <w:tcPr>
            <w:tcW w:w="2263" w:type="dxa"/>
            <w:tcBorders>
              <w:top w:val="single" w:sz="4" w:space="0" w:color="auto"/>
              <w:left w:val="single" w:sz="4" w:space="0" w:color="auto"/>
              <w:bottom w:val="single" w:sz="4" w:space="0" w:color="auto"/>
              <w:right w:val="nil"/>
            </w:tcBorders>
            <w:shd w:val="clear" w:color="auto" w:fill="auto"/>
            <w:vAlign w:val="center"/>
          </w:tcPr>
          <w:p w14:paraId="7EDB8177"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&gt;90</w:t>
            </w:r>
          </w:p>
        </w:tc>
        <w:tc>
          <w:tcPr>
            <w:tcW w:w="7088" w:type="dxa"/>
            <w:tcBorders>
              <w:top w:val="single" w:sz="4" w:space="0" w:color="auto"/>
              <w:left w:val="single" w:sz="4" w:space="0" w:color="auto"/>
              <w:bottom w:val="single" w:sz="4" w:space="0" w:color="auto"/>
              <w:right w:val="single" w:sz="4" w:space="0" w:color="000000"/>
            </w:tcBorders>
            <w:shd w:val="clear" w:color="auto" w:fill="auto"/>
            <w:vAlign w:val="center"/>
          </w:tcPr>
          <w:p w14:paraId="4602B129" w14:textId="77777777" w:rsidR="00985C18" w:rsidRPr="00C7728C" w:rsidRDefault="00985C18" w:rsidP="005F0F92">
            <w:pPr>
              <w:spacing w:after="120"/>
              <w:rPr>
                <w:rFonts w:ascii="Calibri" w:eastAsia="Times New Roman" w:hAnsi="Calibri" w:cs="Times New Roman"/>
                <w:color w:val="000000"/>
                <w:sz w:val="22"/>
                <w:szCs w:val="22"/>
              </w:rPr>
            </w:pPr>
            <w:r w:rsidRPr="00C7728C">
              <w:rPr>
                <w:rFonts w:ascii="Calibri" w:eastAsia="Times New Roman" w:hAnsi="Calibri" w:cs="Times New Roman"/>
                <w:color w:val="000000"/>
                <w:sz w:val="22"/>
                <w:szCs w:val="22"/>
              </w:rPr>
              <w:t>More than 90 days</w:t>
            </w:r>
          </w:p>
        </w:tc>
      </w:tr>
    </w:tbl>
    <w:p w14:paraId="44D850A0"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Aggregate invoice report by SME segment template</w:t>
      </w:r>
    </w:p>
    <w:p w14:paraId="3999F041" w14:textId="77777777" w:rsidR="00985C18" w:rsidRDefault="00985C18" w:rsidP="00985C18">
      <w:pPr>
        <w:spacing w:after="120"/>
        <w:rPr>
          <w:rFonts w:ascii="Calibri" w:eastAsia="Times New Roman" w:hAnsi="Calibri" w:cs="Arial"/>
          <w:sz w:val="22"/>
          <w:szCs w:val="22"/>
        </w:rPr>
      </w:pPr>
      <w:r w:rsidRPr="00C7728C">
        <w:rPr>
          <w:rFonts w:ascii="Calibri" w:eastAsia="Times New Roman" w:hAnsi="Calibri" w:cs="Arial"/>
          <w:sz w:val="22"/>
          <w:szCs w:val="22"/>
        </w:rPr>
        <w:t>Report template as shown below:</w:t>
      </w:r>
    </w:p>
    <w:tbl>
      <w:tblPr>
        <w:tblW w:w="11050"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376"/>
        <w:gridCol w:w="633"/>
        <w:gridCol w:w="599"/>
        <w:gridCol w:w="464"/>
        <w:gridCol w:w="386"/>
        <w:gridCol w:w="425"/>
        <w:gridCol w:w="426"/>
        <w:gridCol w:w="567"/>
        <w:gridCol w:w="425"/>
        <w:gridCol w:w="567"/>
        <w:gridCol w:w="476"/>
        <w:gridCol w:w="476"/>
        <w:gridCol w:w="485"/>
        <w:gridCol w:w="426"/>
        <w:gridCol w:w="425"/>
        <w:gridCol w:w="298"/>
        <w:gridCol w:w="552"/>
        <w:gridCol w:w="567"/>
        <w:gridCol w:w="426"/>
        <w:gridCol w:w="425"/>
        <w:gridCol w:w="425"/>
        <w:gridCol w:w="425"/>
      </w:tblGrid>
      <w:tr w:rsidR="00985C18" w:rsidRPr="00C7728C" w14:paraId="6247EDE3" w14:textId="77777777" w:rsidTr="005F0F92">
        <w:trPr>
          <w:trHeight w:val="315"/>
          <w:jc w:val="center"/>
        </w:trPr>
        <w:tc>
          <w:tcPr>
            <w:tcW w:w="796" w:type="dxa"/>
            <w:shd w:val="clear" w:color="auto" w:fill="BDD6EE"/>
            <w:vAlign w:val="center"/>
          </w:tcPr>
          <w:p w14:paraId="61A2B731"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SME segment</w:t>
            </w:r>
          </w:p>
        </w:tc>
        <w:tc>
          <w:tcPr>
            <w:tcW w:w="1009" w:type="dxa"/>
            <w:gridSpan w:val="2"/>
            <w:shd w:val="clear" w:color="auto" w:fill="BDD6EE"/>
            <w:noWrap/>
            <w:vAlign w:val="center"/>
            <w:hideMark/>
          </w:tcPr>
          <w:p w14:paraId="3A5ABAE0"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45C008A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7319C4D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3EA24154"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71B114D8"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32" w:type="dxa"/>
            <w:gridSpan w:val="2"/>
            <w:shd w:val="clear" w:color="auto" w:fill="BDD6EE"/>
            <w:noWrap/>
            <w:vAlign w:val="center"/>
            <w:hideMark/>
          </w:tcPr>
          <w:p w14:paraId="3179A0C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221A958B"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70E7AA65"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0280C7A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2178E961"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369DE431"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767F4D7E" w14:textId="77777777" w:rsidTr="005F0F92">
        <w:trPr>
          <w:trHeight w:val="315"/>
          <w:jc w:val="center"/>
        </w:trPr>
        <w:tc>
          <w:tcPr>
            <w:tcW w:w="796" w:type="dxa"/>
            <w:shd w:val="clear" w:color="auto" w:fill="auto"/>
          </w:tcPr>
          <w:p w14:paraId="7C7DFF3E"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08B5EF4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46AA278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08BB359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1104C47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7EF2E44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472D1F3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291422B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048522E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02997A0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54EBEEA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7A307E9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3176A2C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2F509B3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425F79C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3CF973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2DE9F81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03DF910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32CA968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20FC7C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114A99D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75FC502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B9CB95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36E5A419" w14:textId="77777777" w:rsidTr="005F0F92">
        <w:trPr>
          <w:trHeight w:val="315"/>
          <w:jc w:val="center"/>
        </w:trPr>
        <w:tc>
          <w:tcPr>
            <w:tcW w:w="796" w:type="dxa"/>
            <w:shd w:val="clear" w:color="auto" w:fill="auto"/>
          </w:tcPr>
          <w:p w14:paraId="0CCCC39A"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2678A2E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7D0EDF2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3E937D1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3B337FF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41C072E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F04074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8979A4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B05DF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B49A52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23507C1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61B5526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0427F1C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0B73DC8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76E0E4F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CBCA61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5C3D33A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32F338F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37DDA83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4D8AEDD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5D3433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4C6ADA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501F37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337B52E1" w14:textId="77777777" w:rsidTr="005F0F92">
        <w:trPr>
          <w:trHeight w:val="330"/>
          <w:jc w:val="center"/>
        </w:trPr>
        <w:tc>
          <w:tcPr>
            <w:tcW w:w="796" w:type="dxa"/>
            <w:shd w:val="clear" w:color="auto" w:fill="auto"/>
          </w:tcPr>
          <w:p w14:paraId="22D52FB2"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6793869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21A05C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1FFB13B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7E30100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14E3870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7BFF11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9908EC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9C2C56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01C017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6D70440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06EDF98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289E8E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2FBA0A9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F342C5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F95493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7D268D6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4B0AD09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78F1824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641FD1E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3C5864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BBD446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6F72CB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1D2758E2"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 xml:space="preserve">Aggregate invoice report by Seller template </w:t>
      </w:r>
    </w:p>
    <w:p w14:paraId="09899319" w14:textId="77777777" w:rsidR="00985C18" w:rsidRDefault="00985C18" w:rsidP="00985C18">
      <w:pPr>
        <w:spacing w:after="120"/>
        <w:rPr>
          <w:rFonts w:ascii="Calibri" w:eastAsia="Times New Roman" w:hAnsi="Calibri" w:cs="Arial"/>
          <w:sz w:val="22"/>
          <w:szCs w:val="22"/>
        </w:rPr>
      </w:pPr>
      <w:r w:rsidRPr="00C7728C">
        <w:rPr>
          <w:rFonts w:ascii="Calibri" w:eastAsia="Times New Roman" w:hAnsi="Calibri" w:cs="Arial"/>
          <w:sz w:val="22"/>
          <w:szCs w:val="22"/>
        </w:rPr>
        <w:t>Report template as shown below:</w:t>
      </w:r>
    </w:p>
    <w:tbl>
      <w:tblPr>
        <w:tblW w:w="11050"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376"/>
        <w:gridCol w:w="633"/>
        <w:gridCol w:w="599"/>
        <w:gridCol w:w="464"/>
        <w:gridCol w:w="386"/>
        <w:gridCol w:w="425"/>
        <w:gridCol w:w="426"/>
        <w:gridCol w:w="567"/>
        <w:gridCol w:w="425"/>
        <w:gridCol w:w="567"/>
        <w:gridCol w:w="476"/>
        <w:gridCol w:w="476"/>
        <w:gridCol w:w="485"/>
        <w:gridCol w:w="426"/>
        <w:gridCol w:w="425"/>
        <w:gridCol w:w="298"/>
        <w:gridCol w:w="552"/>
        <w:gridCol w:w="567"/>
        <w:gridCol w:w="426"/>
        <w:gridCol w:w="425"/>
        <w:gridCol w:w="425"/>
        <w:gridCol w:w="425"/>
      </w:tblGrid>
      <w:tr w:rsidR="00985C18" w:rsidRPr="00C7728C" w14:paraId="3C569480" w14:textId="77777777" w:rsidTr="005F0F92">
        <w:trPr>
          <w:trHeight w:val="315"/>
          <w:jc w:val="center"/>
        </w:trPr>
        <w:tc>
          <w:tcPr>
            <w:tcW w:w="796" w:type="dxa"/>
            <w:shd w:val="clear" w:color="auto" w:fill="BDD6EE"/>
            <w:vAlign w:val="center"/>
          </w:tcPr>
          <w:p w14:paraId="7DDCD402"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Seller Rating</w:t>
            </w:r>
          </w:p>
        </w:tc>
        <w:tc>
          <w:tcPr>
            <w:tcW w:w="1009" w:type="dxa"/>
            <w:gridSpan w:val="2"/>
            <w:shd w:val="clear" w:color="auto" w:fill="BDD6EE"/>
            <w:noWrap/>
            <w:vAlign w:val="center"/>
            <w:hideMark/>
          </w:tcPr>
          <w:p w14:paraId="1BBE5E32"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7130553D"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66430463"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340C344A"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533ECB0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32" w:type="dxa"/>
            <w:gridSpan w:val="2"/>
            <w:shd w:val="clear" w:color="auto" w:fill="BDD6EE"/>
            <w:noWrap/>
            <w:vAlign w:val="center"/>
            <w:hideMark/>
          </w:tcPr>
          <w:p w14:paraId="2B00BF90"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56C1CB3B"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639E810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52C9E222"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25F50958"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44744A63"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12328944" w14:textId="77777777" w:rsidTr="005F0F92">
        <w:trPr>
          <w:trHeight w:val="315"/>
          <w:jc w:val="center"/>
        </w:trPr>
        <w:tc>
          <w:tcPr>
            <w:tcW w:w="796" w:type="dxa"/>
            <w:shd w:val="clear" w:color="auto" w:fill="auto"/>
          </w:tcPr>
          <w:p w14:paraId="608BD8DA"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700B01A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714C4BE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1709832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62F9A16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1DB28AC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583706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7E7CE7E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18D96E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87A698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3B2F5F9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237243B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6" w:type="dxa"/>
            <w:shd w:val="clear" w:color="auto" w:fill="auto"/>
            <w:noWrap/>
            <w:vAlign w:val="center"/>
            <w:hideMark/>
          </w:tcPr>
          <w:p w14:paraId="719CE85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2B89830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5573A8E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122D90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40ED46E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69C5BF7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624F373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1406CE1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641C30C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8880A8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0608946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5CF15D8F" w14:textId="77777777" w:rsidTr="005F0F92">
        <w:trPr>
          <w:trHeight w:val="315"/>
          <w:jc w:val="center"/>
        </w:trPr>
        <w:tc>
          <w:tcPr>
            <w:tcW w:w="796" w:type="dxa"/>
            <w:shd w:val="clear" w:color="auto" w:fill="auto"/>
          </w:tcPr>
          <w:p w14:paraId="37C8B89D"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2A5F40B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23438D7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7197034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49653D4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4BEC336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F7C6D6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237ED03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30734E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685A17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F8F3AE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14D2808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6A98F2F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08ADAB4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98F6E9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E92ADD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3C23C4C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4341F96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50A248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1286B1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6A2457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A4F27A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9B196C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26A73637" w14:textId="77777777" w:rsidTr="005F0F92">
        <w:trPr>
          <w:trHeight w:val="330"/>
          <w:jc w:val="center"/>
        </w:trPr>
        <w:tc>
          <w:tcPr>
            <w:tcW w:w="796" w:type="dxa"/>
            <w:shd w:val="clear" w:color="auto" w:fill="auto"/>
          </w:tcPr>
          <w:p w14:paraId="329F1523"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1BFA9F8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78C7DB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262E8B4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62A3152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256FC05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B3228B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5E50B1E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8C6827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28850B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28C965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7670E4C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6" w:type="dxa"/>
            <w:shd w:val="clear" w:color="auto" w:fill="auto"/>
            <w:noWrap/>
            <w:vAlign w:val="center"/>
            <w:hideMark/>
          </w:tcPr>
          <w:p w14:paraId="6406216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5A3B53C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10A462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7231EA8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7FFE5AB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5BEBD28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00F7BAF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ACB70B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9B0DD8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13035D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18DC40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77D794E3" w14:textId="77777777" w:rsidR="00985C18" w:rsidRPr="00E8504C" w:rsidRDefault="00985C18" w:rsidP="00927897">
      <w:pPr>
        <w:numPr>
          <w:ilvl w:val="0"/>
          <w:numId w:val="51"/>
        </w:numPr>
        <w:ind w:left="360"/>
        <w:rPr>
          <w:rFonts w:ascii="Calibri" w:hAnsi="Calibri"/>
          <w:b/>
          <w:color w:val="002060"/>
          <w:sz w:val="22"/>
        </w:rPr>
      </w:pPr>
      <w:r w:rsidRPr="00E8504C">
        <w:rPr>
          <w:rFonts w:ascii="Calibri" w:hAnsi="Calibri"/>
          <w:b/>
          <w:color w:val="002060"/>
          <w:sz w:val="22"/>
        </w:rPr>
        <w:t xml:space="preserve">Aggregate invoice report by Invoice rating template </w:t>
      </w:r>
    </w:p>
    <w:p w14:paraId="2477B3CD" w14:textId="77777777" w:rsidR="00985C18" w:rsidRPr="008A4F60" w:rsidRDefault="00985C18" w:rsidP="00985C18">
      <w:pPr>
        <w:spacing w:after="120"/>
        <w:rPr>
          <w:rFonts w:ascii="Calibri" w:eastAsia="Times New Roman" w:hAnsi="Calibri" w:cs="Arial"/>
          <w:b/>
          <w:sz w:val="22"/>
          <w:szCs w:val="22"/>
        </w:rPr>
      </w:pPr>
      <w:r w:rsidRPr="00C7728C">
        <w:rPr>
          <w:rFonts w:ascii="Calibri" w:eastAsia="Times New Roman" w:hAnsi="Calibri" w:cs="Arial"/>
          <w:sz w:val="22"/>
          <w:szCs w:val="22"/>
        </w:rPr>
        <w:t>Report template as shown below:</w:t>
      </w:r>
    </w:p>
    <w:tbl>
      <w:tblPr>
        <w:tblW w:w="11050" w:type="dxa"/>
        <w:jc w:val="center"/>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76"/>
        <w:gridCol w:w="633"/>
        <w:gridCol w:w="599"/>
        <w:gridCol w:w="464"/>
        <w:gridCol w:w="386"/>
        <w:gridCol w:w="425"/>
        <w:gridCol w:w="426"/>
        <w:gridCol w:w="567"/>
        <w:gridCol w:w="425"/>
        <w:gridCol w:w="567"/>
        <w:gridCol w:w="475"/>
        <w:gridCol w:w="475"/>
        <w:gridCol w:w="485"/>
        <w:gridCol w:w="426"/>
        <w:gridCol w:w="425"/>
        <w:gridCol w:w="298"/>
        <w:gridCol w:w="552"/>
        <w:gridCol w:w="567"/>
        <w:gridCol w:w="426"/>
        <w:gridCol w:w="425"/>
        <w:gridCol w:w="425"/>
        <w:gridCol w:w="425"/>
      </w:tblGrid>
      <w:tr w:rsidR="00985C18" w:rsidRPr="008A4F60" w14:paraId="36D5AFD6" w14:textId="77777777" w:rsidTr="005F0F92">
        <w:trPr>
          <w:trHeight w:val="315"/>
          <w:jc w:val="center"/>
        </w:trPr>
        <w:tc>
          <w:tcPr>
            <w:tcW w:w="778" w:type="dxa"/>
            <w:shd w:val="clear" w:color="auto" w:fill="BDD6EE"/>
            <w:vAlign w:val="center"/>
          </w:tcPr>
          <w:p w14:paraId="1F398DED" w14:textId="77777777" w:rsidR="00985C18" w:rsidRPr="008A4F60" w:rsidRDefault="00985C18" w:rsidP="005F0F92">
            <w:pPr>
              <w:spacing w:after="120"/>
              <w:jc w:val="center"/>
              <w:rPr>
                <w:rFonts w:ascii="Calibri" w:hAnsi="Calibri"/>
                <w:b/>
                <w:bCs w:val="0"/>
                <w:kern w:val="2"/>
                <w:sz w:val="16"/>
                <w:szCs w:val="16"/>
              </w:rPr>
            </w:pPr>
            <w:r w:rsidRPr="008A4F60">
              <w:rPr>
                <w:rFonts w:ascii="Calibri" w:hAnsi="Calibri"/>
                <w:b/>
                <w:bCs w:val="0"/>
                <w:kern w:val="2"/>
                <w:sz w:val="16"/>
                <w:szCs w:val="16"/>
              </w:rPr>
              <w:t>Invoice Rating</w:t>
            </w:r>
          </w:p>
        </w:tc>
        <w:tc>
          <w:tcPr>
            <w:tcW w:w="1009" w:type="dxa"/>
            <w:gridSpan w:val="2"/>
            <w:shd w:val="clear" w:color="auto" w:fill="BDD6EE"/>
            <w:noWrap/>
            <w:vAlign w:val="center"/>
            <w:hideMark/>
          </w:tcPr>
          <w:p w14:paraId="7E067763"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Submitted </w:t>
            </w:r>
          </w:p>
        </w:tc>
        <w:tc>
          <w:tcPr>
            <w:tcW w:w="1063" w:type="dxa"/>
            <w:gridSpan w:val="2"/>
            <w:shd w:val="clear" w:color="auto" w:fill="BDD6EE"/>
            <w:noWrap/>
            <w:vAlign w:val="center"/>
            <w:hideMark/>
          </w:tcPr>
          <w:p w14:paraId="591F1D4E"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 xml:space="preserve">Processing </w:t>
            </w:r>
          </w:p>
        </w:tc>
        <w:tc>
          <w:tcPr>
            <w:tcW w:w="811" w:type="dxa"/>
            <w:gridSpan w:val="2"/>
            <w:shd w:val="clear" w:color="auto" w:fill="BDD6EE"/>
            <w:noWrap/>
            <w:vAlign w:val="center"/>
            <w:hideMark/>
          </w:tcPr>
          <w:p w14:paraId="19B41B6B"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Rejected</w:t>
            </w:r>
          </w:p>
        </w:tc>
        <w:tc>
          <w:tcPr>
            <w:tcW w:w="993" w:type="dxa"/>
            <w:gridSpan w:val="2"/>
            <w:shd w:val="clear" w:color="auto" w:fill="BDD6EE"/>
            <w:noWrap/>
            <w:vAlign w:val="center"/>
            <w:hideMark/>
          </w:tcPr>
          <w:p w14:paraId="2D8CA8CC"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Accepted</w:t>
            </w:r>
          </w:p>
        </w:tc>
        <w:tc>
          <w:tcPr>
            <w:tcW w:w="992" w:type="dxa"/>
            <w:gridSpan w:val="2"/>
            <w:shd w:val="clear" w:color="auto" w:fill="BDD6EE"/>
            <w:noWrap/>
            <w:vAlign w:val="center"/>
            <w:hideMark/>
          </w:tcPr>
          <w:p w14:paraId="0834542F"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(bidded)</w:t>
            </w:r>
          </w:p>
        </w:tc>
        <w:tc>
          <w:tcPr>
            <w:tcW w:w="950" w:type="dxa"/>
            <w:gridSpan w:val="2"/>
            <w:shd w:val="clear" w:color="auto" w:fill="BDD6EE"/>
            <w:noWrap/>
            <w:vAlign w:val="center"/>
            <w:hideMark/>
          </w:tcPr>
          <w:p w14:paraId="5A8E39C8"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In auction (unbidded)</w:t>
            </w:r>
          </w:p>
        </w:tc>
        <w:tc>
          <w:tcPr>
            <w:tcW w:w="911" w:type="dxa"/>
            <w:gridSpan w:val="2"/>
            <w:shd w:val="clear" w:color="auto" w:fill="BDD6EE"/>
            <w:noWrap/>
            <w:vAlign w:val="center"/>
            <w:hideMark/>
          </w:tcPr>
          <w:p w14:paraId="1D4B9C0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Delisted</w:t>
            </w:r>
          </w:p>
        </w:tc>
        <w:tc>
          <w:tcPr>
            <w:tcW w:w="723" w:type="dxa"/>
            <w:gridSpan w:val="2"/>
            <w:shd w:val="clear" w:color="auto" w:fill="BDD6EE"/>
            <w:noWrap/>
            <w:vAlign w:val="center"/>
            <w:hideMark/>
          </w:tcPr>
          <w:p w14:paraId="78AD815F"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Sold</w:t>
            </w:r>
          </w:p>
        </w:tc>
        <w:tc>
          <w:tcPr>
            <w:tcW w:w="1119" w:type="dxa"/>
            <w:gridSpan w:val="2"/>
            <w:shd w:val="clear" w:color="auto" w:fill="BDD6EE"/>
            <w:noWrap/>
            <w:vAlign w:val="center"/>
            <w:hideMark/>
          </w:tcPr>
          <w:p w14:paraId="334908A2"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Disbursed</w:t>
            </w:r>
          </w:p>
        </w:tc>
        <w:tc>
          <w:tcPr>
            <w:tcW w:w="851" w:type="dxa"/>
            <w:gridSpan w:val="2"/>
            <w:shd w:val="clear" w:color="auto" w:fill="BDD6EE"/>
            <w:noWrap/>
            <w:vAlign w:val="center"/>
            <w:hideMark/>
          </w:tcPr>
          <w:p w14:paraId="13DCF0B7"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Settled</w:t>
            </w:r>
          </w:p>
        </w:tc>
        <w:tc>
          <w:tcPr>
            <w:tcW w:w="850" w:type="dxa"/>
            <w:gridSpan w:val="2"/>
            <w:shd w:val="clear" w:color="auto" w:fill="BDD6EE"/>
            <w:noWrap/>
            <w:vAlign w:val="center"/>
            <w:hideMark/>
          </w:tcPr>
          <w:p w14:paraId="1E0B695C" w14:textId="77777777" w:rsidR="00985C18" w:rsidRPr="008A4F60" w:rsidRDefault="00985C18" w:rsidP="005F0F92">
            <w:pPr>
              <w:spacing w:after="120"/>
              <w:rPr>
                <w:rFonts w:ascii="Calibri" w:hAnsi="Calibri"/>
                <w:b/>
                <w:bCs w:val="0"/>
                <w:kern w:val="2"/>
                <w:sz w:val="16"/>
                <w:szCs w:val="16"/>
              </w:rPr>
            </w:pPr>
            <w:r w:rsidRPr="008A4F60">
              <w:rPr>
                <w:rFonts w:ascii="Calibri" w:hAnsi="Calibri"/>
                <w:b/>
                <w:bCs w:val="0"/>
                <w:kern w:val="2"/>
                <w:sz w:val="16"/>
                <w:szCs w:val="16"/>
              </w:rPr>
              <w:t>Overdue</w:t>
            </w:r>
          </w:p>
        </w:tc>
      </w:tr>
      <w:tr w:rsidR="00985C18" w:rsidRPr="00C7728C" w14:paraId="1CA10133" w14:textId="77777777" w:rsidTr="005F0F92">
        <w:trPr>
          <w:trHeight w:val="315"/>
          <w:jc w:val="center"/>
        </w:trPr>
        <w:tc>
          <w:tcPr>
            <w:tcW w:w="778" w:type="dxa"/>
            <w:shd w:val="clear" w:color="auto" w:fill="auto"/>
          </w:tcPr>
          <w:p w14:paraId="3EC76E2C"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03DA68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633" w:type="dxa"/>
            <w:shd w:val="clear" w:color="auto" w:fill="auto"/>
            <w:noWrap/>
            <w:vAlign w:val="center"/>
            <w:hideMark/>
          </w:tcPr>
          <w:p w14:paraId="6CD95AC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99" w:type="dxa"/>
            <w:shd w:val="clear" w:color="auto" w:fill="auto"/>
            <w:noWrap/>
            <w:vAlign w:val="center"/>
            <w:hideMark/>
          </w:tcPr>
          <w:p w14:paraId="697D801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64" w:type="dxa"/>
            <w:shd w:val="clear" w:color="auto" w:fill="auto"/>
            <w:noWrap/>
            <w:vAlign w:val="center"/>
            <w:hideMark/>
          </w:tcPr>
          <w:p w14:paraId="0EA85B9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386" w:type="dxa"/>
            <w:shd w:val="clear" w:color="auto" w:fill="auto"/>
            <w:noWrap/>
            <w:vAlign w:val="center"/>
            <w:hideMark/>
          </w:tcPr>
          <w:p w14:paraId="6BCF344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07167CD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04C0ECC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784739A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F7B5C1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1A89910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75" w:type="dxa"/>
            <w:shd w:val="clear" w:color="auto" w:fill="auto"/>
            <w:noWrap/>
            <w:vAlign w:val="center"/>
            <w:hideMark/>
          </w:tcPr>
          <w:p w14:paraId="2A8DF19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75" w:type="dxa"/>
            <w:shd w:val="clear" w:color="auto" w:fill="auto"/>
            <w:noWrap/>
            <w:vAlign w:val="center"/>
            <w:hideMark/>
          </w:tcPr>
          <w:p w14:paraId="227925B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85" w:type="dxa"/>
            <w:shd w:val="clear" w:color="auto" w:fill="auto"/>
            <w:noWrap/>
            <w:vAlign w:val="center"/>
            <w:hideMark/>
          </w:tcPr>
          <w:p w14:paraId="1CA88F6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09917B6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2D378E8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298" w:type="dxa"/>
            <w:shd w:val="clear" w:color="auto" w:fill="auto"/>
            <w:noWrap/>
            <w:vAlign w:val="center"/>
            <w:hideMark/>
          </w:tcPr>
          <w:p w14:paraId="4763E42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52" w:type="dxa"/>
            <w:shd w:val="clear" w:color="auto" w:fill="auto"/>
            <w:noWrap/>
            <w:vAlign w:val="center"/>
            <w:hideMark/>
          </w:tcPr>
          <w:p w14:paraId="5E338EF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567" w:type="dxa"/>
            <w:shd w:val="clear" w:color="auto" w:fill="auto"/>
            <w:noWrap/>
            <w:vAlign w:val="center"/>
            <w:hideMark/>
          </w:tcPr>
          <w:p w14:paraId="7B0096C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6" w:type="dxa"/>
            <w:shd w:val="clear" w:color="auto" w:fill="auto"/>
            <w:noWrap/>
            <w:vAlign w:val="center"/>
            <w:hideMark/>
          </w:tcPr>
          <w:p w14:paraId="60A57CE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47B67D1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3EEACCC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425" w:type="dxa"/>
            <w:shd w:val="clear" w:color="auto" w:fill="auto"/>
            <w:noWrap/>
            <w:vAlign w:val="center"/>
            <w:hideMark/>
          </w:tcPr>
          <w:p w14:paraId="50BDCE5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r>
      <w:tr w:rsidR="00985C18" w:rsidRPr="00C7728C" w14:paraId="12AAD1CF" w14:textId="77777777" w:rsidTr="005F0F92">
        <w:trPr>
          <w:trHeight w:val="315"/>
          <w:jc w:val="center"/>
        </w:trPr>
        <w:tc>
          <w:tcPr>
            <w:tcW w:w="778" w:type="dxa"/>
            <w:shd w:val="clear" w:color="auto" w:fill="auto"/>
          </w:tcPr>
          <w:p w14:paraId="67B7BA19" w14:textId="77777777" w:rsidR="00985C18" w:rsidRPr="00C7728C" w:rsidRDefault="00985C18" w:rsidP="005F0F92">
            <w:pPr>
              <w:spacing w:after="120"/>
              <w:rPr>
                <w:rFonts w:ascii="Calibri" w:hAnsi="Calibri"/>
                <w:kern w:val="2"/>
                <w:sz w:val="16"/>
                <w:szCs w:val="16"/>
              </w:rPr>
            </w:pPr>
          </w:p>
        </w:tc>
        <w:tc>
          <w:tcPr>
            <w:tcW w:w="376" w:type="dxa"/>
            <w:shd w:val="clear" w:color="auto" w:fill="auto"/>
            <w:noWrap/>
            <w:vAlign w:val="center"/>
            <w:hideMark/>
          </w:tcPr>
          <w:p w14:paraId="0E6B303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4126883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7E44DA6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327BB09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4E3308A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6DF6FB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14CDAE2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319ECC8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341875D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296E629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75" w:type="dxa"/>
            <w:shd w:val="clear" w:color="auto" w:fill="auto"/>
            <w:noWrap/>
            <w:vAlign w:val="center"/>
            <w:hideMark/>
          </w:tcPr>
          <w:p w14:paraId="0AC8593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75" w:type="dxa"/>
            <w:shd w:val="clear" w:color="auto" w:fill="auto"/>
            <w:noWrap/>
            <w:vAlign w:val="center"/>
            <w:hideMark/>
          </w:tcPr>
          <w:p w14:paraId="4313C5E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689C4C3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4F23D7C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D18ECC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3040EDE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45F2AB2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099DC06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3EB0E3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B8CB21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0F99D87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C12A75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3934694F" w14:textId="77777777" w:rsidTr="005F0F92">
        <w:trPr>
          <w:trHeight w:val="330"/>
          <w:jc w:val="center"/>
        </w:trPr>
        <w:tc>
          <w:tcPr>
            <w:tcW w:w="778" w:type="dxa"/>
            <w:shd w:val="clear" w:color="auto" w:fill="auto"/>
          </w:tcPr>
          <w:p w14:paraId="3E3FA8D3"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Total</w:t>
            </w:r>
          </w:p>
        </w:tc>
        <w:tc>
          <w:tcPr>
            <w:tcW w:w="376" w:type="dxa"/>
            <w:shd w:val="clear" w:color="auto" w:fill="auto"/>
            <w:noWrap/>
            <w:vAlign w:val="center"/>
            <w:hideMark/>
          </w:tcPr>
          <w:p w14:paraId="2B3C6A1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33" w:type="dxa"/>
            <w:shd w:val="clear" w:color="auto" w:fill="auto"/>
            <w:noWrap/>
            <w:vAlign w:val="center"/>
            <w:hideMark/>
          </w:tcPr>
          <w:p w14:paraId="47BEBA1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99" w:type="dxa"/>
            <w:shd w:val="clear" w:color="auto" w:fill="auto"/>
            <w:noWrap/>
            <w:vAlign w:val="center"/>
            <w:hideMark/>
          </w:tcPr>
          <w:p w14:paraId="7AF6C87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64" w:type="dxa"/>
            <w:shd w:val="clear" w:color="auto" w:fill="auto"/>
            <w:noWrap/>
            <w:vAlign w:val="center"/>
            <w:hideMark/>
          </w:tcPr>
          <w:p w14:paraId="6876816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386" w:type="dxa"/>
            <w:shd w:val="clear" w:color="auto" w:fill="auto"/>
            <w:noWrap/>
            <w:vAlign w:val="center"/>
            <w:hideMark/>
          </w:tcPr>
          <w:p w14:paraId="25505C5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16F22C8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63A1F04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568AF1F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2B70557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0F8C52F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75" w:type="dxa"/>
            <w:shd w:val="clear" w:color="auto" w:fill="auto"/>
            <w:noWrap/>
            <w:vAlign w:val="center"/>
            <w:hideMark/>
          </w:tcPr>
          <w:p w14:paraId="155763D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75" w:type="dxa"/>
            <w:shd w:val="clear" w:color="auto" w:fill="auto"/>
            <w:noWrap/>
            <w:vAlign w:val="center"/>
            <w:hideMark/>
          </w:tcPr>
          <w:p w14:paraId="549DD29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85" w:type="dxa"/>
            <w:shd w:val="clear" w:color="auto" w:fill="auto"/>
            <w:noWrap/>
            <w:vAlign w:val="center"/>
            <w:hideMark/>
          </w:tcPr>
          <w:p w14:paraId="45A5FB5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0BA85A2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497555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298" w:type="dxa"/>
            <w:shd w:val="clear" w:color="auto" w:fill="auto"/>
            <w:noWrap/>
            <w:vAlign w:val="center"/>
            <w:hideMark/>
          </w:tcPr>
          <w:p w14:paraId="4CB10BB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52" w:type="dxa"/>
            <w:shd w:val="clear" w:color="auto" w:fill="auto"/>
            <w:noWrap/>
            <w:vAlign w:val="center"/>
            <w:hideMark/>
          </w:tcPr>
          <w:p w14:paraId="3F1C79E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67" w:type="dxa"/>
            <w:shd w:val="clear" w:color="auto" w:fill="auto"/>
            <w:noWrap/>
            <w:vAlign w:val="center"/>
            <w:hideMark/>
          </w:tcPr>
          <w:p w14:paraId="427C57E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6" w:type="dxa"/>
            <w:shd w:val="clear" w:color="auto" w:fill="auto"/>
            <w:noWrap/>
            <w:vAlign w:val="center"/>
            <w:hideMark/>
          </w:tcPr>
          <w:p w14:paraId="3744DE0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6805C93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41044E2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25" w:type="dxa"/>
            <w:shd w:val="clear" w:color="auto" w:fill="auto"/>
            <w:noWrap/>
            <w:vAlign w:val="center"/>
            <w:hideMark/>
          </w:tcPr>
          <w:p w14:paraId="5D379AA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2AB8CC79" w14:textId="77777777" w:rsidR="00985C18" w:rsidRPr="00C7728C" w:rsidRDefault="00985C18" w:rsidP="00927897">
      <w:pPr>
        <w:numPr>
          <w:ilvl w:val="0"/>
          <w:numId w:val="51"/>
        </w:numPr>
        <w:ind w:left="360"/>
        <w:rPr>
          <w:rFonts w:ascii="Calibri" w:eastAsia="Times New Roman" w:hAnsi="Calibri" w:cs="Arial"/>
          <w:sz w:val="22"/>
          <w:szCs w:val="22"/>
        </w:rPr>
      </w:pPr>
      <w:r w:rsidRPr="00E8504C">
        <w:rPr>
          <w:rFonts w:ascii="Calibri" w:hAnsi="Calibri"/>
          <w:b/>
          <w:color w:val="002060"/>
          <w:sz w:val="22"/>
        </w:rPr>
        <w:t xml:space="preserve">Aggregate invoice report by </w:t>
      </w:r>
      <w:r w:rsidR="003849D5">
        <w:rPr>
          <w:rFonts w:ascii="Calibri" w:hAnsi="Calibri"/>
          <w:b/>
          <w:color w:val="002060"/>
          <w:sz w:val="22"/>
        </w:rPr>
        <w:t>Remaining</w:t>
      </w:r>
      <w:r>
        <w:rPr>
          <w:rFonts w:ascii="Calibri" w:hAnsi="Calibri"/>
          <w:b/>
          <w:color w:val="002060"/>
          <w:sz w:val="22"/>
        </w:rPr>
        <w:t xml:space="preserve"> term 31 days</w:t>
      </w:r>
      <w:r w:rsidRPr="00E8504C">
        <w:rPr>
          <w:rFonts w:ascii="Calibri" w:hAnsi="Calibri"/>
          <w:b/>
          <w:color w:val="002060"/>
          <w:sz w:val="22"/>
        </w:rPr>
        <w:t xml:space="preserve"> template </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1506"/>
        <w:gridCol w:w="981"/>
        <w:gridCol w:w="1100"/>
        <w:gridCol w:w="1462"/>
        <w:gridCol w:w="992"/>
        <w:gridCol w:w="850"/>
        <w:gridCol w:w="992"/>
        <w:gridCol w:w="749"/>
      </w:tblGrid>
      <w:tr w:rsidR="00985C18" w:rsidRPr="008A4F60" w14:paraId="361F8315" w14:textId="77777777" w:rsidTr="005F0F92">
        <w:trPr>
          <w:trHeight w:val="315"/>
        </w:trPr>
        <w:tc>
          <w:tcPr>
            <w:tcW w:w="675" w:type="dxa"/>
            <w:vMerge w:val="restart"/>
            <w:shd w:val="clear" w:color="auto" w:fill="BDD6EE"/>
            <w:vAlign w:val="center"/>
          </w:tcPr>
          <w:p w14:paraId="0E891075"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No.</w:t>
            </w:r>
          </w:p>
        </w:tc>
        <w:tc>
          <w:tcPr>
            <w:tcW w:w="1509" w:type="dxa"/>
            <w:vMerge w:val="restart"/>
            <w:shd w:val="clear" w:color="auto" w:fill="BDD6EE"/>
            <w:vAlign w:val="center"/>
          </w:tcPr>
          <w:p w14:paraId="3B490B75"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Invoice ID</w:t>
            </w:r>
          </w:p>
        </w:tc>
        <w:tc>
          <w:tcPr>
            <w:tcW w:w="982" w:type="dxa"/>
            <w:vMerge w:val="restart"/>
            <w:shd w:val="clear" w:color="auto" w:fill="BDD6EE"/>
            <w:vAlign w:val="center"/>
          </w:tcPr>
          <w:p w14:paraId="7C494EC2"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Seller ID</w:t>
            </w:r>
          </w:p>
        </w:tc>
        <w:tc>
          <w:tcPr>
            <w:tcW w:w="1102" w:type="dxa"/>
            <w:vMerge w:val="restart"/>
            <w:shd w:val="clear" w:color="auto" w:fill="BDD6EE"/>
            <w:vAlign w:val="center"/>
          </w:tcPr>
          <w:p w14:paraId="235F5EB7"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Debtor ID</w:t>
            </w:r>
          </w:p>
        </w:tc>
        <w:tc>
          <w:tcPr>
            <w:tcW w:w="1455" w:type="dxa"/>
            <w:vMerge w:val="restart"/>
            <w:shd w:val="clear" w:color="auto" w:fill="BDD6EE"/>
            <w:vAlign w:val="center"/>
          </w:tcPr>
          <w:p w14:paraId="1CC15E3C"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Acknowledgement</w:t>
            </w:r>
          </w:p>
        </w:tc>
        <w:tc>
          <w:tcPr>
            <w:tcW w:w="1842" w:type="dxa"/>
            <w:gridSpan w:val="2"/>
            <w:shd w:val="clear" w:color="auto" w:fill="BDD6EE"/>
            <w:noWrap/>
            <w:vAlign w:val="center"/>
            <w:hideMark/>
          </w:tcPr>
          <w:p w14:paraId="4148EFC6"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Ready to sell</w:t>
            </w:r>
          </w:p>
        </w:tc>
        <w:tc>
          <w:tcPr>
            <w:tcW w:w="1741" w:type="dxa"/>
            <w:gridSpan w:val="2"/>
            <w:shd w:val="clear" w:color="auto" w:fill="BDD6EE"/>
            <w:noWrap/>
            <w:vAlign w:val="center"/>
            <w:hideMark/>
          </w:tcPr>
          <w:p w14:paraId="26235FD0"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Existing bids</w:t>
            </w:r>
          </w:p>
        </w:tc>
      </w:tr>
      <w:tr w:rsidR="00985C18" w:rsidRPr="00C7728C" w14:paraId="531B6C3C" w14:textId="77777777" w:rsidTr="005F0F92">
        <w:trPr>
          <w:trHeight w:val="315"/>
        </w:trPr>
        <w:tc>
          <w:tcPr>
            <w:tcW w:w="675" w:type="dxa"/>
            <w:vMerge/>
          </w:tcPr>
          <w:p w14:paraId="71F49245" w14:textId="77777777" w:rsidR="00985C18" w:rsidRPr="00C7728C" w:rsidRDefault="00985C18" w:rsidP="005F0F92">
            <w:pPr>
              <w:spacing w:after="120"/>
              <w:rPr>
                <w:rFonts w:ascii="Calibri" w:hAnsi="Calibri"/>
                <w:kern w:val="2"/>
                <w:sz w:val="16"/>
                <w:szCs w:val="16"/>
              </w:rPr>
            </w:pPr>
          </w:p>
        </w:tc>
        <w:tc>
          <w:tcPr>
            <w:tcW w:w="1509" w:type="dxa"/>
            <w:vMerge/>
            <w:shd w:val="clear" w:color="auto" w:fill="auto"/>
          </w:tcPr>
          <w:p w14:paraId="4E9C5282" w14:textId="77777777" w:rsidR="00985C18" w:rsidRPr="00C7728C" w:rsidRDefault="00985C18" w:rsidP="005F0F92">
            <w:pPr>
              <w:spacing w:after="120"/>
              <w:rPr>
                <w:rFonts w:ascii="Calibri" w:hAnsi="Calibri"/>
                <w:kern w:val="2"/>
                <w:sz w:val="16"/>
                <w:szCs w:val="16"/>
              </w:rPr>
            </w:pPr>
          </w:p>
        </w:tc>
        <w:tc>
          <w:tcPr>
            <w:tcW w:w="982" w:type="dxa"/>
            <w:vMerge/>
          </w:tcPr>
          <w:p w14:paraId="5E161F5D" w14:textId="77777777" w:rsidR="00985C18" w:rsidRPr="00C7728C" w:rsidRDefault="00985C18" w:rsidP="005F0F92">
            <w:pPr>
              <w:spacing w:after="120"/>
              <w:rPr>
                <w:rFonts w:ascii="Calibri" w:hAnsi="Calibri"/>
                <w:kern w:val="2"/>
                <w:sz w:val="16"/>
                <w:szCs w:val="16"/>
              </w:rPr>
            </w:pPr>
          </w:p>
        </w:tc>
        <w:tc>
          <w:tcPr>
            <w:tcW w:w="1102" w:type="dxa"/>
            <w:vMerge/>
          </w:tcPr>
          <w:p w14:paraId="11BE2055" w14:textId="77777777" w:rsidR="00985C18" w:rsidRPr="00C7728C" w:rsidRDefault="00985C18" w:rsidP="005F0F92">
            <w:pPr>
              <w:spacing w:after="120"/>
              <w:rPr>
                <w:rFonts w:ascii="Calibri" w:hAnsi="Calibri"/>
                <w:kern w:val="2"/>
                <w:sz w:val="16"/>
                <w:szCs w:val="16"/>
              </w:rPr>
            </w:pPr>
          </w:p>
        </w:tc>
        <w:tc>
          <w:tcPr>
            <w:tcW w:w="1455" w:type="dxa"/>
            <w:vMerge/>
          </w:tcPr>
          <w:p w14:paraId="45EB25C9" w14:textId="77777777" w:rsidR="00985C18" w:rsidRPr="00C7728C" w:rsidRDefault="00985C18" w:rsidP="005F0F92">
            <w:pPr>
              <w:spacing w:after="120"/>
              <w:rPr>
                <w:rFonts w:ascii="Calibri" w:hAnsi="Calibri"/>
                <w:kern w:val="2"/>
                <w:sz w:val="16"/>
                <w:szCs w:val="16"/>
              </w:rPr>
            </w:pPr>
          </w:p>
        </w:tc>
        <w:tc>
          <w:tcPr>
            <w:tcW w:w="992" w:type="dxa"/>
            <w:shd w:val="clear" w:color="auto" w:fill="auto"/>
            <w:noWrap/>
            <w:vAlign w:val="center"/>
            <w:hideMark/>
          </w:tcPr>
          <w:p w14:paraId="69155FBE"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Financing %</w:t>
            </w:r>
          </w:p>
        </w:tc>
        <w:tc>
          <w:tcPr>
            <w:tcW w:w="850" w:type="dxa"/>
            <w:shd w:val="clear" w:color="auto" w:fill="auto"/>
            <w:noWrap/>
            <w:vAlign w:val="center"/>
            <w:hideMark/>
          </w:tcPr>
          <w:p w14:paraId="7406E00D"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R %</w:t>
            </w:r>
          </w:p>
        </w:tc>
        <w:tc>
          <w:tcPr>
            <w:tcW w:w="992" w:type="dxa"/>
            <w:shd w:val="clear" w:color="auto" w:fill="auto"/>
            <w:noWrap/>
            <w:vAlign w:val="center"/>
            <w:hideMark/>
          </w:tcPr>
          <w:p w14:paraId="46CE3F5E"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Financing %</w:t>
            </w:r>
          </w:p>
        </w:tc>
        <w:tc>
          <w:tcPr>
            <w:tcW w:w="749" w:type="dxa"/>
            <w:shd w:val="clear" w:color="auto" w:fill="auto"/>
            <w:noWrap/>
            <w:vAlign w:val="center"/>
            <w:hideMark/>
          </w:tcPr>
          <w:p w14:paraId="7161E1AC"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R %</w:t>
            </w:r>
          </w:p>
        </w:tc>
      </w:tr>
      <w:tr w:rsidR="00985C18" w:rsidRPr="00C7728C" w14:paraId="6B5C240D" w14:textId="77777777" w:rsidTr="005F0F92">
        <w:trPr>
          <w:trHeight w:val="315"/>
        </w:trPr>
        <w:tc>
          <w:tcPr>
            <w:tcW w:w="675" w:type="dxa"/>
          </w:tcPr>
          <w:p w14:paraId="5E14113D" w14:textId="77777777" w:rsidR="00985C18" w:rsidRPr="00C7728C" w:rsidRDefault="00985C18" w:rsidP="005F0F92">
            <w:pPr>
              <w:spacing w:after="120"/>
              <w:ind w:left="272" w:hanging="272"/>
              <w:rPr>
                <w:rFonts w:ascii="Calibri" w:hAnsi="Calibri"/>
                <w:kern w:val="2"/>
                <w:sz w:val="16"/>
                <w:szCs w:val="16"/>
              </w:rPr>
            </w:pPr>
            <w:r>
              <w:rPr>
                <w:rFonts w:ascii="Calibri" w:hAnsi="Calibri"/>
                <w:kern w:val="2"/>
                <w:sz w:val="16"/>
                <w:szCs w:val="16"/>
              </w:rPr>
              <w:t>1</w:t>
            </w:r>
          </w:p>
        </w:tc>
        <w:tc>
          <w:tcPr>
            <w:tcW w:w="1509" w:type="dxa"/>
            <w:shd w:val="clear" w:color="auto" w:fill="auto"/>
          </w:tcPr>
          <w:p w14:paraId="42E62A06" w14:textId="77777777" w:rsidR="00985C18" w:rsidRPr="00C7728C" w:rsidRDefault="00985C18" w:rsidP="005F0F92">
            <w:pPr>
              <w:spacing w:after="120"/>
              <w:ind w:left="272" w:hanging="272"/>
              <w:rPr>
                <w:rFonts w:ascii="Calibri" w:hAnsi="Calibri"/>
                <w:kern w:val="2"/>
                <w:sz w:val="16"/>
                <w:szCs w:val="16"/>
              </w:rPr>
            </w:pPr>
          </w:p>
        </w:tc>
        <w:tc>
          <w:tcPr>
            <w:tcW w:w="982" w:type="dxa"/>
          </w:tcPr>
          <w:p w14:paraId="12E7125B" w14:textId="77777777" w:rsidR="00985C18" w:rsidRPr="00C7728C" w:rsidRDefault="00985C18" w:rsidP="005F0F92">
            <w:pPr>
              <w:spacing w:after="120"/>
              <w:rPr>
                <w:rFonts w:ascii="Calibri" w:hAnsi="Calibri"/>
                <w:kern w:val="2"/>
                <w:sz w:val="16"/>
                <w:szCs w:val="16"/>
              </w:rPr>
            </w:pPr>
          </w:p>
        </w:tc>
        <w:tc>
          <w:tcPr>
            <w:tcW w:w="1102" w:type="dxa"/>
          </w:tcPr>
          <w:p w14:paraId="45B7EF4C" w14:textId="77777777" w:rsidR="00985C18" w:rsidRPr="00C7728C" w:rsidRDefault="00985C18" w:rsidP="005F0F92">
            <w:pPr>
              <w:spacing w:after="120"/>
              <w:rPr>
                <w:rFonts w:ascii="Calibri" w:hAnsi="Calibri"/>
                <w:kern w:val="2"/>
                <w:sz w:val="16"/>
                <w:szCs w:val="16"/>
              </w:rPr>
            </w:pPr>
          </w:p>
        </w:tc>
        <w:tc>
          <w:tcPr>
            <w:tcW w:w="1455" w:type="dxa"/>
          </w:tcPr>
          <w:p w14:paraId="3C63FFF7" w14:textId="77777777" w:rsidR="00985C18" w:rsidRPr="00C7728C" w:rsidRDefault="00985C18" w:rsidP="005F0F92">
            <w:pPr>
              <w:spacing w:after="120"/>
              <w:rPr>
                <w:rFonts w:ascii="Calibri" w:hAnsi="Calibri"/>
                <w:kern w:val="2"/>
                <w:sz w:val="16"/>
                <w:szCs w:val="16"/>
              </w:rPr>
            </w:pPr>
          </w:p>
        </w:tc>
        <w:tc>
          <w:tcPr>
            <w:tcW w:w="992" w:type="dxa"/>
            <w:shd w:val="clear" w:color="auto" w:fill="auto"/>
            <w:noWrap/>
            <w:vAlign w:val="center"/>
            <w:hideMark/>
          </w:tcPr>
          <w:p w14:paraId="635F79E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850" w:type="dxa"/>
            <w:shd w:val="clear" w:color="auto" w:fill="auto"/>
            <w:noWrap/>
            <w:vAlign w:val="center"/>
            <w:hideMark/>
          </w:tcPr>
          <w:p w14:paraId="60D45E38"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vAlign w:val="center"/>
            <w:hideMark/>
          </w:tcPr>
          <w:p w14:paraId="4E2F793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49" w:type="dxa"/>
            <w:shd w:val="clear" w:color="auto" w:fill="auto"/>
            <w:noWrap/>
            <w:vAlign w:val="center"/>
            <w:hideMark/>
          </w:tcPr>
          <w:p w14:paraId="0E4AEC6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135BE43C" w14:textId="77777777" w:rsidTr="005F0F92">
        <w:trPr>
          <w:trHeight w:val="330"/>
        </w:trPr>
        <w:tc>
          <w:tcPr>
            <w:tcW w:w="675" w:type="dxa"/>
          </w:tcPr>
          <w:p w14:paraId="48DFF17F" w14:textId="77777777" w:rsidR="00985C18" w:rsidRDefault="00985C18" w:rsidP="005F0F92">
            <w:pPr>
              <w:spacing w:after="120"/>
              <w:jc w:val="center"/>
              <w:rPr>
                <w:rFonts w:ascii="Calibri" w:hAnsi="Calibri"/>
                <w:kern w:val="2"/>
                <w:sz w:val="16"/>
                <w:szCs w:val="16"/>
              </w:rPr>
            </w:pPr>
            <w:r>
              <w:rPr>
                <w:rFonts w:ascii="Calibri" w:hAnsi="Calibri"/>
                <w:kern w:val="2"/>
                <w:sz w:val="16"/>
                <w:szCs w:val="16"/>
              </w:rPr>
              <w:t>2</w:t>
            </w:r>
          </w:p>
        </w:tc>
        <w:tc>
          <w:tcPr>
            <w:tcW w:w="1509" w:type="dxa"/>
            <w:shd w:val="clear" w:color="auto" w:fill="auto"/>
          </w:tcPr>
          <w:p w14:paraId="524068D5" w14:textId="77777777" w:rsidR="00985C18" w:rsidRPr="00C7728C" w:rsidRDefault="00985C18" w:rsidP="005F0F92">
            <w:pPr>
              <w:spacing w:after="120"/>
              <w:jc w:val="center"/>
              <w:rPr>
                <w:rFonts w:ascii="Calibri" w:hAnsi="Calibri"/>
                <w:kern w:val="2"/>
                <w:sz w:val="16"/>
                <w:szCs w:val="16"/>
              </w:rPr>
            </w:pPr>
          </w:p>
        </w:tc>
        <w:tc>
          <w:tcPr>
            <w:tcW w:w="982" w:type="dxa"/>
          </w:tcPr>
          <w:p w14:paraId="0C02891A" w14:textId="77777777" w:rsidR="00985C18" w:rsidRPr="00C7728C" w:rsidRDefault="00985C18" w:rsidP="005F0F92">
            <w:pPr>
              <w:spacing w:after="120"/>
              <w:rPr>
                <w:rFonts w:ascii="Calibri" w:hAnsi="Calibri"/>
                <w:kern w:val="2"/>
                <w:sz w:val="16"/>
                <w:szCs w:val="16"/>
              </w:rPr>
            </w:pPr>
          </w:p>
        </w:tc>
        <w:tc>
          <w:tcPr>
            <w:tcW w:w="1102" w:type="dxa"/>
          </w:tcPr>
          <w:p w14:paraId="58525621" w14:textId="77777777" w:rsidR="00985C18" w:rsidRPr="00C7728C" w:rsidRDefault="00985C18" w:rsidP="005F0F92">
            <w:pPr>
              <w:spacing w:after="120"/>
              <w:rPr>
                <w:rFonts w:ascii="Calibri" w:hAnsi="Calibri"/>
                <w:kern w:val="2"/>
                <w:sz w:val="16"/>
                <w:szCs w:val="16"/>
              </w:rPr>
            </w:pPr>
          </w:p>
        </w:tc>
        <w:tc>
          <w:tcPr>
            <w:tcW w:w="1455" w:type="dxa"/>
          </w:tcPr>
          <w:p w14:paraId="69BF05DB" w14:textId="77777777" w:rsidR="00985C18" w:rsidRPr="00C7728C" w:rsidRDefault="00985C18" w:rsidP="005F0F92">
            <w:pPr>
              <w:spacing w:after="120"/>
              <w:rPr>
                <w:rFonts w:ascii="Calibri" w:hAnsi="Calibri"/>
                <w:kern w:val="2"/>
                <w:sz w:val="16"/>
                <w:szCs w:val="16"/>
              </w:rPr>
            </w:pPr>
          </w:p>
        </w:tc>
        <w:tc>
          <w:tcPr>
            <w:tcW w:w="992" w:type="dxa"/>
            <w:shd w:val="clear" w:color="auto" w:fill="auto"/>
            <w:noWrap/>
            <w:vAlign w:val="center"/>
            <w:hideMark/>
          </w:tcPr>
          <w:p w14:paraId="6050828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850" w:type="dxa"/>
            <w:shd w:val="clear" w:color="auto" w:fill="auto"/>
            <w:noWrap/>
            <w:vAlign w:val="center"/>
            <w:hideMark/>
          </w:tcPr>
          <w:p w14:paraId="0BACDC2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vAlign w:val="center"/>
            <w:hideMark/>
          </w:tcPr>
          <w:p w14:paraId="0185720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49" w:type="dxa"/>
            <w:shd w:val="clear" w:color="auto" w:fill="auto"/>
            <w:noWrap/>
            <w:vAlign w:val="center"/>
            <w:hideMark/>
          </w:tcPr>
          <w:p w14:paraId="77730A3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474F8160" w14:textId="77777777" w:rsidR="00985C18" w:rsidRPr="00C7728C" w:rsidRDefault="00985C18" w:rsidP="00927897">
      <w:pPr>
        <w:numPr>
          <w:ilvl w:val="0"/>
          <w:numId w:val="51"/>
        </w:numPr>
        <w:ind w:left="360"/>
        <w:rPr>
          <w:rFonts w:ascii="Calibri" w:eastAsia="Times New Roman" w:hAnsi="Calibri" w:cs="Arial"/>
          <w:sz w:val="22"/>
          <w:szCs w:val="22"/>
        </w:rPr>
      </w:pPr>
      <w:r w:rsidRPr="00E8504C">
        <w:rPr>
          <w:rFonts w:ascii="Calibri" w:hAnsi="Calibri"/>
          <w:b/>
          <w:color w:val="002060"/>
          <w:sz w:val="22"/>
        </w:rPr>
        <w:t xml:space="preserve">Aggregate invoice report by </w:t>
      </w:r>
      <w:r w:rsidR="003849D5">
        <w:rPr>
          <w:rFonts w:ascii="Calibri" w:hAnsi="Calibri"/>
          <w:b/>
          <w:color w:val="002060"/>
          <w:sz w:val="22"/>
        </w:rPr>
        <w:t>Remaining</w:t>
      </w:r>
      <w:r>
        <w:rPr>
          <w:rFonts w:ascii="Calibri" w:hAnsi="Calibri"/>
          <w:b/>
          <w:color w:val="002060"/>
          <w:sz w:val="22"/>
        </w:rPr>
        <w:t xml:space="preserve"> term 21 days</w:t>
      </w:r>
      <w:r w:rsidRPr="00E8504C">
        <w:rPr>
          <w:rFonts w:ascii="Calibri" w:hAnsi="Calibri"/>
          <w:b/>
          <w:color w:val="002060"/>
          <w:sz w:val="22"/>
        </w:rPr>
        <w:t xml:space="preserve"> template </w:t>
      </w:r>
      <w:r>
        <w:rPr>
          <w:rFonts w:ascii="Calibri" w:hAnsi="Calibri"/>
          <w:b/>
          <w:color w:val="002060"/>
          <w:sz w:val="22"/>
        </w:rPr>
        <w:t>(Deviation cases)</w:t>
      </w:r>
      <w:r w:rsidRPr="00E8504C">
        <w:rPr>
          <w:rFonts w:ascii="Calibri" w:hAnsi="Calibri"/>
          <w:b/>
          <w:color w:val="002060"/>
          <w:sz w:val="22"/>
        </w:rPr>
        <w:t xml:space="preserve"> </w:t>
      </w:r>
    </w:p>
    <w:tbl>
      <w:tblPr>
        <w:tblW w:w="9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
        <w:gridCol w:w="1532"/>
        <w:gridCol w:w="994"/>
        <w:gridCol w:w="1114"/>
        <w:gridCol w:w="1462"/>
        <w:gridCol w:w="992"/>
        <w:gridCol w:w="797"/>
        <w:gridCol w:w="992"/>
        <w:gridCol w:w="749"/>
      </w:tblGrid>
      <w:tr w:rsidR="00985C18" w:rsidRPr="008A4F60" w14:paraId="3BFAD7D5" w14:textId="77777777" w:rsidTr="005F0F92">
        <w:trPr>
          <w:trHeight w:val="315"/>
        </w:trPr>
        <w:tc>
          <w:tcPr>
            <w:tcW w:w="675" w:type="dxa"/>
            <w:vMerge w:val="restart"/>
            <w:shd w:val="clear" w:color="auto" w:fill="BDD6EE"/>
            <w:vAlign w:val="center"/>
          </w:tcPr>
          <w:p w14:paraId="502326D3"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No.</w:t>
            </w:r>
          </w:p>
        </w:tc>
        <w:tc>
          <w:tcPr>
            <w:tcW w:w="1535" w:type="dxa"/>
            <w:vMerge w:val="restart"/>
            <w:shd w:val="clear" w:color="auto" w:fill="BDD6EE"/>
            <w:vAlign w:val="center"/>
          </w:tcPr>
          <w:p w14:paraId="6F955C85"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Invoice ID</w:t>
            </w:r>
          </w:p>
        </w:tc>
        <w:tc>
          <w:tcPr>
            <w:tcW w:w="995" w:type="dxa"/>
            <w:vMerge w:val="restart"/>
            <w:shd w:val="clear" w:color="auto" w:fill="BDD6EE"/>
            <w:vAlign w:val="center"/>
          </w:tcPr>
          <w:p w14:paraId="500B3B6C"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Seller ID</w:t>
            </w:r>
          </w:p>
        </w:tc>
        <w:tc>
          <w:tcPr>
            <w:tcW w:w="1116" w:type="dxa"/>
            <w:vMerge w:val="restart"/>
            <w:shd w:val="clear" w:color="auto" w:fill="BDD6EE"/>
            <w:vAlign w:val="center"/>
          </w:tcPr>
          <w:p w14:paraId="59F387A8"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Debtor ID</w:t>
            </w:r>
          </w:p>
        </w:tc>
        <w:tc>
          <w:tcPr>
            <w:tcW w:w="1455" w:type="dxa"/>
            <w:vMerge w:val="restart"/>
            <w:shd w:val="clear" w:color="auto" w:fill="BDD6EE"/>
            <w:vAlign w:val="center"/>
          </w:tcPr>
          <w:p w14:paraId="6EA827AC" w14:textId="77777777" w:rsidR="00985C18" w:rsidRDefault="00985C18" w:rsidP="005F0F92">
            <w:pPr>
              <w:spacing w:after="120"/>
              <w:jc w:val="center"/>
              <w:rPr>
                <w:rFonts w:ascii="Calibri" w:hAnsi="Calibri"/>
                <w:b/>
                <w:bCs w:val="0"/>
                <w:kern w:val="2"/>
                <w:sz w:val="16"/>
                <w:szCs w:val="16"/>
              </w:rPr>
            </w:pPr>
            <w:r>
              <w:rPr>
                <w:rFonts w:ascii="Calibri" w:hAnsi="Calibri"/>
                <w:b/>
                <w:bCs w:val="0"/>
                <w:kern w:val="2"/>
                <w:sz w:val="16"/>
                <w:szCs w:val="16"/>
              </w:rPr>
              <w:t>Acknowledgement</w:t>
            </w:r>
          </w:p>
        </w:tc>
        <w:tc>
          <w:tcPr>
            <w:tcW w:w="1789" w:type="dxa"/>
            <w:gridSpan w:val="2"/>
            <w:shd w:val="clear" w:color="auto" w:fill="BDD6EE"/>
            <w:noWrap/>
            <w:vAlign w:val="center"/>
            <w:hideMark/>
          </w:tcPr>
          <w:p w14:paraId="4406E40D"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Ready to sell</w:t>
            </w:r>
          </w:p>
        </w:tc>
        <w:tc>
          <w:tcPr>
            <w:tcW w:w="1741" w:type="dxa"/>
            <w:gridSpan w:val="2"/>
            <w:shd w:val="clear" w:color="auto" w:fill="BDD6EE"/>
            <w:noWrap/>
            <w:vAlign w:val="center"/>
            <w:hideMark/>
          </w:tcPr>
          <w:p w14:paraId="57679638" w14:textId="77777777" w:rsidR="00985C18" w:rsidRPr="008A4F60" w:rsidRDefault="00985C18" w:rsidP="005F0F92">
            <w:pPr>
              <w:spacing w:after="120"/>
              <w:jc w:val="center"/>
              <w:rPr>
                <w:rFonts w:ascii="Calibri" w:hAnsi="Calibri"/>
                <w:b/>
                <w:bCs w:val="0"/>
                <w:kern w:val="2"/>
                <w:sz w:val="16"/>
                <w:szCs w:val="16"/>
              </w:rPr>
            </w:pPr>
            <w:r>
              <w:rPr>
                <w:rFonts w:ascii="Calibri" w:hAnsi="Calibri"/>
                <w:b/>
                <w:bCs w:val="0"/>
                <w:kern w:val="2"/>
                <w:sz w:val="16"/>
                <w:szCs w:val="16"/>
              </w:rPr>
              <w:t>Existing bids</w:t>
            </w:r>
          </w:p>
        </w:tc>
      </w:tr>
      <w:tr w:rsidR="00985C18" w:rsidRPr="00C7728C" w14:paraId="4D066274" w14:textId="77777777" w:rsidTr="005F0F92">
        <w:trPr>
          <w:trHeight w:val="315"/>
        </w:trPr>
        <w:tc>
          <w:tcPr>
            <w:tcW w:w="675" w:type="dxa"/>
            <w:vMerge/>
          </w:tcPr>
          <w:p w14:paraId="2136D907" w14:textId="77777777" w:rsidR="00985C18" w:rsidRPr="00C7728C" w:rsidRDefault="00985C18" w:rsidP="005F0F92">
            <w:pPr>
              <w:spacing w:after="120"/>
              <w:rPr>
                <w:rFonts w:ascii="Calibri" w:hAnsi="Calibri"/>
                <w:kern w:val="2"/>
                <w:sz w:val="16"/>
                <w:szCs w:val="16"/>
              </w:rPr>
            </w:pPr>
          </w:p>
        </w:tc>
        <w:tc>
          <w:tcPr>
            <w:tcW w:w="1535" w:type="dxa"/>
            <w:vMerge/>
            <w:shd w:val="clear" w:color="auto" w:fill="auto"/>
          </w:tcPr>
          <w:p w14:paraId="5030A26E" w14:textId="77777777" w:rsidR="00985C18" w:rsidRPr="00C7728C" w:rsidRDefault="00985C18" w:rsidP="005F0F92">
            <w:pPr>
              <w:spacing w:after="120"/>
              <w:rPr>
                <w:rFonts w:ascii="Calibri" w:hAnsi="Calibri"/>
                <w:kern w:val="2"/>
                <w:sz w:val="16"/>
                <w:szCs w:val="16"/>
              </w:rPr>
            </w:pPr>
          </w:p>
        </w:tc>
        <w:tc>
          <w:tcPr>
            <w:tcW w:w="995" w:type="dxa"/>
            <w:vMerge/>
          </w:tcPr>
          <w:p w14:paraId="74D43B56" w14:textId="77777777" w:rsidR="00985C18" w:rsidRPr="00C7728C" w:rsidRDefault="00985C18" w:rsidP="005F0F92">
            <w:pPr>
              <w:spacing w:after="120"/>
              <w:rPr>
                <w:rFonts w:ascii="Calibri" w:hAnsi="Calibri"/>
                <w:kern w:val="2"/>
                <w:sz w:val="16"/>
                <w:szCs w:val="16"/>
              </w:rPr>
            </w:pPr>
          </w:p>
        </w:tc>
        <w:tc>
          <w:tcPr>
            <w:tcW w:w="1116" w:type="dxa"/>
            <w:vMerge/>
          </w:tcPr>
          <w:p w14:paraId="0CF5493B" w14:textId="77777777" w:rsidR="00985C18" w:rsidRPr="00C7728C" w:rsidRDefault="00985C18" w:rsidP="005F0F92">
            <w:pPr>
              <w:spacing w:after="120"/>
              <w:rPr>
                <w:rFonts w:ascii="Calibri" w:hAnsi="Calibri"/>
                <w:kern w:val="2"/>
                <w:sz w:val="16"/>
                <w:szCs w:val="16"/>
              </w:rPr>
            </w:pPr>
          </w:p>
        </w:tc>
        <w:tc>
          <w:tcPr>
            <w:tcW w:w="1455" w:type="dxa"/>
            <w:vMerge/>
          </w:tcPr>
          <w:p w14:paraId="390720FE" w14:textId="77777777" w:rsidR="00985C18" w:rsidRPr="00C7728C" w:rsidRDefault="00985C18" w:rsidP="005F0F92">
            <w:pPr>
              <w:spacing w:after="120"/>
              <w:rPr>
                <w:rFonts w:ascii="Calibri" w:hAnsi="Calibri"/>
                <w:kern w:val="2"/>
                <w:sz w:val="16"/>
                <w:szCs w:val="16"/>
              </w:rPr>
            </w:pPr>
          </w:p>
        </w:tc>
        <w:tc>
          <w:tcPr>
            <w:tcW w:w="992" w:type="dxa"/>
            <w:shd w:val="clear" w:color="auto" w:fill="BDD6EE"/>
            <w:noWrap/>
            <w:vAlign w:val="center"/>
            <w:hideMark/>
          </w:tcPr>
          <w:p w14:paraId="618991D4"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Financing %</w:t>
            </w:r>
          </w:p>
        </w:tc>
        <w:tc>
          <w:tcPr>
            <w:tcW w:w="797" w:type="dxa"/>
            <w:shd w:val="clear" w:color="auto" w:fill="BDD6EE"/>
            <w:noWrap/>
            <w:vAlign w:val="center"/>
            <w:hideMark/>
          </w:tcPr>
          <w:p w14:paraId="75AC5EE2"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R %</w:t>
            </w:r>
          </w:p>
        </w:tc>
        <w:tc>
          <w:tcPr>
            <w:tcW w:w="992" w:type="dxa"/>
            <w:shd w:val="clear" w:color="auto" w:fill="BDD6EE"/>
            <w:noWrap/>
            <w:vAlign w:val="center"/>
            <w:hideMark/>
          </w:tcPr>
          <w:p w14:paraId="70C10161"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Financing %</w:t>
            </w:r>
          </w:p>
        </w:tc>
        <w:tc>
          <w:tcPr>
            <w:tcW w:w="749" w:type="dxa"/>
            <w:shd w:val="clear" w:color="auto" w:fill="BDD6EE"/>
            <w:noWrap/>
            <w:vAlign w:val="center"/>
            <w:hideMark/>
          </w:tcPr>
          <w:p w14:paraId="375EDB0D" w14:textId="77777777" w:rsidR="00985C18" w:rsidRPr="00C7728C" w:rsidRDefault="00985C18" w:rsidP="005F0F92">
            <w:pPr>
              <w:spacing w:after="120"/>
              <w:jc w:val="center"/>
              <w:rPr>
                <w:rFonts w:ascii="Calibri" w:hAnsi="Calibri"/>
                <w:kern w:val="2"/>
                <w:sz w:val="16"/>
                <w:szCs w:val="16"/>
              </w:rPr>
            </w:pPr>
            <w:r>
              <w:rPr>
                <w:rFonts w:ascii="Calibri" w:hAnsi="Calibri"/>
                <w:kern w:val="2"/>
                <w:sz w:val="16"/>
                <w:szCs w:val="16"/>
              </w:rPr>
              <w:t>R %</w:t>
            </w:r>
          </w:p>
        </w:tc>
      </w:tr>
      <w:tr w:rsidR="00985C18" w:rsidRPr="00C7728C" w14:paraId="611F6555" w14:textId="77777777" w:rsidTr="005F0F92">
        <w:trPr>
          <w:trHeight w:val="315"/>
        </w:trPr>
        <w:tc>
          <w:tcPr>
            <w:tcW w:w="675" w:type="dxa"/>
          </w:tcPr>
          <w:p w14:paraId="08FBE917" w14:textId="77777777" w:rsidR="00985C18" w:rsidRPr="00C7728C" w:rsidRDefault="00985C18" w:rsidP="005F0F92">
            <w:pPr>
              <w:spacing w:after="120"/>
              <w:ind w:left="272" w:hanging="272"/>
              <w:jc w:val="left"/>
              <w:rPr>
                <w:rFonts w:ascii="Calibri" w:hAnsi="Calibri"/>
                <w:kern w:val="2"/>
                <w:sz w:val="16"/>
                <w:szCs w:val="16"/>
              </w:rPr>
            </w:pPr>
            <w:r>
              <w:rPr>
                <w:rFonts w:ascii="Calibri" w:hAnsi="Calibri"/>
                <w:kern w:val="2"/>
                <w:sz w:val="16"/>
                <w:szCs w:val="16"/>
              </w:rPr>
              <w:t>1</w:t>
            </w:r>
          </w:p>
        </w:tc>
        <w:tc>
          <w:tcPr>
            <w:tcW w:w="1535" w:type="dxa"/>
            <w:shd w:val="clear" w:color="auto" w:fill="auto"/>
          </w:tcPr>
          <w:p w14:paraId="4329CEE1" w14:textId="77777777" w:rsidR="00985C18" w:rsidRPr="00C7728C" w:rsidRDefault="00985C18" w:rsidP="005F0F92">
            <w:pPr>
              <w:spacing w:after="120"/>
              <w:ind w:left="272" w:hanging="272"/>
              <w:rPr>
                <w:rFonts w:ascii="Calibri" w:hAnsi="Calibri"/>
                <w:kern w:val="2"/>
                <w:sz w:val="16"/>
                <w:szCs w:val="16"/>
              </w:rPr>
            </w:pPr>
          </w:p>
        </w:tc>
        <w:tc>
          <w:tcPr>
            <w:tcW w:w="995" w:type="dxa"/>
          </w:tcPr>
          <w:p w14:paraId="35F25811" w14:textId="77777777" w:rsidR="00985C18" w:rsidRPr="00C7728C" w:rsidRDefault="00985C18" w:rsidP="005F0F92">
            <w:pPr>
              <w:spacing w:after="120"/>
              <w:rPr>
                <w:rFonts w:ascii="Calibri" w:hAnsi="Calibri"/>
                <w:kern w:val="2"/>
                <w:sz w:val="16"/>
                <w:szCs w:val="16"/>
              </w:rPr>
            </w:pPr>
          </w:p>
        </w:tc>
        <w:tc>
          <w:tcPr>
            <w:tcW w:w="1116" w:type="dxa"/>
          </w:tcPr>
          <w:p w14:paraId="2D296536" w14:textId="77777777" w:rsidR="00985C18" w:rsidRPr="00C7728C" w:rsidRDefault="00985C18" w:rsidP="005F0F92">
            <w:pPr>
              <w:spacing w:after="120"/>
              <w:rPr>
                <w:rFonts w:ascii="Calibri" w:hAnsi="Calibri"/>
                <w:kern w:val="2"/>
                <w:sz w:val="16"/>
                <w:szCs w:val="16"/>
              </w:rPr>
            </w:pPr>
          </w:p>
        </w:tc>
        <w:tc>
          <w:tcPr>
            <w:tcW w:w="1455" w:type="dxa"/>
          </w:tcPr>
          <w:p w14:paraId="281C84B6" w14:textId="77777777" w:rsidR="00985C18" w:rsidRPr="00C7728C" w:rsidRDefault="00985C18" w:rsidP="005F0F92">
            <w:pPr>
              <w:spacing w:after="120"/>
              <w:rPr>
                <w:rFonts w:ascii="Calibri" w:hAnsi="Calibri"/>
                <w:kern w:val="2"/>
                <w:sz w:val="16"/>
                <w:szCs w:val="16"/>
              </w:rPr>
            </w:pPr>
          </w:p>
        </w:tc>
        <w:tc>
          <w:tcPr>
            <w:tcW w:w="992" w:type="dxa"/>
            <w:shd w:val="clear" w:color="auto" w:fill="auto"/>
            <w:noWrap/>
            <w:vAlign w:val="center"/>
            <w:hideMark/>
          </w:tcPr>
          <w:p w14:paraId="691C078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97" w:type="dxa"/>
            <w:shd w:val="clear" w:color="auto" w:fill="auto"/>
            <w:noWrap/>
            <w:vAlign w:val="center"/>
            <w:hideMark/>
          </w:tcPr>
          <w:p w14:paraId="7359452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vAlign w:val="center"/>
            <w:hideMark/>
          </w:tcPr>
          <w:p w14:paraId="42BE6F6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49" w:type="dxa"/>
            <w:shd w:val="clear" w:color="auto" w:fill="auto"/>
            <w:noWrap/>
            <w:vAlign w:val="center"/>
            <w:hideMark/>
          </w:tcPr>
          <w:p w14:paraId="1EC405CE"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35F8C3B5" w14:textId="77777777" w:rsidTr="005F0F92">
        <w:trPr>
          <w:trHeight w:val="330"/>
        </w:trPr>
        <w:tc>
          <w:tcPr>
            <w:tcW w:w="675" w:type="dxa"/>
          </w:tcPr>
          <w:p w14:paraId="0C7F623F" w14:textId="77777777" w:rsidR="00985C18" w:rsidRDefault="00985C18" w:rsidP="005F0F92">
            <w:pPr>
              <w:spacing w:after="120"/>
              <w:jc w:val="left"/>
              <w:rPr>
                <w:rFonts w:ascii="Calibri" w:hAnsi="Calibri"/>
                <w:kern w:val="2"/>
                <w:sz w:val="16"/>
                <w:szCs w:val="16"/>
              </w:rPr>
            </w:pPr>
            <w:r>
              <w:rPr>
                <w:rFonts w:ascii="Calibri" w:hAnsi="Calibri"/>
                <w:kern w:val="2"/>
                <w:sz w:val="16"/>
                <w:szCs w:val="16"/>
              </w:rPr>
              <w:t>2</w:t>
            </w:r>
          </w:p>
        </w:tc>
        <w:tc>
          <w:tcPr>
            <w:tcW w:w="1535" w:type="dxa"/>
            <w:shd w:val="clear" w:color="auto" w:fill="auto"/>
          </w:tcPr>
          <w:p w14:paraId="0DE8C1BD" w14:textId="77777777" w:rsidR="00985C18" w:rsidRPr="00C7728C" w:rsidRDefault="00985C18" w:rsidP="005F0F92">
            <w:pPr>
              <w:spacing w:after="120"/>
              <w:jc w:val="center"/>
              <w:rPr>
                <w:rFonts w:ascii="Calibri" w:hAnsi="Calibri"/>
                <w:kern w:val="2"/>
                <w:sz w:val="16"/>
                <w:szCs w:val="16"/>
              </w:rPr>
            </w:pPr>
          </w:p>
        </w:tc>
        <w:tc>
          <w:tcPr>
            <w:tcW w:w="995" w:type="dxa"/>
          </w:tcPr>
          <w:p w14:paraId="355D21A3" w14:textId="77777777" w:rsidR="00985C18" w:rsidRPr="00C7728C" w:rsidRDefault="00985C18" w:rsidP="005F0F92">
            <w:pPr>
              <w:spacing w:after="120"/>
              <w:rPr>
                <w:rFonts w:ascii="Calibri" w:hAnsi="Calibri"/>
                <w:kern w:val="2"/>
                <w:sz w:val="16"/>
                <w:szCs w:val="16"/>
              </w:rPr>
            </w:pPr>
          </w:p>
        </w:tc>
        <w:tc>
          <w:tcPr>
            <w:tcW w:w="1116" w:type="dxa"/>
          </w:tcPr>
          <w:p w14:paraId="50E049F9" w14:textId="77777777" w:rsidR="00985C18" w:rsidRPr="00C7728C" w:rsidRDefault="00985C18" w:rsidP="005F0F92">
            <w:pPr>
              <w:spacing w:after="120"/>
              <w:rPr>
                <w:rFonts w:ascii="Calibri" w:hAnsi="Calibri"/>
                <w:kern w:val="2"/>
                <w:sz w:val="16"/>
                <w:szCs w:val="16"/>
              </w:rPr>
            </w:pPr>
          </w:p>
        </w:tc>
        <w:tc>
          <w:tcPr>
            <w:tcW w:w="1455" w:type="dxa"/>
          </w:tcPr>
          <w:p w14:paraId="4782B48A" w14:textId="77777777" w:rsidR="00985C18" w:rsidRPr="00C7728C" w:rsidRDefault="00985C18" w:rsidP="005F0F92">
            <w:pPr>
              <w:spacing w:after="120"/>
              <w:rPr>
                <w:rFonts w:ascii="Calibri" w:hAnsi="Calibri"/>
                <w:kern w:val="2"/>
                <w:sz w:val="16"/>
                <w:szCs w:val="16"/>
              </w:rPr>
            </w:pPr>
          </w:p>
        </w:tc>
        <w:tc>
          <w:tcPr>
            <w:tcW w:w="992" w:type="dxa"/>
            <w:shd w:val="clear" w:color="auto" w:fill="auto"/>
            <w:noWrap/>
            <w:vAlign w:val="center"/>
            <w:hideMark/>
          </w:tcPr>
          <w:p w14:paraId="7C54FF3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97" w:type="dxa"/>
            <w:shd w:val="clear" w:color="auto" w:fill="auto"/>
            <w:noWrap/>
            <w:vAlign w:val="center"/>
            <w:hideMark/>
          </w:tcPr>
          <w:p w14:paraId="63D03FE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vAlign w:val="center"/>
            <w:hideMark/>
          </w:tcPr>
          <w:p w14:paraId="472FF65A"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49" w:type="dxa"/>
            <w:shd w:val="clear" w:color="auto" w:fill="auto"/>
            <w:noWrap/>
            <w:vAlign w:val="center"/>
            <w:hideMark/>
          </w:tcPr>
          <w:p w14:paraId="160AC37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bl>
    <w:p w14:paraId="2378C1AF" w14:textId="77777777" w:rsidR="00985C18" w:rsidRPr="00CC4778" w:rsidRDefault="00F46DFE"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r>
        <w:rPr>
          <w:rFonts w:ascii="Calibri" w:eastAsia="SimSun" w:hAnsi="Calibri" w:cs="Courier New"/>
          <w:b/>
          <w:bCs/>
          <w:color w:val="002060"/>
          <w:sz w:val="22"/>
          <w:szCs w:val="21"/>
        </w:rPr>
        <w:t xml:space="preserve"> </w:t>
      </w:r>
      <w:bookmarkStart w:id="959" w:name="_Toc390432059"/>
      <w:r w:rsidR="00985C18" w:rsidRPr="00CC4778">
        <w:rPr>
          <w:rFonts w:ascii="Calibri" w:eastAsia="SimSun" w:hAnsi="Calibri" w:cs="Courier New"/>
          <w:b/>
          <w:bCs/>
          <w:color w:val="002060"/>
          <w:sz w:val="22"/>
          <w:szCs w:val="21"/>
        </w:rPr>
        <w:t>Disbursement report</w:t>
      </w:r>
      <w:bookmarkEnd w:id="959"/>
    </w:p>
    <w:p w14:paraId="6AAB22A0" w14:textId="77777777" w:rsidR="00985C18" w:rsidRPr="001A60F4" w:rsidRDefault="00985C18" w:rsidP="00927897">
      <w:pPr>
        <w:numPr>
          <w:ilvl w:val="2"/>
          <w:numId w:val="35"/>
        </w:numPr>
        <w:outlineLvl w:val="2"/>
        <w:rPr>
          <w:rFonts w:ascii="Calibri" w:hAnsi="Calibri"/>
          <w:b/>
          <w:color w:val="002060"/>
          <w:sz w:val="22"/>
        </w:rPr>
      </w:pPr>
      <w:bookmarkStart w:id="960" w:name="_Toc390432060"/>
      <w:r w:rsidRPr="001A60F4">
        <w:rPr>
          <w:rFonts w:ascii="Calibri" w:hAnsi="Calibri"/>
          <w:b/>
          <w:color w:val="002060"/>
          <w:sz w:val="22"/>
        </w:rPr>
        <w:t>Report List</w:t>
      </w:r>
      <w:bookmarkEnd w:id="960"/>
    </w:p>
    <w:p w14:paraId="425C3BFA" w14:textId="77777777" w:rsidR="00985C18" w:rsidRPr="00C7728C" w:rsidRDefault="00985C18" w:rsidP="00985C18">
      <w:pPr>
        <w:spacing w:after="120"/>
        <w:rPr>
          <w:rFonts w:ascii="Calibri" w:hAnsi="Calibri"/>
          <w:sz w:val="22"/>
          <w:szCs w:val="22"/>
        </w:rPr>
      </w:pPr>
      <w:r w:rsidRPr="00C7728C">
        <w:rPr>
          <w:rFonts w:ascii="Calibri" w:hAnsi="Calibri"/>
          <w:sz w:val="22"/>
          <w:szCs w:val="22"/>
        </w:rPr>
        <w:t>The Group is breaking down with type of report as shown below:</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5245"/>
      </w:tblGrid>
      <w:tr w:rsidR="00985C18" w:rsidRPr="00C7728C" w14:paraId="0536AF58" w14:textId="77777777" w:rsidTr="005F0F92">
        <w:trPr>
          <w:trHeight w:val="315"/>
        </w:trPr>
        <w:tc>
          <w:tcPr>
            <w:tcW w:w="4531" w:type="dxa"/>
            <w:shd w:val="clear" w:color="auto" w:fill="BDD6EE"/>
            <w:noWrap/>
            <w:vAlign w:val="center"/>
          </w:tcPr>
          <w:p w14:paraId="6775B637"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5245" w:type="dxa"/>
            <w:shd w:val="clear" w:color="auto" w:fill="BDD6EE"/>
            <w:noWrap/>
            <w:vAlign w:val="center"/>
          </w:tcPr>
          <w:p w14:paraId="29DC585D" w14:textId="77777777" w:rsidR="00985C18" w:rsidRPr="00C7728C" w:rsidRDefault="00985C18" w:rsidP="005F0F92">
            <w:pPr>
              <w:spacing w:after="120"/>
              <w:rPr>
                <w:rFonts w:ascii="Calibri" w:eastAsia="Times New Roman" w:hAnsi="Calibri" w:cs="Times New Roman"/>
                <w:b/>
                <w:color w:val="000000"/>
                <w:kern w:val="2"/>
                <w:sz w:val="22"/>
                <w:szCs w:val="22"/>
              </w:rPr>
            </w:pPr>
            <w:r>
              <w:rPr>
                <w:rFonts w:ascii="Calibri" w:eastAsia="Times New Roman" w:hAnsi="Calibri" w:cs="Times New Roman"/>
                <w:b/>
                <w:color w:val="000000"/>
                <w:kern w:val="2"/>
                <w:sz w:val="22"/>
                <w:szCs w:val="22"/>
              </w:rPr>
              <w:t>Requirement</w:t>
            </w:r>
          </w:p>
        </w:tc>
      </w:tr>
      <w:tr w:rsidR="00985C18" w:rsidRPr="00C7728C" w14:paraId="29A79240" w14:textId="77777777" w:rsidTr="005F0F92">
        <w:trPr>
          <w:trHeight w:val="315"/>
        </w:trPr>
        <w:tc>
          <w:tcPr>
            <w:tcW w:w="4531" w:type="dxa"/>
            <w:shd w:val="clear" w:color="auto" w:fill="auto"/>
            <w:noWrap/>
            <w:hideMark/>
          </w:tcPr>
          <w:p w14:paraId="1DF1885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detailed disbursement report</w:t>
            </w:r>
          </w:p>
        </w:tc>
        <w:tc>
          <w:tcPr>
            <w:tcW w:w="5245" w:type="dxa"/>
            <w:shd w:val="clear" w:color="auto" w:fill="auto"/>
            <w:noWrap/>
            <w:hideMark/>
          </w:tcPr>
          <w:p w14:paraId="5608C62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bl>
    <w:p w14:paraId="1CA27C4A" w14:textId="77777777" w:rsidR="00985C18" w:rsidRPr="001A60F4" w:rsidRDefault="00985C18" w:rsidP="00927897">
      <w:pPr>
        <w:numPr>
          <w:ilvl w:val="2"/>
          <w:numId w:val="35"/>
        </w:numPr>
        <w:outlineLvl w:val="2"/>
        <w:rPr>
          <w:rFonts w:ascii="Calibri" w:hAnsi="Calibri"/>
          <w:b/>
          <w:color w:val="002060"/>
          <w:sz w:val="22"/>
        </w:rPr>
      </w:pPr>
      <w:bookmarkStart w:id="961" w:name="_Toc390432061"/>
      <w:r w:rsidRPr="001A60F4">
        <w:rPr>
          <w:rFonts w:ascii="Calibri" w:hAnsi="Calibri"/>
          <w:b/>
          <w:color w:val="002060"/>
          <w:sz w:val="22"/>
        </w:rPr>
        <w:t>Description</w:t>
      </w:r>
      <w:bookmarkEnd w:id="961"/>
    </w:p>
    <w:p w14:paraId="2086F0F6" w14:textId="77777777" w:rsidR="00985C18" w:rsidRPr="00C7728C" w:rsidRDefault="00985C18" w:rsidP="00985C18">
      <w:pPr>
        <w:pStyle w:val="af0"/>
        <w:kinsoku w:val="0"/>
        <w:overflowPunct w:val="0"/>
        <w:spacing w:before="12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det</w:t>
      </w:r>
      <w:r w:rsidRPr="00C7728C">
        <w:rPr>
          <w:rFonts w:ascii="Calibri" w:hAnsi="Calibri"/>
          <w:spacing w:val="2"/>
          <w:sz w:val="22"/>
          <w:szCs w:val="22"/>
        </w:rPr>
        <w:t>a</w:t>
      </w:r>
      <w:r w:rsidRPr="00C7728C">
        <w:rPr>
          <w:rFonts w:ascii="Calibri" w:hAnsi="Calibri"/>
          <w:spacing w:val="-1"/>
          <w:sz w:val="22"/>
          <w:szCs w:val="22"/>
        </w:rPr>
        <w:t>il</w:t>
      </w:r>
      <w:r w:rsidRPr="00C7728C">
        <w:rPr>
          <w:rFonts w:ascii="Calibri" w:hAnsi="Calibri"/>
          <w:spacing w:val="-2"/>
          <w:sz w:val="22"/>
          <w:szCs w:val="22"/>
        </w:rPr>
        <w:t xml:space="preserve">ed </w:t>
      </w:r>
      <w:r w:rsidRPr="00C7728C">
        <w:rPr>
          <w:rFonts w:ascii="Calibri" w:hAnsi="Calibri"/>
          <w:spacing w:val="-6"/>
          <w:sz w:val="22"/>
          <w:szCs w:val="22"/>
        </w:rPr>
        <w:t xml:space="preserve">disbursement </w:t>
      </w:r>
      <w:r w:rsidRPr="00C7728C">
        <w:rPr>
          <w:rFonts w:ascii="Calibri" w:hAnsi="Calibri"/>
          <w:spacing w:val="4"/>
          <w:sz w:val="22"/>
          <w:szCs w:val="22"/>
        </w:rPr>
        <w:t>of each invoice</w:t>
      </w:r>
    </w:p>
    <w:p w14:paraId="73D6CB2E" w14:textId="77777777" w:rsidR="00985C18" w:rsidRPr="00C7728C" w:rsidRDefault="00985C18" w:rsidP="00985C18">
      <w:pPr>
        <w:spacing w:before="120" w:after="120"/>
        <w:rPr>
          <w:rFonts w:ascii="Calibri" w:hAnsi="Calibri"/>
          <w:sz w:val="22"/>
          <w:szCs w:val="22"/>
        </w:rPr>
      </w:pPr>
      <w:r w:rsidRPr="00C7728C">
        <w:rPr>
          <w:rFonts w:ascii="Calibri" w:hAnsi="Calibri"/>
          <w:sz w:val="22"/>
          <w:szCs w:val="22"/>
        </w:rPr>
        <w:t>Description as table below:</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7342"/>
      </w:tblGrid>
      <w:tr w:rsidR="00985C18" w:rsidRPr="00C7728C" w14:paraId="3932FBCD" w14:textId="77777777" w:rsidTr="005F0F92">
        <w:trPr>
          <w:trHeight w:val="315"/>
        </w:trPr>
        <w:tc>
          <w:tcPr>
            <w:tcW w:w="2405" w:type="dxa"/>
            <w:shd w:val="clear" w:color="auto" w:fill="BDD6EE"/>
            <w:noWrap/>
            <w:vAlign w:val="center"/>
          </w:tcPr>
          <w:p w14:paraId="123D9E4C"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7342" w:type="dxa"/>
            <w:shd w:val="clear" w:color="auto" w:fill="BDD6EE"/>
            <w:noWrap/>
            <w:vAlign w:val="center"/>
          </w:tcPr>
          <w:p w14:paraId="60EE8361"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21E2F2A8" w14:textId="77777777" w:rsidTr="005F0F92">
        <w:trPr>
          <w:trHeight w:val="315"/>
        </w:trPr>
        <w:tc>
          <w:tcPr>
            <w:tcW w:w="2405" w:type="dxa"/>
            <w:shd w:val="clear" w:color="auto" w:fill="auto"/>
            <w:noWrap/>
          </w:tcPr>
          <w:p w14:paraId="73F2BFF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w:t>
            </w:r>
          </w:p>
        </w:tc>
        <w:tc>
          <w:tcPr>
            <w:tcW w:w="7342" w:type="dxa"/>
            <w:shd w:val="clear" w:color="auto" w:fill="auto"/>
            <w:noWrap/>
          </w:tcPr>
          <w:p w14:paraId="42BB2E1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 - Unique identification of each invoice</w:t>
            </w:r>
          </w:p>
        </w:tc>
      </w:tr>
      <w:tr w:rsidR="00985C18" w:rsidRPr="00C7728C" w14:paraId="183EF7C1" w14:textId="77777777" w:rsidTr="005F0F92">
        <w:trPr>
          <w:trHeight w:val="315"/>
        </w:trPr>
        <w:tc>
          <w:tcPr>
            <w:tcW w:w="2405" w:type="dxa"/>
            <w:shd w:val="clear" w:color="auto" w:fill="auto"/>
            <w:noWrap/>
            <w:hideMark/>
          </w:tcPr>
          <w:p w14:paraId="1A83DE8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Region</w:t>
            </w:r>
          </w:p>
        </w:tc>
        <w:tc>
          <w:tcPr>
            <w:tcW w:w="7342" w:type="dxa"/>
            <w:shd w:val="clear" w:color="auto" w:fill="auto"/>
            <w:noWrap/>
            <w:hideMark/>
          </w:tcPr>
          <w:p w14:paraId="4FFC2C5E"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5B19AF60" w14:textId="77777777" w:rsidTr="005F0F92">
        <w:trPr>
          <w:trHeight w:val="315"/>
        </w:trPr>
        <w:tc>
          <w:tcPr>
            <w:tcW w:w="2405" w:type="dxa"/>
            <w:shd w:val="clear" w:color="auto" w:fill="auto"/>
            <w:noWrap/>
            <w:hideMark/>
          </w:tcPr>
          <w:p w14:paraId="42B3664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Rating</w:t>
            </w:r>
          </w:p>
        </w:tc>
        <w:tc>
          <w:tcPr>
            <w:tcW w:w="7342" w:type="dxa"/>
            <w:shd w:val="clear" w:color="auto" w:fill="auto"/>
            <w:noWrap/>
            <w:hideMark/>
          </w:tcPr>
          <w:p w14:paraId="7767905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Invoice Risk Rating; 3 parameters : High, Medium, Low </w:t>
            </w:r>
          </w:p>
        </w:tc>
      </w:tr>
      <w:tr w:rsidR="00985C18" w:rsidRPr="00C7728C" w14:paraId="4A26E618" w14:textId="77777777" w:rsidTr="005F0F92">
        <w:trPr>
          <w:trHeight w:val="315"/>
        </w:trPr>
        <w:tc>
          <w:tcPr>
            <w:tcW w:w="2405" w:type="dxa"/>
            <w:shd w:val="clear" w:color="auto" w:fill="auto"/>
            <w:noWrap/>
            <w:hideMark/>
          </w:tcPr>
          <w:p w14:paraId="0369D84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amount</w:t>
            </w:r>
          </w:p>
        </w:tc>
        <w:tc>
          <w:tcPr>
            <w:tcW w:w="7342" w:type="dxa"/>
            <w:shd w:val="clear" w:color="auto" w:fill="auto"/>
            <w:noWrap/>
            <w:hideMark/>
          </w:tcPr>
          <w:p w14:paraId="0E9A226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Original value of the invoice</w:t>
            </w:r>
          </w:p>
        </w:tc>
      </w:tr>
      <w:tr w:rsidR="00985C18" w:rsidRPr="00C7728C" w14:paraId="1DC770C2" w14:textId="77777777" w:rsidTr="005F0F92">
        <w:trPr>
          <w:trHeight w:val="315"/>
        </w:trPr>
        <w:tc>
          <w:tcPr>
            <w:tcW w:w="2405" w:type="dxa"/>
            <w:shd w:val="clear" w:color="auto" w:fill="auto"/>
            <w:noWrap/>
            <w:hideMark/>
          </w:tcPr>
          <w:p w14:paraId="5155F94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Disbursed Amount</w:t>
            </w:r>
          </w:p>
        </w:tc>
        <w:tc>
          <w:tcPr>
            <w:tcW w:w="7342" w:type="dxa"/>
            <w:shd w:val="clear" w:color="auto" w:fill="auto"/>
            <w:noWrap/>
            <w:hideMark/>
          </w:tcPr>
          <w:p w14:paraId="6A496C2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Net financing amount disbursed to seller </w:t>
            </w:r>
          </w:p>
        </w:tc>
      </w:tr>
      <w:tr w:rsidR="00985C18" w:rsidRPr="00C7728C" w14:paraId="13D62378" w14:textId="77777777" w:rsidTr="005F0F92">
        <w:trPr>
          <w:trHeight w:val="315"/>
        </w:trPr>
        <w:tc>
          <w:tcPr>
            <w:tcW w:w="2405" w:type="dxa"/>
            <w:shd w:val="clear" w:color="auto" w:fill="auto"/>
            <w:noWrap/>
            <w:hideMark/>
          </w:tcPr>
          <w:p w14:paraId="073D92B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Turn Around Time</w:t>
            </w:r>
          </w:p>
        </w:tc>
        <w:tc>
          <w:tcPr>
            <w:tcW w:w="7342" w:type="dxa"/>
            <w:shd w:val="clear" w:color="auto" w:fill="auto"/>
            <w:noWrap/>
            <w:hideMark/>
          </w:tcPr>
          <w:p w14:paraId="6032B1A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The total period of time from the time the invoice is submitted to the time that it was sold</w:t>
            </w:r>
          </w:p>
        </w:tc>
      </w:tr>
      <w:tr w:rsidR="00985C18" w:rsidRPr="00C7728C" w14:paraId="6D1DB3F7" w14:textId="77777777" w:rsidTr="005F0F92">
        <w:trPr>
          <w:trHeight w:val="315"/>
        </w:trPr>
        <w:tc>
          <w:tcPr>
            <w:tcW w:w="2405" w:type="dxa"/>
            <w:shd w:val="clear" w:color="auto" w:fill="auto"/>
            <w:noWrap/>
            <w:hideMark/>
          </w:tcPr>
          <w:p w14:paraId="191B773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Deal Financing %</w:t>
            </w:r>
          </w:p>
        </w:tc>
        <w:tc>
          <w:tcPr>
            <w:tcW w:w="7342" w:type="dxa"/>
            <w:shd w:val="clear" w:color="auto" w:fill="auto"/>
            <w:noWrap/>
            <w:hideMark/>
          </w:tcPr>
          <w:p w14:paraId="4DB9D49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Deal financing; in  % number</w:t>
            </w:r>
          </w:p>
        </w:tc>
      </w:tr>
      <w:tr w:rsidR="00985C18" w:rsidRPr="00C7728C" w14:paraId="7067651D" w14:textId="77777777" w:rsidTr="005F0F92">
        <w:trPr>
          <w:trHeight w:val="315"/>
        </w:trPr>
        <w:tc>
          <w:tcPr>
            <w:tcW w:w="2405" w:type="dxa"/>
            <w:shd w:val="clear" w:color="auto" w:fill="auto"/>
            <w:noWrap/>
            <w:hideMark/>
          </w:tcPr>
          <w:p w14:paraId="278E086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Deal interest rate</w:t>
            </w:r>
          </w:p>
        </w:tc>
        <w:tc>
          <w:tcPr>
            <w:tcW w:w="7342" w:type="dxa"/>
            <w:shd w:val="clear" w:color="auto" w:fill="auto"/>
            <w:noWrap/>
            <w:hideMark/>
          </w:tcPr>
          <w:p w14:paraId="0EE488F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Deal Interest rate; in % number</w:t>
            </w:r>
          </w:p>
        </w:tc>
      </w:tr>
      <w:tr w:rsidR="00985C18" w:rsidRPr="00C7728C" w14:paraId="52646CB0" w14:textId="77777777" w:rsidTr="005F0F92">
        <w:trPr>
          <w:trHeight w:val="315"/>
        </w:trPr>
        <w:tc>
          <w:tcPr>
            <w:tcW w:w="2405" w:type="dxa"/>
            <w:shd w:val="clear" w:color="auto" w:fill="auto"/>
            <w:noWrap/>
            <w:hideMark/>
          </w:tcPr>
          <w:p w14:paraId="499EED4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Due Date</w:t>
            </w:r>
          </w:p>
        </w:tc>
        <w:tc>
          <w:tcPr>
            <w:tcW w:w="7342" w:type="dxa"/>
            <w:shd w:val="clear" w:color="auto" w:fill="auto"/>
            <w:noWrap/>
            <w:hideMark/>
          </w:tcPr>
          <w:p w14:paraId="71011A8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The invoice agreed payment date</w:t>
            </w:r>
          </w:p>
        </w:tc>
      </w:tr>
      <w:tr w:rsidR="00985C18" w:rsidRPr="00C7728C" w14:paraId="57971FD4" w14:textId="77777777" w:rsidTr="005F0F92">
        <w:trPr>
          <w:trHeight w:val="315"/>
        </w:trPr>
        <w:tc>
          <w:tcPr>
            <w:tcW w:w="2405" w:type="dxa"/>
            <w:shd w:val="clear" w:color="auto" w:fill="auto"/>
            <w:noWrap/>
            <w:hideMark/>
          </w:tcPr>
          <w:p w14:paraId="71AA714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w:t>
            </w:r>
          </w:p>
        </w:tc>
        <w:tc>
          <w:tcPr>
            <w:tcW w:w="7342" w:type="dxa"/>
            <w:shd w:val="clear" w:color="auto" w:fill="auto"/>
            <w:noWrap/>
            <w:hideMark/>
          </w:tcPr>
          <w:p w14:paraId="32C8ACB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698C1441" w14:textId="77777777" w:rsidTr="005F0F92">
        <w:trPr>
          <w:trHeight w:val="315"/>
        </w:trPr>
        <w:tc>
          <w:tcPr>
            <w:tcW w:w="2405" w:type="dxa"/>
            <w:shd w:val="clear" w:color="auto" w:fill="auto"/>
            <w:noWrap/>
            <w:hideMark/>
          </w:tcPr>
          <w:p w14:paraId="5BACF41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Rating</w:t>
            </w:r>
          </w:p>
        </w:tc>
        <w:tc>
          <w:tcPr>
            <w:tcW w:w="7342" w:type="dxa"/>
            <w:shd w:val="clear" w:color="auto" w:fill="auto"/>
            <w:noWrap/>
            <w:hideMark/>
          </w:tcPr>
          <w:p w14:paraId="151BE0C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3 parameters: High/Medium/Low</w:t>
            </w:r>
          </w:p>
        </w:tc>
      </w:tr>
      <w:tr w:rsidR="00985C18" w:rsidRPr="00C7728C" w14:paraId="09316305" w14:textId="77777777" w:rsidTr="005F0F92">
        <w:trPr>
          <w:trHeight w:val="315"/>
        </w:trPr>
        <w:tc>
          <w:tcPr>
            <w:tcW w:w="2405" w:type="dxa"/>
            <w:shd w:val="clear" w:color="auto" w:fill="auto"/>
            <w:noWrap/>
            <w:hideMark/>
          </w:tcPr>
          <w:p w14:paraId="3DF1DE2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transaction fee</w:t>
            </w:r>
          </w:p>
        </w:tc>
        <w:tc>
          <w:tcPr>
            <w:tcW w:w="7342" w:type="dxa"/>
            <w:shd w:val="clear" w:color="auto" w:fill="auto"/>
            <w:noWrap/>
            <w:hideMark/>
          </w:tcPr>
          <w:p w14:paraId="02E43E2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Fees charged to Seller</w:t>
            </w:r>
          </w:p>
        </w:tc>
      </w:tr>
      <w:tr w:rsidR="00985C18" w:rsidRPr="00C7728C" w14:paraId="2218D450" w14:textId="77777777" w:rsidTr="005F0F92">
        <w:trPr>
          <w:trHeight w:val="315"/>
        </w:trPr>
        <w:tc>
          <w:tcPr>
            <w:tcW w:w="2405" w:type="dxa"/>
            <w:shd w:val="clear" w:color="auto" w:fill="auto"/>
            <w:noWrap/>
            <w:hideMark/>
          </w:tcPr>
          <w:p w14:paraId="46B06C2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ID</w:t>
            </w:r>
          </w:p>
        </w:tc>
        <w:tc>
          <w:tcPr>
            <w:tcW w:w="7342" w:type="dxa"/>
            <w:shd w:val="clear" w:color="auto" w:fill="auto"/>
            <w:noWrap/>
            <w:hideMark/>
          </w:tcPr>
          <w:p w14:paraId="793284A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ID - Unique identification of each customer</w:t>
            </w:r>
          </w:p>
        </w:tc>
      </w:tr>
      <w:tr w:rsidR="00985C18" w:rsidRPr="00C7728C" w14:paraId="47CBF046" w14:textId="77777777" w:rsidTr="005F0F92">
        <w:trPr>
          <w:trHeight w:val="315"/>
        </w:trPr>
        <w:tc>
          <w:tcPr>
            <w:tcW w:w="2405" w:type="dxa"/>
            <w:shd w:val="clear" w:color="auto" w:fill="auto"/>
            <w:noWrap/>
            <w:hideMark/>
          </w:tcPr>
          <w:p w14:paraId="2D95D77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transaction fee</w:t>
            </w:r>
          </w:p>
        </w:tc>
        <w:tc>
          <w:tcPr>
            <w:tcW w:w="7342" w:type="dxa"/>
            <w:shd w:val="clear" w:color="auto" w:fill="auto"/>
            <w:noWrap/>
            <w:hideMark/>
          </w:tcPr>
          <w:p w14:paraId="6877678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Fees charged to Buyer – </w:t>
            </w:r>
            <w:r w:rsidRPr="00C7728C">
              <w:rPr>
                <w:rFonts w:ascii="Calibri" w:hAnsi="Calibri"/>
                <w:i/>
                <w:kern w:val="2"/>
                <w:sz w:val="22"/>
                <w:szCs w:val="22"/>
              </w:rPr>
              <w:t>see Free structure section</w:t>
            </w:r>
          </w:p>
        </w:tc>
      </w:tr>
      <w:tr w:rsidR="00985C18" w:rsidRPr="00C7728C" w14:paraId="0B7B3B3E" w14:textId="77777777" w:rsidTr="005F0F92">
        <w:trPr>
          <w:trHeight w:val="315"/>
        </w:trPr>
        <w:tc>
          <w:tcPr>
            <w:tcW w:w="2405" w:type="dxa"/>
            <w:shd w:val="clear" w:color="auto" w:fill="auto"/>
            <w:noWrap/>
            <w:hideMark/>
          </w:tcPr>
          <w:p w14:paraId="75CD90C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w:t>
            </w:r>
          </w:p>
        </w:tc>
        <w:tc>
          <w:tcPr>
            <w:tcW w:w="7342" w:type="dxa"/>
            <w:shd w:val="clear" w:color="auto" w:fill="auto"/>
            <w:noWrap/>
            <w:hideMark/>
          </w:tcPr>
          <w:p w14:paraId="6A38435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 - Unique identification of each debtor</w:t>
            </w:r>
          </w:p>
        </w:tc>
      </w:tr>
      <w:tr w:rsidR="00985C18" w:rsidRPr="00C7728C" w14:paraId="3FE65D34" w14:textId="77777777" w:rsidTr="005F0F92">
        <w:trPr>
          <w:trHeight w:val="315"/>
        </w:trPr>
        <w:tc>
          <w:tcPr>
            <w:tcW w:w="2405" w:type="dxa"/>
            <w:shd w:val="clear" w:color="auto" w:fill="auto"/>
            <w:noWrap/>
            <w:hideMark/>
          </w:tcPr>
          <w:p w14:paraId="119C719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Rating</w:t>
            </w:r>
          </w:p>
        </w:tc>
        <w:tc>
          <w:tcPr>
            <w:tcW w:w="7342" w:type="dxa"/>
            <w:shd w:val="clear" w:color="auto" w:fill="auto"/>
            <w:noWrap/>
            <w:hideMark/>
          </w:tcPr>
          <w:p w14:paraId="39BDC2C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3 parameters: High/Medium/Low</w:t>
            </w:r>
          </w:p>
        </w:tc>
      </w:tr>
    </w:tbl>
    <w:p w14:paraId="039278F9" w14:textId="77777777" w:rsidR="00985C18" w:rsidRPr="001A60F4" w:rsidRDefault="00985C18" w:rsidP="00927897">
      <w:pPr>
        <w:numPr>
          <w:ilvl w:val="2"/>
          <w:numId w:val="35"/>
        </w:numPr>
        <w:outlineLvl w:val="2"/>
        <w:rPr>
          <w:rFonts w:ascii="Calibri" w:hAnsi="Calibri"/>
          <w:b/>
          <w:color w:val="002060"/>
          <w:sz w:val="22"/>
        </w:rPr>
      </w:pPr>
      <w:bookmarkStart w:id="962" w:name="_Toc390432062"/>
      <w:r w:rsidRPr="001A60F4">
        <w:rPr>
          <w:rFonts w:ascii="Calibri" w:hAnsi="Calibri"/>
          <w:b/>
          <w:color w:val="002060"/>
          <w:sz w:val="22"/>
        </w:rPr>
        <w:t>Template report</w:t>
      </w:r>
      <w:bookmarkEnd w:id="962"/>
    </w:p>
    <w:p w14:paraId="25379D35" w14:textId="77777777" w:rsidR="00985C18" w:rsidRPr="009542A6" w:rsidRDefault="00985C18" w:rsidP="00F46DFE">
      <w:pPr>
        <w:pStyle w:val="afff"/>
        <w:spacing w:after="120" w:line="240" w:lineRule="auto"/>
        <w:ind w:left="120" w:firstLine="420"/>
      </w:pPr>
      <w:r w:rsidRPr="009542A6">
        <w:t xml:space="preserve">See the detail report at </w:t>
      </w:r>
      <w:hyperlink w:anchor="_Other_template_report" w:history="1">
        <w:r w:rsidRPr="009542A6">
          <w:rPr>
            <w:rStyle w:val="af3"/>
            <w:color w:val="auto"/>
          </w:rPr>
          <w:t>Section 14</w:t>
        </w:r>
      </w:hyperlink>
      <w:r w:rsidRPr="009542A6">
        <w:t xml:space="preserve">  </w:t>
      </w:r>
    </w:p>
    <w:p w14:paraId="6196CF4C" w14:textId="77777777" w:rsidR="00985C18" w:rsidRPr="00CC4778" w:rsidRDefault="00F46DFE"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r>
        <w:rPr>
          <w:rFonts w:ascii="Calibri" w:eastAsia="SimSun" w:hAnsi="Calibri" w:cs="Courier New"/>
          <w:b/>
          <w:bCs/>
          <w:color w:val="002060"/>
          <w:sz w:val="22"/>
          <w:szCs w:val="21"/>
        </w:rPr>
        <w:t xml:space="preserve"> </w:t>
      </w:r>
      <w:bookmarkStart w:id="963" w:name="_Toc390432063"/>
      <w:r w:rsidR="00985C18" w:rsidRPr="00CC4778">
        <w:rPr>
          <w:rFonts w:ascii="Calibri" w:eastAsia="SimSun" w:hAnsi="Calibri" w:cs="Courier New"/>
          <w:b/>
          <w:bCs/>
          <w:color w:val="002060"/>
          <w:sz w:val="22"/>
          <w:szCs w:val="21"/>
        </w:rPr>
        <w:t>In-auction invoice report</w:t>
      </w:r>
      <w:bookmarkEnd w:id="963"/>
    </w:p>
    <w:p w14:paraId="719B76AA" w14:textId="77777777" w:rsidR="00985C18" w:rsidRPr="001A60F4" w:rsidRDefault="00985C18" w:rsidP="00927897">
      <w:pPr>
        <w:numPr>
          <w:ilvl w:val="2"/>
          <w:numId w:val="35"/>
        </w:numPr>
        <w:outlineLvl w:val="2"/>
        <w:rPr>
          <w:rFonts w:ascii="Calibri" w:hAnsi="Calibri"/>
          <w:b/>
          <w:color w:val="002060"/>
          <w:sz w:val="22"/>
        </w:rPr>
      </w:pPr>
      <w:bookmarkStart w:id="964" w:name="_Toc390432064"/>
      <w:r w:rsidRPr="001A60F4">
        <w:rPr>
          <w:rFonts w:ascii="Calibri" w:hAnsi="Calibri"/>
          <w:b/>
          <w:color w:val="002060"/>
          <w:sz w:val="22"/>
        </w:rPr>
        <w:t>Report List</w:t>
      </w:r>
      <w:bookmarkEnd w:id="964"/>
    </w:p>
    <w:p w14:paraId="742452B6" w14:textId="77777777" w:rsidR="00985C18" w:rsidRPr="00C7728C" w:rsidRDefault="00985C18" w:rsidP="00985C18">
      <w:pPr>
        <w:spacing w:after="120"/>
        <w:rPr>
          <w:rFonts w:ascii="Calibri" w:hAnsi="Calibri"/>
          <w:sz w:val="22"/>
          <w:szCs w:val="22"/>
        </w:rPr>
      </w:pPr>
      <w:r w:rsidRPr="00C7728C">
        <w:rPr>
          <w:rFonts w:ascii="Calibri" w:hAnsi="Calibri"/>
          <w:sz w:val="22"/>
          <w:szCs w:val="22"/>
        </w:rPr>
        <w:t>The In-Auction Invoice report Group is breaking down with type of report as shown below:</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820"/>
      </w:tblGrid>
      <w:tr w:rsidR="00985C18" w:rsidRPr="00C7728C" w14:paraId="0EC87EFA" w14:textId="77777777" w:rsidTr="005F0F92">
        <w:trPr>
          <w:trHeight w:val="315"/>
        </w:trPr>
        <w:tc>
          <w:tcPr>
            <w:tcW w:w="4531" w:type="dxa"/>
            <w:shd w:val="clear" w:color="auto" w:fill="BDD6EE"/>
            <w:noWrap/>
            <w:vAlign w:val="center"/>
          </w:tcPr>
          <w:p w14:paraId="3086132B"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820" w:type="dxa"/>
            <w:shd w:val="clear" w:color="auto" w:fill="BDD6EE"/>
            <w:noWrap/>
            <w:vAlign w:val="center"/>
          </w:tcPr>
          <w:p w14:paraId="229A26A0" w14:textId="77777777" w:rsidR="00985C18" w:rsidRPr="00C7728C" w:rsidRDefault="00985C18" w:rsidP="005F0F92">
            <w:pPr>
              <w:spacing w:after="120"/>
              <w:rPr>
                <w:rFonts w:ascii="Calibri" w:eastAsia="Times New Roman" w:hAnsi="Calibri" w:cs="Times New Roman"/>
                <w:b/>
                <w:color w:val="000000"/>
                <w:kern w:val="2"/>
                <w:sz w:val="22"/>
                <w:szCs w:val="22"/>
              </w:rPr>
            </w:pPr>
            <w:r>
              <w:rPr>
                <w:rFonts w:ascii="Calibri" w:eastAsia="Times New Roman" w:hAnsi="Calibri" w:cs="Times New Roman"/>
                <w:b/>
                <w:color w:val="000000"/>
                <w:kern w:val="2"/>
                <w:sz w:val="22"/>
                <w:szCs w:val="22"/>
              </w:rPr>
              <w:t>Requirement</w:t>
            </w:r>
          </w:p>
        </w:tc>
      </w:tr>
      <w:tr w:rsidR="00985C18" w:rsidRPr="00C7728C" w14:paraId="6D000EBB" w14:textId="77777777" w:rsidTr="005F0F92">
        <w:trPr>
          <w:trHeight w:val="315"/>
        </w:trPr>
        <w:tc>
          <w:tcPr>
            <w:tcW w:w="4531" w:type="dxa"/>
            <w:shd w:val="clear" w:color="auto" w:fill="auto"/>
            <w:noWrap/>
            <w:hideMark/>
          </w:tcPr>
          <w:p w14:paraId="3CBBEEC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In-Auction invoice for VPBank report</w:t>
            </w:r>
          </w:p>
        </w:tc>
        <w:tc>
          <w:tcPr>
            <w:tcW w:w="4820" w:type="dxa"/>
            <w:shd w:val="clear" w:color="auto" w:fill="auto"/>
            <w:noWrap/>
            <w:hideMark/>
          </w:tcPr>
          <w:p w14:paraId="10C4E7DF"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137C013D" w14:textId="77777777" w:rsidTr="005F0F92">
        <w:trPr>
          <w:trHeight w:val="315"/>
        </w:trPr>
        <w:tc>
          <w:tcPr>
            <w:tcW w:w="4531" w:type="dxa"/>
            <w:shd w:val="clear" w:color="auto" w:fill="auto"/>
            <w:noWrap/>
          </w:tcPr>
          <w:p w14:paraId="3642090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In-Auction invoice for public bidding invoice</w:t>
            </w:r>
          </w:p>
        </w:tc>
        <w:tc>
          <w:tcPr>
            <w:tcW w:w="4820" w:type="dxa"/>
            <w:shd w:val="clear" w:color="auto" w:fill="auto"/>
            <w:noWrap/>
          </w:tcPr>
          <w:p w14:paraId="1E613D5E"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bl>
    <w:p w14:paraId="17483C95" w14:textId="77777777" w:rsidR="00985C18" w:rsidRPr="001A60F4" w:rsidRDefault="00985C18" w:rsidP="00927897">
      <w:pPr>
        <w:numPr>
          <w:ilvl w:val="2"/>
          <w:numId w:val="35"/>
        </w:numPr>
        <w:outlineLvl w:val="2"/>
        <w:rPr>
          <w:rFonts w:ascii="Calibri" w:hAnsi="Calibri"/>
          <w:b/>
          <w:color w:val="002060"/>
          <w:sz w:val="22"/>
        </w:rPr>
      </w:pPr>
      <w:bookmarkStart w:id="965" w:name="_Toc390432065"/>
      <w:r w:rsidRPr="001A60F4">
        <w:rPr>
          <w:rFonts w:ascii="Calibri" w:hAnsi="Calibri"/>
          <w:b/>
          <w:color w:val="002060"/>
          <w:sz w:val="22"/>
        </w:rPr>
        <w:t>Description</w:t>
      </w:r>
      <w:bookmarkEnd w:id="965"/>
    </w:p>
    <w:p w14:paraId="4948D52E" w14:textId="77777777" w:rsidR="00985C18" w:rsidRPr="00C7728C" w:rsidRDefault="00985C18" w:rsidP="00985C18">
      <w:pPr>
        <w:pStyle w:val="af0"/>
        <w:kinsoku w:val="0"/>
        <w:overflowPunct w:val="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summary of in-auction invoice.</w:t>
      </w:r>
    </w:p>
    <w:p w14:paraId="0A271045" w14:textId="77777777" w:rsidR="00985C18" w:rsidRPr="00C7728C" w:rsidRDefault="00985C18" w:rsidP="00985C18">
      <w:pPr>
        <w:pStyle w:val="af0"/>
        <w:kinsoku w:val="0"/>
        <w:overflowPunct w:val="0"/>
        <w:ind w:right="793"/>
        <w:rPr>
          <w:rFonts w:ascii="Calibri" w:hAnsi="Calibri"/>
          <w:sz w:val="22"/>
          <w:szCs w:val="22"/>
        </w:rPr>
      </w:pPr>
      <w:r w:rsidRPr="00C7728C">
        <w:rPr>
          <w:rFonts w:ascii="Calibri" w:hAnsi="Calibri"/>
          <w:sz w:val="22"/>
          <w:szCs w:val="22"/>
        </w:rPr>
        <w:t>Description as table below:</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833"/>
      </w:tblGrid>
      <w:tr w:rsidR="00985C18" w:rsidRPr="00C7728C" w14:paraId="15FE17FE" w14:textId="77777777" w:rsidTr="005F0F92">
        <w:trPr>
          <w:trHeight w:val="315"/>
        </w:trPr>
        <w:tc>
          <w:tcPr>
            <w:tcW w:w="2660" w:type="dxa"/>
            <w:shd w:val="clear" w:color="auto" w:fill="BDD6EE"/>
            <w:noWrap/>
            <w:vAlign w:val="center"/>
          </w:tcPr>
          <w:p w14:paraId="17A7D048"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6833" w:type="dxa"/>
            <w:shd w:val="clear" w:color="auto" w:fill="BDD6EE"/>
            <w:noWrap/>
            <w:vAlign w:val="center"/>
          </w:tcPr>
          <w:p w14:paraId="1BEE09E3"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1EFF8D82" w14:textId="77777777" w:rsidTr="005F0F92">
        <w:trPr>
          <w:trHeight w:val="315"/>
        </w:trPr>
        <w:tc>
          <w:tcPr>
            <w:tcW w:w="2660" w:type="dxa"/>
            <w:shd w:val="clear" w:color="auto" w:fill="auto"/>
            <w:noWrap/>
          </w:tcPr>
          <w:p w14:paraId="4FEB2C89"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Invoice ID</w:t>
            </w:r>
          </w:p>
        </w:tc>
        <w:tc>
          <w:tcPr>
            <w:tcW w:w="6833" w:type="dxa"/>
            <w:shd w:val="clear" w:color="auto" w:fill="auto"/>
            <w:noWrap/>
          </w:tcPr>
          <w:p w14:paraId="0C1865A1"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Invoice ID - Unique identification of each invoice</w:t>
            </w:r>
          </w:p>
        </w:tc>
      </w:tr>
      <w:tr w:rsidR="00985C18" w:rsidRPr="00C7728C" w14:paraId="349C838A" w14:textId="77777777" w:rsidTr="005F0F92">
        <w:trPr>
          <w:trHeight w:val="315"/>
        </w:trPr>
        <w:tc>
          <w:tcPr>
            <w:tcW w:w="2660" w:type="dxa"/>
            <w:shd w:val="clear" w:color="auto" w:fill="auto"/>
            <w:noWrap/>
            <w:hideMark/>
          </w:tcPr>
          <w:p w14:paraId="4CE47AA9"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Region</w:t>
            </w:r>
          </w:p>
        </w:tc>
        <w:tc>
          <w:tcPr>
            <w:tcW w:w="6833" w:type="dxa"/>
            <w:shd w:val="clear" w:color="auto" w:fill="auto"/>
            <w:noWrap/>
            <w:hideMark/>
          </w:tcPr>
          <w:p w14:paraId="74427557"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 xml:space="preserve">Cities/Province name; allow max to 6 digits </w:t>
            </w:r>
          </w:p>
        </w:tc>
      </w:tr>
      <w:tr w:rsidR="00985C18" w:rsidRPr="00C7728C" w14:paraId="62ED19E7" w14:textId="77777777" w:rsidTr="005F0F92">
        <w:trPr>
          <w:trHeight w:val="315"/>
        </w:trPr>
        <w:tc>
          <w:tcPr>
            <w:tcW w:w="2660" w:type="dxa"/>
            <w:shd w:val="clear" w:color="auto" w:fill="auto"/>
            <w:noWrap/>
            <w:hideMark/>
          </w:tcPr>
          <w:p w14:paraId="736F2590"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Invoice Rating</w:t>
            </w:r>
          </w:p>
        </w:tc>
        <w:tc>
          <w:tcPr>
            <w:tcW w:w="6833" w:type="dxa"/>
            <w:shd w:val="clear" w:color="auto" w:fill="auto"/>
            <w:noWrap/>
            <w:hideMark/>
          </w:tcPr>
          <w:p w14:paraId="0A00FCC0"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Invoice Risk Rating (H,M,L); 3 parameters: High/Medium/Low</w:t>
            </w:r>
          </w:p>
        </w:tc>
      </w:tr>
      <w:tr w:rsidR="00985C18" w:rsidRPr="00C7728C" w14:paraId="05F81DB3" w14:textId="77777777" w:rsidTr="005F0F92">
        <w:trPr>
          <w:trHeight w:val="315"/>
        </w:trPr>
        <w:tc>
          <w:tcPr>
            <w:tcW w:w="2660" w:type="dxa"/>
            <w:shd w:val="clear" w:color="auto" w:fill="auto"/>
            <w:noWrap/>
            <w:hideMark/>
          </w:tcPr>
          <w:p w14:paraId="3D07B00C"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Invoice amount</w:t>
            </w:r>
          </w:p>
        </w:tc>
        <w:tc>
          <w:tcPr>
            <w:tcW w:w="6833" w:type="dxa"/>
            <w:shd w:val="clear" w:color="auto" w:fill="auto"/>
            <w:noWrap/>
            <w:hideMark/>
          </w:tcPr>
          <w:p w14:paraId="6AF9A33C"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Original value of the invoice</w:t>
            </w:r>
          </w:p>
        </w:tc>
      </w:tr>
      <w:tr w:rsidR="00985C18" w:rsidRPr="00C7728C" w14:paraId="0AB8D58B" w14:textId="77777777" w:rsidTr="005F0F92">
        <w:trPr>
          <w:trHeight w:val="315"/>
        </w:trPr>
        <w:tc>
          <w:tcPr>
            <w:tcW w:w="2660" w:type="dxa"/>
            <w:shd w:val="clear" w:color="auto" w:fill="auto"/>
            <w:noWrap/>
            <w:hideMark/>
          </w:tcPr>
          <w:p w14:paraId="1A981AE5"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Accepted Date</w:t>
            </w:r>
          </w:p>
        </w:tc>
        <w:tc>
          <w:tcPr>
            <w:tcW w:w="6833" w:type="dxa"/>
            <w:shd w:val="clear" w:color="auto" w:fill="auto"/>
            <w:noWrap/>
            <w:hideMark/>
          </w:tcPr>
          <w:p w14:paraId="584C85E0"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Date when the invoice is accepted (passed verification)</w:t>
            </w:r>
          </w:p>
        </w:tc>
      </w:tr>
      <w:tr w:rsidR="00985C18" w:rsidRPr="00C7728C" w14:paraId="6EEAC548" w14:textId="77777777" w:rsidTr="005F0F92">
        <w:trPr>
          <w:trHeight w:val="315"/>
        </w:trPr>
        <w:tc>
          <w:tcPr>
            <w:tcW w:w="2660" w:type="dxa"/>
            <w:shd w:val="clear" w:color="auto" w:fill="auto"/>
            <w:noWrap/>
            <w:hideMark/>
          </w:tcPr>
          <w:p w14:paraId="6FE4EFF0"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Due Date</w:t>
            </w:r>
          </w:p>
        </w:tc>
        <w:tc>
          <w:tcPr>
            <w:tcW w:w="6833" w:type="dxa"/>
            <w:shd w:val="clear" w:color="auto" w:fill="auto"/>
            <w:noWrap/>
            <w:hideMark/>
          </w:tcPr>
          <w:p w14:paraId="3CD5BE1A"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The invoice agreed payment date</w:t>
            </w:r>
          </w:p>
        </w:tc>
      </w:tr>
      <w:tr w:rsidR="00985C18" w:rsidRPr="00C7728C" w14:paraId="7214DDC4" w14:textId="77777777" w:rsidTr="005F0F92">
        <w:trPr>
          <w:trHeight w:val="315"/>
        </w:trPr>
        <w:tc>
          <w:tcPr>
            <w:tcW w:w="2660" w:type="dxa"/>
            <w:shd w:val="clear" w:color="auto" w:fill="auto"/>
            <w:noWrap/>
            <w:hideMark/>
          </w:tcPr>
          <w:p w14:paraId="3F9F5331"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Days till Maturity</w:t>
            </w:r>
          </w:p>
        </w:tc>
        <w:tc>
          <w:tcPr>
            <w:tcW w:w="6833" w:type="dxa"/>
            <w:shd w:val="clear" w:color="auto" w:fill="auto"/>
            <w:noWrap/>
            <w:hideMark/>
          </w:tcPr>
          <w:p w14:paraId="5E475857"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No. of days from now till the due date</w:t>
            </w:r>
          </w:p>
        </w:tc>
      </w:tr>
      <w:tr w:rsidR="00985C18" w:rsidRPr="00C7728C" w14:paraId="793D2AFB" w14:textId="77777777" w:rsidTr="005F0F92">
        <w:trPr>
          <w:trHeight w:val="315"/>
        </w:trPr>
        <w:tc>
          <w:tcPr>
            <w:tcW w:w="2660" w:type="dxa"/>
            <w:shd w:val="clear" w:color="auto" w:fill="auto"/>
            <w:noWrap/>
            <w:hideMark/>
          </w:tcPr>
          <w:p w14:paraId="258C9214"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No. of Bid</w:t>
            </w:r>
          </w:p>
        </w:tc>
        <w:tc>
          <w:tcPr>
            <w:tcW w:w="6833" w:type="dxa"/>
            <w:shd w:val="clear" w:color="auto" w:fill="auto"/>
            <w:noWrap/>
            <w:hideMark/>
          </w:tcPr>
          <w:p w14:paraId="1CCCD612"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The total no. of  bids placed by the investors</w:t>
            </w:r>
          </w:p>
        </w:tc>
      </w:tr>
      <w:tr w:rsidR="00985C18" w:rsidRPr="00C7728C" w14:paraId="0A8A1269" w14:textId="77777777" w:rsidTr="005F0F92">
        <w:trPr>
          <w:trHeight w:val="315"/>
        </w:trPr>
        <w:tc>
          <w:tcPr>
            <w:tcW w:w="2660" w:type="dxa"/>
            <w:shd w:val="clear" w:color="auto" w:fill="auto"/>
            <w:noWrap/>
            <w:hideMark/>
          </w:tcPr>
          <w:p w14:paraId="3AA6D319"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Seller ID</w:t>
            </w:r>
          </w:p>
        </w:tc>
        <w:tc>
          <w:tcPr>
            <w:tcW w:w="6833" w:type="dxa"/>
            <w:shd w:val="clear" w:color="auto" w:fill="auto"/>
            <w:noWrap/>
            <w:hideMark/>
          </w:tcPr>
          <w:p w14:paraId="2CFD3FEC"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Seller ID - Unique identification of each customer</w:t>
            </w:r>
          </w:p>
        </w:tc>
      </w:tr>
      <w:tr w:rsidR="00985C18" w:rsidRPr="00C7728C" w14:paraId="534D725E" w14:textId="77777777" w:rsidTr="005F0F92">
        <w:trPr>
          <w:trHeight w:val="315"/>
        </w:trPr>
        <w:tc>
          <w:tcPr>
            <w:tcW w:w="2660" w:type="dxa"/>
            <w:shd w:val="clear" w:color="auto" w:fill="auto"/>
            <w:noWrap/>
            <w:hideMark/>
          </w:tcPr>
          <w:p w14:paraId="6DF0F92B"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Seller Rating</w:t>
            </w:r>
          </w:p>
        </w:tc>
        <w:tc>
          <w:tcPr>
            <w:tcW w:w="6833" w:type="dxa"/>
            <w:shd w:val="clear" w:color="auto" w:fill="auto"/>
            <w:noWrap/>
            <w:hideMark/>
          </w:tcPr>
          <w:p w14:paraId="5093DB35"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3 parameters: High/Medium/Low</w:t>
            </w:r>
          </w:p>
        </w:tc>
      </w:tr>
      <w:tr w:rsidR="00985C18" w:rsidRPr="00C7728C" w14:paraId="73703FC3" w14:textId="77777777" w:rsidTr="005F0F92">
        <w:trPr>
          <w:trHeight w:val="315"/>
        </w:trPr>
        <w:tc>
          <w:tcPr>
            <w:tcW w:w="2660" w:type="dxa"/>
            <w:shd w:val="clear" w:color="auto" w:fill="auto"/>
            <w:noWrap/>
            <w:hideMark/>
          </w:tcPr>
          <w:p w14:paraId="5D29727D"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Buyer Rating</w:t>
            </w:r>
          </w:p>
        </w:tc>
        <w:tc>
          <w:tcPr>
            <w:tcW w:w="6833" w:type="dxa"/>
            <w:shd w:val="clear" w:color="auto" w:fill="auto"/>
            <w:noWrap/>
            <w:hideMark/>
          </w:tcPr>
          <w:p w14:paraId="1A1A064C"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3 parameters: High/Medium/Low</w:t>
            </w:r>
          </w:p>
        </w:tc>
      </w:tr>
      <w:tr w:rsidR="00985C18" w:rsidRPr="00C7728C" w14:paraId="5C526681" w14:textId="77777777" w:rsidTr="005F0F92">
        <w:trPr>
          <w:trHeight w:val="315"/>
        </w:trPr>
        <w:tc>
          <w:tcPr>
            <w:tcW w:w="2660" w:type="dxa"/>
            <w:shd w:val="clear" w:color="auto" w:fill="auto"/>
            <w:noWrap/>
            <w:hideMark/>
          </w:tcPr>
          <w:p w14:paraId="344B17D9"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Debtor ID</w:t>
            </w:r>
          </w:p>
        </w:tc>
        <w:tc>
          <w:tcPr>
            <w:tcW w:w="6833" w:type="dxa"/>
            <w:shd w:val="clear" w:color="auto" w:fill="auto"/>
            <w:noWrap/>
            <w:hideMark/>
          </w:tcPr>
          <w:p w14:paraId="3FDEAAFC"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Debtor ID - Unique identification of each debtor</w:t>
            </w:r>
          </w:p>
        </w:tc>
      </w:tr>
      <w:tr w:rsidR="00985C18" w:rsidRPr="00C7728C" w14:paraId="7A3933CB" w14:textId="77777777" w:rsidTr="005F0F92">
        <w:trPr>
          <w:trHeight w:val="315"/>
        </w:trPr>
        <w:tc>
          <w:tcPr>
            <w:tcW w:w="2660" w:type="dxa"/>
            <w:shd w:val="clear" w:color="auto" w:fill="auto"/>
            <w:noWrap/>
            <w:hideMark/>
          </w:tcPr>
          <w:p w14:paraId="60333E59"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Debtor Rating</w:t>
            </w:r>
          </w:p>
        </w:tc>
        <w:tc>
          <w:tcPr>
            <w:tcW w:w="6833" w:type="dxa"/>
            <w:shd w:val="clear" w:color="auto" w:fill="auto"/>
            <w:noWrap/>
            <w:hideMark/>
          </w:tcPr>
          <w:p w14:paraId="28EBD438" w14:textId="77777777" w:rsidR="00985C18" w:rsidRPr="00C7728C" w:rsidRDefault="00985C18" w:rsidP="005F0F92">
            <w:pPr>
              <w:pStyle w:val="af0"/>
              <w:kinsoku w:val="0"/>
              <w:overflowPunct w:val="0"/>
              <w:ind w:right="793"/>
              <w:rPr>
                <w:rFonts w:ascii="Calibri" w:hAnsi="Calibri"/>
                <w:sz w:val="22"/>
                <w:szCs w:val="22"/>
              </w:rPr>
            </w:pPr>
            <w:r w:rsidRPr="00C7728C">
              <w:rPr>
                <w:rFonts w:ascii="Calibri" w:hAnsi="Calibri"/>
                <w:sz w:val="22"/>
                <w:szCs w:val="22"/>
              </w:rPr>
              <w:t>3 parameters: High/Medium/Low</w:t>
            </w:r>
          </w:p>
        </w:tc>
      </w:tr>
    </w:tbl>
    <w:p w14:paraId="7F84EF93" w14:textId="77777777" w:rsidR="00985C18" w:rsidRDefault="00985C18" w:rsidP="00985C18"/>
    <w:p w14:paraId="29E7CBEC" w14:textId="77777777" w:rsidR="00985C18" w:rsidRPr="001A60F4" w:rsidRDefault="00985C18" w:rsidP="00927897">
      <w:pPr>
        <w:numPr>
          <w:ilvl w:val="2"/>
          <w:numId w:val="35"/>
        </w:numPr>
        <w:outlineLvl w:val="2"/>
        <w:rPr>
          <w:rFonts w:ascii="Calibri" w:hAnsi="Calibri"/>
          <w:b/>
          <w:color w:val="002060"/>
          <w:sz w:val="22"/>
        </w:rPr>
      </w:pPr>
      <w:bookmarkStart w:id="966" w:name="_Toc390432066"/>
      <w:r w:rsidRPr="001A60F4">
        <w:rPr>
          <w:rFonts w:ascii="Calibri" w:hAnsi="Calibri"/>
          <w:b/>
          <w:color w:val="002060"/>
          <w:sz w:val="22"/>
        </w:rPr>
        <w:t>Report Template</w:t>
      </w:r>
      <w:bookmarkEnd w:id="966"/>
    </w:p>
    <w:p w14:paraId="3C86D767" w14:textId="77777777" w:rsidR="00985C18" w:rsidRPr="001A60F4" w:rsidRDefault="00985C18" w:rsidP="00927897">
      <w:pPr>
        <w:numPr>
          <w:ilvl w:val="0"/>
          <w:numId w:val="51"/>
        </w:numPr>
        <w:rPr>
          <w:rFonts w:ascii="Calibri" w:hAnsi="Calibri"/>
          <w:b/>
          <w:color w:val="002060"/>
          <w:sz w:val="22"/>
        </w:rPr>
      </w:pPr>
      <w:r w:rsidRPr="002921C2">
        <w:rPr>
          <w:rFonts w:ascii="Calibri" w:hAnsi="Calibri" w:cs="Courier New"/>
          <w:b/>
          <w:color w:val="1F497D"/>
          <w:sz w:val="22"/>
        </w:rPr>
        <w:t>In – Auction for VPBank template</w:t>
      </w:r>
    </w:p>
    <w:tbl>
      <w:tblPr>
        <w:tblW w:w="10618" w:type="dxa"/>
        <w:tblInd w:w="-8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938"/>
        <w:gridCol w:w="992"/>
        <w:gridCol w:w="942"/>
        <w:gridCol w:w="759"/>
        <w:gridCol w:w="917"/>
        <w:gridCol w:w="521"/>
        <w:gridCol w:w="897"/>
        <w:gridCol w:w="496"/>
        <w:gridCol w:w="655"/>
        <w:gridCol w:w="679"/>
        <w:gridCol w:w="675"/>
        <w:gridCol w:w="765"/>
        <w:gridCol w:w="765"/>
      </w:tblGrid>
      <w:tr w:rsidR="00985C18" w:rsidRPr="00C7728C" w14:paraId="24179AC7" w14:textId="77777777" w:rsidTr="005F0F92">
        <w:trPr>
          <w:trHeight w:val="268"/>
        </w:trPr>
        <w:tc>
          <w:tcPr>
            <w:tcW w:w="10618" w:type="dxa"/>
            <w:gridSpan w:val="14"/>
            <w:shd w:val="clear" w:color="auto" w:fill="BDD6EE"/>
          </w:tcPr>
          <w:p w14:paraId="1C026CE0"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In-auction for VPBank invoices report</w:t>
            </w:r>
          </w:p>
        </w:tc>
      </w:tr>
      <w:tr w:rsidR="00985C18" w:rsidRPr="00C7728C" w14:paraId="17CEB8D7" w14:textId="77777777" w:rsidTr="005F0F92">
        <w:trPr>
          <w:trHeight w:val="615"/>
        </w:trPr>
        <w:tc>
          <w:tcPr>
            <w:tcW w:w="617" w:type="dxa"/>
            <w:shd w:val="clear" w:color="auto" w:fill="BDD6EE"/>
            <w:vAlign w:val="center"/>
            <w:hideMark/>
          </w:tcPr>
          <w:p w14:paraId="3899901F"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No.</w:t>
            </w:r>
          </w:p>
        </w:tc>
        <w:tc>
          <w:tcPr>
            <w:tcW w:w="938" w:type="dxa"/>
            <w:shd w:val="clear" w:color="auto" w:fill="BDD6EE"/>
            <w:vAlign w:val="center"/>
            <w:hideMark/>
          </w:tcPr>
          <w:p w14:paraId="763AC834"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Invoice ID</w:t>
            </w:r>
          </w:p>
        </w:tc>
        <w:tc>
          <w:tcPr>
            <w:tcW w:w="992" w:type="dxa"/>
            <w:shd w:val="clear" w:color="auto" w:fill="BDD6EE"/>
            <w:vAlign w:val="center"/>
            <w:hideMark/>
          </w:tcPr>
          <w:p w14:paraId="481F7604"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Region</w:t>
            </w:r>
          </w:p>
        </w:tc>
        <w:tc>
          <w:tcPr>
            <w:tcW w:w="942" w:type="dxa"/>
            <w:shd w:val="clear" w:color="auto" w:fill="BDD6EE"/>
            <w:vAlign w:val="center"/>
            <w:hideMark/>
          </w:tcPr>
          <w:p w14:paraId="79FF4C7E"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Rating</w:t>
            </w:r>
          </w:p>
        </w:tc>
        <w:tc>
          <w:tcPr>
            <w:tcW w:w="759" w:type="dxa"/>
            <w:shd w:val="clear" w:color="auto" w:fill="BDD6EE"/>
            <w:vAlign w:val="center"/>
            <w:hideMark/>
          </w:tcPr>
          <w:p w14:paraId="52268432"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Amount</w:t>
            </w:r>
          </w:p>
        </w:tc>
        <w:tc>
          <w:tcPr>
            <w:tcW w:w="917" w:type="dxa"/>
            <w:shd w:val="clear" w:color="auto" w:fill="BDD6EE"/>
            <w:vAlign w:val="center"/>
            <w:hideMark/>
          </w:tcPr>
          <w:p w14:paraId="2AAA46E9"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Accepted date</w:t>
            </w:r>
          </w:p>
        </w:tc>
        <w:tc>
          <w:tcPr>
            <w:tcW w:w="521" w:type="dxa"/>
            <w:shd w:val="clear" w:color="auto" w:fill="BDD6EE"/>
            <w:vAlign w:val="center"/>
            <w:hideMark/>
          </w:tcPr>
          <w:p w14:paraId="616F1CD4"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Due date</w:t>
            </w:r>
          </w:p>
        </w:tc>
        <w:tc>
          <w:tcPr>
            <w:tcW w:w="897" w:type="dxa"/>
            <w:shd w:val="clear" w:color="auto" w:fill="BDD6EE"/>
            <w:vAlign w:val="center"/>
            <w:hideMark/>
          </w:tcPr>
          <w:p w14:paraId="7EB1D617"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Days till maturity</w:t>
            </w:r>
          </w:p>
        </w:tc>
        <w:tc>
          <w:tcPr>
            <w:tcW w:w="496" w:type="dxa"/>
            <w:shd w:val="clear" w:color="auto" w:fill="BDD6EE"/>
            <w:vAlign w:val="center"/>
            <w:hideMark/>
          </w:tcPr>
          <w:p w14:paraId="076F31D6"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No. of Bid</w:t>
            </w:r>
          </w:p>
        </w:tc>
        <w:tc>
          <w:tcPr>
            <w:tcW w:w="655" w:type="dxa"/>
            <w:shd w:val="clear" w:color="auto" w:fill="BDD6EE"/>
            <w:vAlign w:val="center"/>
            <w:hideMark/>
          </w:tcPr>
          <w:p w14:paraId="4FD78D6C"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Seller ID</w:t>
            </w:r>
          </w:p>
        </w:tc>
        <w:tc>
          <w:tcPr>
            <w:tcW w:w="679" w:type="dxa"/>
            <w:shd w:val="clear" w:color="auto" w:fill="BDD6EE"/>
            <w:vAlign w:val="center"/>
            <w:hideMark/>
          </w:tcPr>
          <w:p w14:paraId="1B59484C"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Seller rating</w:t>
            </w:r>
          </w:p>
        </w:tc>
        <w:tc>
          <w:tcPr>
            <w:tcW w:w="675" w:type="dxa"/>
            <w:shd w:val="clear" w:color="auto" w:fill="BDD6EE"/>
            <w:vAlign w:val="center"/>
            <w:hideMark/>
          </w:tcPr>
          <w:p w14:paraId="4B3739D7"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Buyer ID</w:t>
            </w:r>
          </w:p>
        </w:tc>
        <w:tc>
          <w:tcPr>
            <w:tcW w:w="765" w:type="dxa"/>
            <w:shd w:val="clear" w:color="auto" w:fill="BDD6EE"/>
            <w:vAlign w:val="center"/>
            <w:hideMark/>
          </w:tcPr>
          <w:p w14:paraId="20B2C9B8"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Debtor ID</w:t>
            </w:r>
          </w:p>
        </w:tc>
        <w:tc>
          <w:tcPr>
            <w:tcW w:w="765" w:type="dxa"/>
            <w:shd w:val="clear" w:color="auto" w:fill="BDD6EE"/>
            <w:vAlign w:val="center"/>
            <w:hideMark/>
          </w:tcPr>
          <w:p w14:paraId="05F15ECE" w14:textId="77777777" w:rsidR="00985C18" w:rsidRPr="00C7728C" w:rsidRDefault="00985C18" w:rsidP="005F0F92">
            <w:pPr>
              <w:spacing w:after="120"/>
              <w:jc w:val="center"/>
              <w:rPr>
                <w:rFonts w:ascii="Calibri" w:hAnsi="Calibri"/>
                <w:b/>
                <w:bCs w:val="0"/>
                <w:kern w:val="2"/>
                <w:sz w:val="16"/>
                <w:szCs w:val="16"/>
              </w:rPr>
            </w:pPr>
            <w:r w:rsidRPr="00C7728C">
              <w:rPr>
                <w:rFonts w:ascii="Calibri" w:hAnsi="Calibri"/>
                <w:b/>
                <w:bCs w:val="0"/>
                <w:kern w:val="2"/>
                <w:sz w:val="16"/>
                <w:szCs w:val="16"/>
              </w:rPr>
              <w:t>Debtor rating</w:t>
            </w:r>
          </w:p>
        </w:tc>
      </w:tr>
      <w:tr w:rsidR="00985C18" w:rsidRPr="00C7728C" w14:paraId="66D58363" w14:textId="77777777" w:rsidTr="005F0F92">
        <w:trPr>
          <w:trHeight w:val="300"/>
        </w:trPr>
        <w:tc>
          <w:tcPr>
            <w:tcW w:w="617" w:type="dxa"/>
            <w:shd w:val="clear" w:color="auto" w:fill="auto"/>
            <w:noWrap/>
            <w:hideMark/>
          </w:tcPr>
          <w:p w14:paraId="7095C5D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1</w:t>
            </w:r>
          </w:p>
        </w:tc>
        <w:tc>
          <w:tcPr>
            <w:tcW w:w="938" w:type="dxa"/>
            <w:shd w:val="clear" w:color="auto" w:fill="auto"/>
            <w:noWrap/>
            <w:hideMark/>
          </w:tcPr>
          <w:p w14:paraId="3CD338E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hideMark/>
          </w:tcPr>
          <w:p w14:paraId="0E3B869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42" w:type="dxa"/>
            <w:shd w:val="clear" w:color="auto" w:fill="auto"/>
            <w:noWrap/>
            <w:hideMark/>
          </w:tcPr>
          <w:p w14:paraId="1CA6DB9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59" w:type="dxa"/>
            <w:shd w:val="clear" w:color="auto" w:fill="auto"/>
            <w:noWrap/>
            <w:hideMark/>
          </w:tcPr>
          <w:p w14:paraId="48432B6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17" w:type="dxa"/>
            <w:shd w:val="clear" w:color="auto" w:fill="auto"/>
            <w:noWrap/>
            <w:hideMark/>
          </w:tcPr>
          <w:p w14:paraId="53E5492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21" w:type="dxa"/>
            <w:shd w:val="clear" w:color="auto" w:fill="auto"/>
            <w:noWrap/>
            <w:hideMark/>
          </w:tcPr>
          <w:p w14:paraId="1E33B66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897" w:type="dxa"/>
            <w:shd w:val="clear" w:color="auto" w:fill="auto"/>
            <w:noWrap/>
            <w:hideMark/>
          </w:tcPr>
          <w:p w14:paraId="40EA775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96" w:type="dxa"/>
            <w:shd w:val="clear" w:color="auto" w:fill="auto"/>
            <w:noWrap/>
            <w:hideMark/>
          </w:tcPr>
          <w:p w14:paraId="7DF06B10"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55" w:type="dxa"/>
            <w:shd w:val="clear" w:color="auto" w:fill="auto"/>
            <w:noWrap/>
            <w:hideMark/>
          </w:tcPr>
          <w:p w14:paraId="0B4842B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9" w:type="dxa"/>
            <w:shd w:val="clear" w:color="auto" w:fill="auto"/>
            <w:noWrap/>
            <w:hideMark/>
          </w:tcPr>
          <w:p w14:paraId="6E33602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5" w:type="dxa"/>
            <w:shd w:val="clear" w:color="auto" w:fill="auto"/>
            <w:noWrap/>
            <w:hideMark/>
          </w:tcPr>
          <w:p w14:paraId="43FBDE6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308FFE8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1F24EE45"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5A0C7DC4" w14:textId="77777777" w:rsidTr="005F0F92">
        <w:trPr>
          <w:trHeight w:val="300"/>
        </w:trPr>
        <w:tc>
          <w:tcPr>
            <w:tcW w:w="617" w:type="dxa"/>
            <w:shd w:val="clear" w:color="auto" w:fill="auto"/>
            <w:noWrap/>
            <w:hideMark/>
          </w:tcPr>
          <w:p w14:paraId="281E614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2</w:t>
            </w:r>
          </w:p>
        </w:tc>
        <w:tc>
          <w:tcPr>
            <w:tcW w:w="938" w:type="dxa"/>
            <w:shd w:val="clear" w:color="auto" w:fill="auto"/>
            <w:noWrap/>
            <w:hideMark/>
          </w:tcPr>
          <w:p w14:paraId="3085D0D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hideMark/>
          </w:tcPr>
          <w:p w14:paraId="18AA3E0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42" w:type="dxa"/>
            <w:shd w:val="clear" w:color="auto" w:fill="auto"/>
            <w:noWrap/>
            <w:hideMark/>
          </w:tcPr>
          <w:p w14:paraId="561A253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59" w:type="dxa"/>
            <w:shd w:val="clear" w:color="auto" w:fill="auto"/>
            <w:noWrap/>
            <w:hideMark/>
          </w:tcPr>
          <w:p w14:paraId="4411F82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17" w:type="dxa"/>
            <w:shd w:val="clear" w:color="auto" w:fill="auto"/>
            <w:noWrap/>
            <w:hideMark/>
          </w:tcPr>
          <w:p w14:paraId="00690BB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21" w:type="dxa"/>
            <w:shd w:val="clear" w:color="auto" w:fill="auto"/>
            <w:noWrap/>
            <w:hideMark/>
          </w:tcPr>
          <w:p w14:paraId="58F248E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897" w:type="dxa"/>
            <w:shd w:val="clear" w:color="auto" w:fill="auto"/>
            <w:noWrap/>
            <w:hideMark/>
          </w:tcPr>
          <w:p w14:paraId="61E3002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96" w:type="dxa"/>
            <w:shd w:val="clear" w:color="auto" w:fill="auto"/>
            <w:noWrap/>
            <w:hideMark/>
          </w:tcPr>
          <w:p w14:paraId="5C8A08F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55" w:type="dxa"/>
            <w:shd w:val="clear" w:color="auto" w:fill="auto"/>
            <w:noWrap/>
            <w:hideMark/>
          </w:tcPr>
          <w:p w14:paraId="3688124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9" w:type="dxa"/>
            <w:shd w:val="clear" w:color="auto" w:fill="auto"/>
            <w:noWrap/>
            <w:hideMark/>
          </w:tcPr>
          <w:p w14:paraId="1D31058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5" w:type="dxa"/>
            <w:shd w:val="clear" w:color="auto" w:fill="auto"/>
            <w:noWrap/>
            <w:hideMark/>
          </w:tcPr>
          <w:p w14:paraId="7CAD010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140E2BBD"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7EB0A73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7CC6CDAC" w14:textId="77777777" w:rsidTr="005F0F92">
        <w:trPr>
          <w:trHeight w:val="300"/>
        </w:trPr>
        <w:tc>
          <w:tcPr>
            <w:tcW w:w="617" w:type="dxa"/>
            <w:shd w:val="clear" w:color="auto" w:fill="auto"/>
            <w:noWrap/>
            <w:hideMark/>
          </w:tcPr>
          <w:p w14:paraId="2C41A172"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w:t>
            </w:r>
          </w:p>
        </w:tc>
        <w:tc>
          <w:tcPr>
            <w:tcW w:w="938" w:type="dxa"/>
            <w:shd w:val="clear" w:color="auto" w:fill="auto"/>
            <w:noWrap/>
            <w:hideMark/>
          </w:tcPr>
          <w:p w14:paraId="6CDB52B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92" w:type="dxa"/>
            <w:shd w:val="clear" w:color="auto" w:fill="auto"/>
            <w:noWrap/>
            <w:hideMark/>
          </w:tcPr>
          <w:p w14:paraId="35009763"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42" w:type="dxa"/>
            <w:shd w:val="clear" w:color="auto" w:fill="auto"/>
            <w:noWrap/>
            <w:hideMark/>
          </w:tcPr>
          <w:p w14:paraId="72BC7C4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59" w:type="dxa"/>
            <w:shd w:val="clear" w:color="auto" w:fill="auto"/>
            <w:noWrap/>
            <w:hideMark/>
          </w:tcPr>
          <w:p w14:paraId="43F82B9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917" w:type="dxa"/>
            <w:shd w:val="clear" w:color="auto" w:fill="auto"/>
            <w:noWrap/>
            <w:hideMark/>
          </w:tcPr>
          <w:p w14:paraId="22AD5FD4"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521" w:type="dxa"/>
            <w:shd w:val="clear" w:color="auto" w:fill="auto"/>
            <w:noWrap/>
            <w:hideMark/>
          </w:tcPr>
          <w:p w14:paraId="70421A49"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897" w:type="dxa"/>
            <w:shd w:val="clear" w:color="auto" w:fill="auto"/>
            <w:noWrap/>
            <w:hideMark/>
          </w:tcPr>
          <w:p w14:paraId="32F74D4B"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496" w:type="dxa"/>
            <w:shd w:val="clear" w:color="auto" w:fill="auto"/>
            <w:noWrap/>
            <w:hideMark/>
          </w:tcPr>
          <w:p w14:paraId="545D09F1"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55" w:type="dxa"/>
            <w:shd w:val="clear" w:color="auto" w:fill="auto"/>
            <w:noWrap/>
            <w:hideMark/>
          </w:tcPr>
          <w:p w14:paraId="1053384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9" w:type="dxa"/>
            <w:shd w:val="clear" w:color="auto" w:fill="auto"/>
            <w:noWrap/>
            <w:hideMark/>
          </w:tcPr>
          <w:p w14:paraId="63A2811C"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675" w:type="dxa"/>
            <w:shd w:val="clear" w:color="auto" w:fill="auto"/>
            <w:noWrap/>
            <w:hideMark/>
          </w:tcPr>
          <w:p w14:paraId="6C400B67"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70024E66"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c>
          <w:tcPr>
            <w:tcW w:w="765" w:type="dxa"/>
            <w:shd w:val="clear" w:color="auto" w:fill="auto"/>
            <w:noWrap/>
            <w:hideMark/>
          </w:tcPr>
          <w:p w14:paraId="2386931F" w14:textId="77777777" w:rsidR="00985C18" w:rsidRPr="00C7728C" w:rsidRDefault="00985C18" w:rsidP="005F0F92">
            <w:pPr>
              <w:spacing w:after="120"/>
              <w:rPr>
                <w:rFonts w:ascii="Calibri" w:hAnsi="Calibri"/>
                <w:kern w:val="2"/>
                <w:sz w:val="16"/>
                <w:szCs w:val="16"/>
              </w:rPr>
            </w:pPr>
            <w:r w:rsidRPr="00C7728C">
              <w:rPr>
                <w:rFonts w:ascii="Calibri" w:hAnsi="Calibri"/>
                <w:kern w:val="2"/>
                <w:sz w:val="16"/>
                <w:szCs w:val="16"/>
              </w:rPr>
              <w:t> </w:t>
            </w:r>
          </w:p>
        </w:tc>
      </w:tr>
      <w:tr w:rsidR="00985C18" w:rsidRPr="00C7728C" w14:paraId="7C56DC85" w14:textId="77777777" w:rsidTr="005F0F92">
        <w:trPr>
          <w:trHeight w:val="300"/>
        </w:trPr>
        <w:tc>
          <w:tcPr>
            <w:tcW w:w="617" w:type="dxa"/>
            <w:shd w:val="clear" w:color="auto" w:fill="auto"/>
            <w:noWrap/>
            <w:hideMark/>
          </w:tcPr>
          <w:p w14:paraId="71CD2F46"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xml:space="preserve">Total </w:t>
            </w:r>
          </w:p>
        </w:tc>
        <w:tc>
          <w:tcPr>
            <w:tcW w:w="938" w:type="dxa"/>
            <w:shd w:val="clear" w:color="auto" w:fill="auto"/>
            <w:noWrap/>
            <w:hideMark/>
          </w:tcPr>
          <w:p w14:paraId="679B90EE"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992" w:type="dxa"/>
            <w:shd w:val="clear" w:color="auto" w:fill="auto"/>
            <w:noWrap/>
            <w:hideMark/>
          </w:tcPr>
          <w:p w14:paraId="5613E814"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942" w:type="dxa"/>
            <w:shd w:val="clear" w:color="auto" w:fill="auto"/>
            <w:noWrap/>
            <w:hideMark/>
          </w:tcPr>
          <w:p w14:paraId="54BB3D80"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759" w:type="dxa"/>
            <w:shd w:val="clear" w:color="auto" w:fill="auto"/>
            <w:noWrap/>
            <w:hideMark/>
          </w:tcPr>
          <w:p w14:paraId="2E334978"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917" w:type="dxa"/>
            <w:shd w:val="clear" w:color="auto" w:fill="auto"/>
            <w:noWrap/>
            <w:hideMark/>
          </w:tcPr>
          <w:p w14:paraId="00963EA3"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521" w:type="dxa"/>
            <w:shd w:val="clear" w:color="auto" w:fill="auto"/>
            <w:noWrap/>
            <w:hideMark/>
          </w:tcPr>
          <w:p w14:paraId="1EEDB5FA"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897" w:type="dxa"/>
            <w:shd w:val="clear" w:color="auto" w:fill="auto"/>
            <w:noWrap/>
            <w:hideMark/>
          </w:tcPr>
          <w:p w14:paraId="206B0B98"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496" w:type="dxa"/>
            <w:shd w:val="clear" w:color="auto" w:fill="auto"/>
            <w:noWrap/>
            <w:hideMark/>
          </w:tcPr>
          <w:p w14:paraId="45A8880B"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655" w:type="dxa"/>
            <w:shd w:val="clear" w:color="auto" w:fill="auto"/>
            <w:noWrap/>
            <w:hideMark/>
          </w:tcPr>
          <w:p w14:paraId="6D77EA91"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679" w:type="dxa"/>
            <w:shd w:val="clear" w:color="auto" w:fill="auto"/>
            <w:noWrap/>
            <w:hideMark/>
          </w:tcPr>
          <w:p w14:paraId="2C6EB9A8"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675" w:type="dxa"/>
            <w:shd w:val="clear" w:color="auto" w:fill="auto"/>
            <w:noWrap/>
            <w:hideMark/>
          </w:tcPr>
          <w:p w14:paraId="2ED53AF9"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765" w:type="dxa"/>
            <w:shd w:val="clear" w:color="auto" w:fill="auto"/>
            <w:noWrap/>
            <w:hideMark/>
          </w:tcPr>
          <w:p w14:paraId="45442D3C"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c>
          <w:tcPr>
            <w:tcW w:w="765" w:type="dxa"/>
            <w:shd w:val="clear" w:color="auto" w:fill="auto"/>
            <w:noWrap/>
            <w:hideMark/>
          </w:tcPr>
          <w:p w14:paraId="63883B46" w14:textId="77777777" w:rsidR="00985C18" w:rsidRPr="00C7728C" w:rsidRDefault="00985C18" w:rsidP="005F0F92">
            <w:pPr>
              <w:spacing w:after="120"/>
              <w:rPr>
                <w:rFonts w:ascii="Calibri" w:hAnsi="Calibri"/>
                <w:b/>
                <w:bCs w:val="0"/>
                <w:kern w:val="2"/>
                <w:sz w:val="16"/>
                <w:szCs w:val="16"/>
              </w:rPr>
            </w:pPr>
            <w:r w:rsidRPr="00C7728C">
              <w:rPr>
                <w:rFonts w:ascii="Calibri" w:hAnsi="Calibri"/>
                <w:b/>
                <w:bCs w:val="0"/>
                <w:kern w:val="2"/>
                <w:sz w:val="16"/>
                <w:szCs w:val="16"/>
              </w:rPr>
              <w:t> </w:t>
            </w:r>
          </w:p>
        </w:tc>
      </w:tr>
    </w:tbl>
    <w:p w14:paraId="2B56D054" w14:textId="77777777" w:rsidR="00985C18" w:rsidRPr="009542A6" w:rsidRDefault="00985C18" w:rsidP="00927897">
      <w:pPr>
        <w:numPr>
          <w:ilvl w:val="0"/>
          <w:numId w:val="51"/>
        </w:numPr>
        <w:rPr>
          <w:rFonts w:ascii="Calibri" w:hAnsi="Calibri" w:cs="Courier New"/>
          <w:b/>
          <w:color w:val="1F497D"/>
          <w:sz w:val="22"/>
        </w:rPr>
      </w:pPr>
      <w:r w:rsidRPr="009542A6">
        <w:rPr>
          <w:rFonts w:ascii="Calibri" w:hAnsi="Calibri" w:cs="Courier New"/>
          <w:b/>
          <w:color w:val="1F497D"/>
          <w:sz w:val="22"/>
        </w:rPr>
        <w:t>6.3.2. In – Auction for VPBank template</w:t>
      </w:r>
    </w:p>
    <w:tbl>
      <w:tblPr>
        <w:tblW w:w="10618" w:type="dxa"/>
        <w:tblInd w:w="-8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938"/>
        <w:gridCol w:w="992"/>
        <w:gridCol w:w="942"/>
        <w:gridCol w:w="759"/>
        <w:gridCol w:w="917"/>
        <w:gridCol w:w="521"/>
        <w:gridCol w:w="897"/>
        <w:gridCol w:w="496"/>
        <w:gridCol w:w="655"/>
        <w:gridCol w:w="679"/>
        <w:gridCol w:w="577"/>
        <w:gridCol w:w="98"/>
        <w:gridCol w:w="765"/>
        <w:gridCol w:w="765"/>
      </w:tblGrid>
      <w:tr w:rsidR="00985C18" w:rsidRPr="00C7728C" w14:paraId="092FEF0B" w14:textId="77777777" w:rsidTr="005F0F92">
        <w:trPr>
          <w:trHeight w:val="615"/>
        </w:trPr>
        <w:tc>
          <w:tcPr>
            <w:tcW w:w="10618" w:type="dxa"/>
            <w:gridSpan w:val="15"/>
            <w:shd w:val="clear" w:color="auto" w:fill="BDD6EE"/>
          </w:tcPr>
          <w:p w14:paraId="3C8303A7"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In-auction invoice for public report</w:t>
            </w:r>
          </w:p>
        </w:tc>
      </w:tr>
      <w:tr w:rsidR="00985C18" w:rsidRPr="00C7728C" w14:paraId="6EDF814B" w14:textId="77777777" w:rsidTr="005F0F92">
        <w:trPr>
          <w:trHeight w:val="615"/>
        </w:trPr>
        <w:tc>
          <w:tcPr>
            <w:tcW w:w="617" w:type="dxa"/>
            <w:shd w:val="clear" w:color="auto" w:fill="BDD6EE"/>
            <w:hideMark/>
          </w:tcPr>
          <w:p w14:paraId="0EF23684"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No.</w:t>
            </w:r>
          </w:p>
        </w:tc>
        <w:tc>
          <w:tcPr>
            <w:tcW w:w="938" w:type="dxa"/>
            <w:shd w:val="clear" w:color="auto" w:fill="BDD6EE"/>
            <w:hideMark/>
          </w:tcPr>
          <w:p w14:paraId="7D221E4C"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Invoice ID</w:t>
            </w:r>
          </w:p>
        </w:tc>
        <w:tc>
          <w:tcPr>
            <w:tcW w:w="992" w:type="dxa"/>
            <w:shd w:val="clear" w:color="auto" w:fill="BDD6EE"/>
            <w:hideMark/>
          </w:tcPr>
          <w:p w14:paraId="20F13A3B"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Region</w:t>
            </w:r>
          </w:p>
        </w:tc>
        <w:tc>
          <w:tcPr>
            <w:tcW w:w="942" w:type="dxa"/>
            <w:shd w:val="clear" w:color="auto" w:fill="BDD6EE"/>
            <w:hideMark/>
          </w:tcPr>
          <w:p w14:paraId="61539D35"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Rating</w:t>
            </w:r>
          </w:p>
        </w:tc>
        <w:tc>
          <w:tcPr>
            <w:tcW w:w="759" w:type="dxa"/>
            <w:shd w:val="clear" w:color="auto" w:fill="BDD6EE"/>
            <w:hideMark/>
          </w:tcPr>
          <w:p w14:paraId="5FC2E7CC"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xml:space="preserve"> Amount</w:t>
            </w:r>
          </w:p>
        </w:tc>
        <w:tc>
          <w:tcPr>
            <w:tcW w:w="917" w:type="dxa"/>
            <w:shd w:val="clear" w:color="auto" w:fill="BDD6EE"/>
            <w:hideMark/>
          </w:tcPr>
          <w:p w14:paraId="53436C61"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Accepted date</w:t>
            </w:r>
          </w:p>
        </w:tc>
        <w:tc>
          <w:tcPr>
            <w:tcW w:w="521" w:type="dxa"/>
            <w:shd w:val="clear" w:color="auto" w:fill="BDD6EE"/>
            <w:hideMark/>
          </w:tcPr>
          <w:p w14:paraId="5CA194F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Due date</w:t>
            </w:r>
          </w:p>
        </w:tc>
        <w:tc>
          <w:tcPr>
            <w:tcW w:w="897" w:type="dxa"/>
            <w:shd w:val="clear" w:color="auto" w:fill="BDD6EE"/>
            <w:hideMark/>
          </w:tcPr>
          <w:p w14:paraId="3DDC856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Days till maturity</w:t>
            </w:r>
          </w:p>
        </w:tc>
        <w:tc>
          <w:tcPr>
            <w:tcW w:w="496" w:type="dxa"/>
            <w:shd w:val="clear" w:color="auto" w:fill="BDD6EE"/>
            <w:hideMark/>
          </w:tcPr>
          <w:p w14:paraId="4FF6605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No. of Bid</w:t>
            </w:r>
          </w:p>
        </w:tc>
        <w:tc>
          <w:tcPr>
            <w:tcW w:w="655" w:type="dxa"/>
            <w:shd w:val="clear" w:color="auto" w:fill="BDD6EE"/>
            <w:hideMark/>
          </w:tcPr>
          <w:p w14:paraId="39DAAB9E"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Seller ID</w:t>
            </w:r>
          </w:p>
        </w:tc>
        <w:tc>
          <w:tcPr>
            <w:tcW w:w="679" w:type="dxa"/>
            <w:shd w:val="clear" w:color="auto" w:fill="BDD6EE"/>
            <w:hideMark/>
          </w:tcPr>
          <w:p w14:paraId="14F6A737"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Seller rating</w:t>
            </w:r>
          </w:p>
        </w:tc>
        <w:tc>
          <w:tcPr>
            <w:tcW w:w="675" w:type="dxa"/>
            <w:gridSpan w:val="2"/>
            <w:shd w:val="clear" w:color="auto" w:fill="BDD6EE"/>
            <w:hideMark/>
          </w:tcPr>
          <w:p w14:paraId="5579A22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Buyer ID</w:t>
            </w:r>
          </w:p>
        </w:tc>
        <w:tc>
          <w:tcPr>
            <w:tcW w:w="765" w:type="dxa"/>
            <w:shd w:val="clear" w:color="auto" w:fill="BDD6EE"/>
            <w:hideMark/>
          </w:tcPr>
          <w:p w14:paraId="364E7C59"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Debtor ID</w:t>
            </w:r>
          </w:p>
        </w:tc>
        <w:tc>
          <w:tcPr>
            <w:tcW w:w="765" w:type="dxa"/>
            <w:shd w:val="clear" w:color="auto" w:fill="BDD6EE"/>
            <w:hideMark/>
          </w:tcPr>
          <w:p w14:paraId="7C05356D"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Debtor rating</w:t>
            </w:r>
          </w:p>
        </w:tc>
      </w:tr>
      <w:tr w:rsidR="00985C18" w:rsidRPr="00C7728C" w14:paraId="0E6E2845" w14:textId="77777777" w:rsidTr="005F0F92">
        <w:trPr>
          <w:trHeight w:val="300"/>
        </w:trPr>
        <w:tc>
          <w:tcPr>
            <w:tcW w:w="617" w:type="dxa"/>
            <w:shd w:val="clear" w:color="auto" w:fill="auto"/>
            <w:noWrap/>
            <w:hideMark/>
          </w:tcPr>
          <w:p w14:paraId="0F700D4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1</w:t>
            </w:r>
          </w:p>
        </w:tc>
        <w:tc>
          <w:tcPr>
            <w:tcW w:w="938" w:type="dxa"/>
            <w:shd w:val="clear" w:color="auto" w:fill="auto"/>
            <w:noWrap/>
            <w:hideMark/>
          </w:tcPr>
          <w:p w14:paraId="58B99649"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92" w:type="dxa"/>
            <w:shd w:val="clear" w:color="auto" w:fill="auto"/>
            <w:noWrap/>
            <w:hideMark/>
          </w:tcPr>
          <w:p w14:paraId="62C74B47"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42" w:type="dxa"/>
            <w:shd w:val="clear" w:color="auto" w:fill="auto"/>
            <w:noWrap/>
            <w:hideMark/>
          </w:tcPr>
          <w:p w14:paraId="129FDE0E"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59" w:type="dxa"/>
            <w:shd w:val="clear" w:color="auto" w:fill="auto"/>
            <w:noWrap/>
            <w:hideMark/>
          </w:tcPr>
          <w:p w14:paraId="1A166AD9"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17" w:type="dxa"/>
            <w:shd w:val="clear" w:color="auto" w:fill="auto"/>
            <w:noWrap/>
            <w:hideMark/>
          </w:tcPr>
          <w:p w14:paraId="690DBD4D"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521" w:type="dxa"/>
            <w:shd w:val="clear" w:color="auto" w:fill="auto"/>
            <w:noWrap/>
            <w:hideMark/>
          </w:tcPr>
          <w:p w14:paraId="4F243533"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897" w:type="dxa"/>
            <w:shd w:val="clear" w:color="auto" w:fill="auto"/>
            <w:noWrap/>
            <w:hideMark/>
          </w:tcPr>
          <w:p w14:paraId="3B19B387"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496" w:type="dxa"/>
            <w:shd w:val="clear" w:color="auto" w:fill="auto"/>
            <w:noWrap/>
            <w:hideMark/>
          </w:tcPr>
          <w:p w14:paraId="64091F40"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55" w:type="dxa"/>
            <w:shd w:val="clear" w:color="auto" w:fill="auto"/>
            <w:noWrap/>
            <w:hideMark/>
          </w:tcPr>
          <w:p w14:paraId="4D00D8F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79" w:type="dxa"/>
            <w:shd w:val="clear" w:color="auto" w:fill="auto"/>
            <w:noWrap/>
            <w:hideMark/>
          </w:tcPr>
          <w:p w14:paraId="348FE866"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75" w:type="dxa"/>
            <w:gridSpan w:val="2"/>
            <w:shd w:val="clear" w:color="auto" w:fill="auto"/>
            <w:noWrap/>
            <w:hideMark/>
          </w:tcPr>
          <w:p w14:paraId="0FD3702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65" w:type="dxa"/>
            <w:shd w:val="clear" w:color="auto" w:fill="auto"/>
            <w:noWrap/>
            <w:hideMark/>
          </w:tcPr>
          <w:p w14:paraId="3D81DBD0"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65" w:type="dxa"/>
            <w:shd w:val="clear" w:color="auto" w:fill="auto"/>
            <w:noWrap/>
            <w:hideMark/>
          </w:tcPr>
          <w:p w14:paraId="39DA8006"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r>
      <w:tr w:rsidR="00985C18" w:rsidRPr="00C7728C" w14:paraId="301667B6" w14:textId="77777777" w:rsidTr="005F0F92">
        <w:trPr>
          <w:trHeight w:val="300"/>
        </w:trPr>
        <w:tc>
          <w:tcPr>
            <w:tcW w:w="617" w:type="dxa"/>
            <w:shd w:val="clear" w:color="auto" w:fill="auto"/>
            <w:noWrap/>
            <w:hideMark/>
          </w:tcPr>
          <w:p w14:paraId="330B9A7C"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2</w:t>
            </w:r>
          </w:p>
        </w:tc>
        <w:tc>
          <w:tcPr>
            <w:tcW w:w="938" w:type="dxa"/>
            <w:shd w:val="clear" w:color="auto" w:fill="auto"/>
            <w:noWrap/>
            <w:hideMark/>
          </w:tcPr>
          <w:p w14:paraId="5F326275"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92" w:type="dxa"/>
            <w:shd w:val="clear" w:color="auto" w:fill="auto"/>
            <w:noWrap/>
            <w:hideMark/>
          </w:tcPr>
          <w:p w14:paraId="2AF8136C"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42" w:type="dxa"/>
            <w:shd w:val="clear" w:color="auto" w:fill="auto"/>
            <w:noWrap/>
            <w:hideMark/>
          </w:tcPr>
          <w:p w14:paraId="0A0DE5D0"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59" w:type="dxa"/>
            <w:shd w:val="clear" w:color="auto" w:fill="auto"/>
            <w:noWrap/>
            <w:hideMark/>
          </w:tcPr>
          <w:p w14:paraId="52360C4B"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17" w:type="dxa"/>
            <w:shd w:val="clear" w:color="auto" w:fill="auto"/>
            <w:noWrap/>
            <w:hideMark/>
          </w:tcPr>
          <w:p w14:paraId="7E8267C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521" w:type="dxa"/>
            <w:shd w:val="clear" w:color="auto" w:fill="auto"/>
            <w:noWrap/>
            <w:hideMark/>
          </w:tcPr>
          <w:p w14:paraId="6BD3D831"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897" w:type="dxa"/>
            <w:shd w:val="clear" w:color="auto" w:fill="auto"/>
            <w:noWrap/>
            <w:hideMark/>
          </w:tcPr>
          <w:p w14:paraId="3919B1BC"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496" w:type="dxa"/>
            <w:shd w:val="clear" w:color="auto" w:fill="auto"/>
            <w:noWrap/>
            <w:hideMark/>
          </w:tcPr>
          <w:p w14:paraId="29C43C5C"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55" w:type="dxa"/>
            <w:shd w:val="clear" w:color="auto" w:fill="auto"/>
            <w:noWrap/>
            <w:hideMark/>
          </w:tcPr>
          <w:p w14:paraId="684C5EB3"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79" w:type="dxa"/>
            <w:shd w:val="clear" w:color="auto" w:fill="auto"/>
            <w:noWrap/>
            <w:hideMark/>
          </w:tcPr>
          <w:p w14:paraId="54D9EB97"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577" w:type="dxa"/>
            <w:shd w:val="clear" w:color="auto" w:fill="auto"/>
            <w:noWrap/>
            <w:hideMark/>
          </w:tcPr>
          <w:p w14:paraId="472FF5A5"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863" w:type="dxa"/>
            <w:gridSpan w:val="2"/>
            <w:shd w:val="clear" w:color="auto" w:fill="auto"/>
            <w:noWrap/>
            <w:hideMark/>
          </w:tcPr>
          <w:p w14:paraId="15EF831A"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65" w:type="dxa"/>
            <w:shd w:val="clear" w:color="auto" w:fill="auto"/>
            <w:noWrap/>
            <w:hideMark/>
          </w:tcPr>
          <w:p w14:paraId="20852CDA"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r>
      <w:tr w:rsidR="00985C18" w:rsidRPr="00C7728C" w14:paraId="5FBCD97B" w14:textId="77777777" w:rsidTr="005F0F92">
        <w:trPr>
          <w:trHeight w:val="300"/>
        </w:trPr>
        <w:tc>
          <w:tcPr>
            <w:tcW w:w="617" w:type="dxa"/>
            <w:shd w:val="clear" w:color="auto" w:fill="auto"/>
            <w:noWrap/>
            <w:hideMark/>
          </w:tcPr>
          <w:p w14:paraId="669573A7"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w:t>
            </w:r>
          </w:p>
        </w:tc>
        <w:tc>
          <w:tcPr>
            <w:tcW w:w="938" w:type="dxa"/>
            <w:shd w:val="clear" w:color="auto" w:fill="auto"/>
            <w:noWrap/>
            <w:hideMark/>
          </w:tcPr>
          <w:p w14:paraId="0E82B2E6"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92" w:type="dxa"/>
            <w:shd w:val="clear" w:color="auto" w:fill="auto"/>
            <w:noWrap/>
            <w:hideMark/>
          </w:tcPr>
          <w:p w14:paraId="4715E43E"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42" w:type="dxa"/>
            <w:shd w:val="clear" w:color="auto" w:fill="auto"/>
            <w:noWrap/>
            <w:hideMark/>
          </w:tcPr>
          <w:p w14:paraId="2DE1EB5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59" w:type="dxa"/>
            <w:shd w:val="clear" w:color="auto" w:fill="auto"/>
            <w:noWrap/>
            <w:hideMark/>
          </w:tcPr>
          <w:p w14:paraId="4F0DAFF6"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917" w:type="dxa"/>
            <w:shd w:val="clear" w:color="auto" w:fill="auto"/>
            <w:noWrap/>
            <w:hideMark/>
          </w:tcPr>
          <w:p w14:paraId="5B243DEB"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521" w:type="dxa"/>
            <w:shd w:val="clear" w:color="auto" w:fill="auto"/>
            <w:noWrap/>
            <w:hideMark/>
          </w:tcPr>
          <w:p w14:paraId="18683A23"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897" w:type="dxa"/>
            <w:shd w:val="clear" w:color="auto" w:fill="auto"/>
            <w:noWrap/>
            <w:hideMark/>
          </w:tcPr>
          <w:p w14:paraId="718B1B6A"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496" w:type="dxa"/>
            <w:shd w:val="clear" w:color="auto" w:fill="auto"/>
            <w:noWrap/>
            <w:hideMark/>
          </w:tcPr>
          <w:p w14:paraId="00A7B563"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55" w:type="dxa"/>
            <w:shd w:val="clear" w:color="auto" w:fill="auto"/>
            <w:noWrap/>
            <w:hideMark/>
          </w:tcPr>
          <w:p w14:paraId="3CE63E74"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79" w:type="dxa"/>
            <w:shd w:val="clear" w:color="auto" w:fill="auto"/>
            <w:noWrap/>
            <w:hideMark/>
          </w:tcPr>
          <w:p w14:paraId="67F6B76A"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675" w:type="dxa"/>
            <w:gridSpan w:val="2"/>
            <w:shd w:val="clear" w:color="auto" w:fill="auto"/>
            <w:noWrap/>
            <w:hideMark/>
          </w:tcPr>
          <w:p w14:paraId="7EE7498D"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65" w:type="dxa"/>
            <w:shd w:val="clear" w:color="auto" w:fill="auto"/>
            <w:noWrap/>
            <w:hideMark/>
          </w:tcPr>
          <w:p w14:paraId="09FDA395"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c>
          <w:tcPr>
            <w:tcW w:w="765" w:type="dxa"/>
            <w:shd w:val="clear" w:color="auto" w:fill="auto"/>
            <w:noWrap/>
            <w:hideMark/>
          </w:tcPr>
          <w:p w14:paraId="62793A42" w14:textId="77777777" w:rsidR="00985C18" w:rsidRPr="00C7728C" w:rsidRDefault="00985C18" w:rsidP="005F0F92">
            <w:pPr>
              <w:spacing w:after="120"/>
              <w:rPr>
                <w:rFonts w:ascii="Calibri" w:hAnsi="Calibri"/>
                <w:kern w:val="2"/>
                <w:sz w:val="18"/>
                <w:szCs w:val="18"/>
              </w:rPr>
            </w:pPr>
            <w:r w:rsidRPr="00C7728C">
              <w:rPr>
                <w:rFonts w:ascii="Calibri" w:hAnsi="Calibri"/>
                <w:kern w:val="2"/>
                <w:sz w:val="18"/>
                <w:szCs w:val="18"/>
              </w:rPr>
              <w:t> </w:t>
            </w:r>
          </w:p>
        </w:tc>
      </w:tr>
      <w:tr w:rsidR="00985C18" w:rsidRPr="00C7728C" w14:paraId="51C5F8AC" w14:textId="77777777" w:rsidTr="005F0F92">
        <w:trPr>
          <w:trHeight w:val="300"/>
        </w:trPr>
        <w:tc>
          <w:tcPr>
            <w:tcW w:w="617" w:type="dxa"/>
            <w:shd w:val="clear" w:color="auto" w:fill="auto"/>
            <w:noWrap/>
            <w:hideMark/>
          </w:tcPr>
          <w:p w14:paraId="6AF025EA"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xml:space="preserve">Total </w:t>
            </w:r>
          </w:p>
        </w:tc>
        <w:tc>
          <w:tcPr>
            <w:tcW w:w="938" w:type="dxa"/>
            <w:shd w:val="clear" w:color="auto" w:fill="auto"/>
            <w:noWrap/>
            <w:hideMark/>
          </w:tcPr>
          <w:p w14:paraId="19EB60DF"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992" w:type="dxa"/>
            <w:shd w:val="clear" w:color="auto" w:fill="auto"/>
            <w:noWrap/>
            <w:hideMark/>
          </w:tcPr>
          <w:p w14:paraId="75EFFCFC"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942" w:type="dxa"/>
            <w:shd w:val="clear" w:color="auto" w:fill="auto"/>
            <w:noWrap/>
            <w:hideMark/>
          </w:tcPr>
          <w:p w14:paraId="12C955AC"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759" w:type="dxa"/>
            <w:shd w:val="clear" w:color="auto" w:fill="auto"/>
            <w:noWrap/>
            <w:hideMark/>
          </w:tcPr>
          <w:p w14:paraId="50E8605B"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917" w:type="dxa"/>
            <w:shd w:val="clear" w:color="auto" w:fill="auto"/>
            <w:noWrap/>
            <w:hideMark/>
          </w:tcPr>
          <w:p w14:paraId="7DC557B9"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521" w:type="dxa"/>
            <w:shd w:val="clear" w:color="auto" w:fill="auto"/>
            <w:noWrap/>
            <w:hideMark/>
          </w:tcPr>
          <w:p w14:paraId="16C35E27"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897" w:type="dxa"/>
            <w:shd w:val="clear" w:color="auto" w:fill="auto"/>
            <w:noWrap/>
            <w:hideMark/>
          </w:tcPr>
          <w:p w14:paraId="5FFFC114"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496" w:type="dxa"/>
            <w:shd w:val="clear" w:color="auto" w:fill="auto"/>
            <w:noWrap/>
            <w:hideMark/>
          </w:tcPr>
          <w:p w14:paraId="719EFDF8"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655" w:type="dxa"/>
            <w:shd w:val="clear" w:color="auto" w:fill="auto"/>
            <w:noWrap/>
            <w:hideMark/>
          </w:tcPr>
          <w:p w14:paraId="7B820DE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679" w:type="dxa"/>
            <w:shd w:val="clear" w:color="auto" w:fill="auto"/>
            <w:noWrap/>
            <w:hideMark/>
          </w:tcPr>
          <w:p w14:paraId="475C25AB"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675" w:type="dxa"/>
            <w:gridSpan w:val="2"/>
            <w:shd w:val="clear" w:color="auto" w:fill="auto"/>
            <w:noWrap/>
            <w:hideMark/>
          </w:tcPr>
          <w:p w14:paraId="351DE75D"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765" w:type="dxa"/>
            <w:shd w:val="clear" w:color="auto" w:fill="auto"/>
            <w:noWrap/>
            <w:hideMark/>
          </w:tcPr>
          <w:p w14:paraId="5741B73F"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c>
          <w:tcPr>
            <w:tcW w:w="765" w:type="dxa"/>
            <w:shd w:val="clear" w:color="auto" w:fill="auto"/>
            <w:noWrap/>
            <w:hideMark/>
          </w:tcPr>
          <w:p w14:paraId="0F1FCB46" w14:textId="77777777" w:rsidR="00985C18" w:rsidRPr="00C7728C" w:rsidRDefault="00985C18" w:rsidP="005F0F92">
            <w:pPr>
              <w:spacing w:after="120"/>
              <w:rPr>
                <w:rFonts w:ascii="Calibri" w:hAnsi="Calibri"/>
                <w:b/>
                <w:bCs w:val="0"/>
                <w:kern w:val="2"/>
                <w:sz w:val="18"/>
                <w:szCs w:val="18"/>
              </w:rPr>
            </w:pPr>
            <w:r w:rsidRPr="00C7728C">
              <w:rPr>
                <w:rFonts w:ascii="Calibri" w:hAnsi="Calibri"/>
                <w:b/>
                <w:bCs w:val="0"/>
                <w:kern w:val="2"/>
                <w:sz w:val="18"/>
                <w:szCs w:val="18"/>
              </w:rPr>
              <w:t> </w:t>
            </w:r>
          </w:p>
        </w:tc>
      </w:tr>
    </w:tbl>
    <w:p w14:paraId="32E1B9D3" w14:textId="77777777" w:rsidR="00985C18" w:rsidRPr="00CC4778" w:rsidRDefault="00F46DFE"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r>
        <w:rPr>
          <w:rFonts w:ascii="Calibri" w:eastAsia="SimSun" w:hAnsi="Calibri" w:cs="Courier New"/>
          <w:b/>
          <w:bCs/>
          <w:color w:val="002060"/>
          <w:sz w:val="22"/>
          <w:szCs w:val="21"/>
        </w:rPr>
        <w:t xml:space="preserve"> </w:t>
      </w:r>
      <w:bookmarkStart w:id="967" w:name="_Toc390432067"/>
      <w:r w:rsidR="00985C18" w:rsidRPr="00CC4778">
        <w:rPr>
          <w:rFonts w:ascii="Calibri" w:eastAsia="SimSun" w:hAnsi="Calibri" w:cs="Courier New"/>
          <w:b/>
          <w:bCs/>
          <w:color w:val="002060"/>
          <w:sz w:val="22"/>
          <w:szCs w:val="21"/>
        </w:rPr>
        <w:t>Settle invoice report</w:t>
      </w:r>
      <w:bookmarkEnd w:id="967"/>
    </w:p>
    <w:p w14:paraId="18A2973E" w14:textId="77777777" w:rsidR="00985C18" w:rsidRPr="001A60F4" w:rsidRDefault="00985C18" w:rsidP="00927897">
      <w:pPr>
        <w:numPr>
          <w:ilvl w:val="2"/>
          <w:numId w:val="35"/>
        </w:numPr>
        <w:outlineLvl w:val="2"/>
        <w:rPr>
          <w:rFonts w:ascii="Calibri" w:hAnsi="Calibri"/>
          <w:b/>
          <w:color w:val="002060"/>
          <w:sz w:val="22"/>
        </w:rPr>
      </w:pPr>
      <w:bookmarkStart w:id="968" w:name="_Toc390432068"/>
      <w:r w:rsidRPr="001A60F4">
        <w:rPr>
          <w:rFonts w:ascii="Calibri" w:hAnsi="Calibri"/>
          <w:b/>
          <w:color w:val="002060"/>
          <w:sz w:val="22"/>
        </w:rPr>
        <w:t>Report List</w:t>
      </w:r>
      <w:bookmarkEnd w:id="968"/>
    </w:p>
    <w:p w14:paraId="3090D2DB" w14:textId="77777777" w:rsidR="00985C18" w:rsidRPr="00C7728C" w:rsidRDefault="00985C18" w:rsidP="00985C18">
      <w:pPr>
        <w:spacing w:after="120"/>
        <w:rPr>
          <w:rFonts w:ascii="Calibri" w:hAnsi="Calibri"/>
          <w:sz w:val="22"/>
          <w:szCs w:val="22"/>
        </w:rPr>
      </w:pPr>
      <w:r w:rsidRPr="00C7728C">
        <w:rPr>
          <w:rFonts w:ascii="Calibri" w:hAnsi="Calibri"/>
          <w:sz w:val="22"/>
          <w:szCs w:val="22"/>
        </w:rPr>
        <w:t>The Settle invoice report Group is breaking down with type of report as shown below:</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820"/>
      </w:tblGrid>
      <w:tr w:rsidR="00985C18" w:rsidRPr="00C7728C" w14:paraId="3F17C7F9" w14:textId="77777777" w:rsidTr="005F0F92">
        <w:trPr>
          <w:trHeight w:val="315"/>
        </w:trPr>
        <w:tc>
          <w:tcPr>
            <w:tcW w:w="4531" w:type="dxa"/>
            <w:shd w:val="clear" w:color="auto" w:fill="BDD6EE"/>
            <w:noWrap/>
            <w:vAlign w:val="center"/>
          </w:tcPr>
          <w:p w14:paraId="3EF5F147"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820" w:type="dxa"/>
            <w:shd w:val="clear" w:color="auto" w:fill="BDD6EE"/>
            <w:noWrap/>
            <w:vAlign w:val="center"/>
          </w:tcPr>
          <w:p w14:paraId="7C3602D6" w14:textId="77777777" w:rsidR="00985C18" w:rsidRPr="00C7728C" w:rsidRDefault="00985C18" w:rsidP="005F0F92">
            <w:pPr>
              <w:spacing w:after="120"/>
              <w:rPr>
                <w:rFonts w:ascii="Calibri" w:eastAsia="Times New Roman" w:hAnsi="Calibri" w:cs="Times New Roman"/>
                <w:b/>
                <w:color w:val="000000"/>
                <w:kern w:val="2"/>
                <w:sz w:val="22"/>
                <w:szCs w:val="22"/>
              </w:rPr>
            </w:pPr>
            <w:r>
              <w:rPr>
                <w:rFonts w:ascii="Calibri" w:eastAsia="Times New Roman" w:hAnsi="Calibri" w:cs="Times New Roman"/>
                <w:b/>
                <w:color w:val="000000"/>
                <w:kern w:val="2"/>
                <w:sz w:val="22"/>
                <w:szCs w:val="22"/>
              </w:rPr>
              <w:t>Requirement</w:t>
            </w:r>
          </w:p>
        </w:tc>
      </w:tr>
      <w:tr w:rsidR="00985C18" w:rsidRPr="00C7728C" w14:paraId="472F805C" w14:textId="77777777" w:rsidTr="005F0F92">
        <w:trPr>
          <w:trHeight w:val="315"/>
        </w:trPr>
        <w:tc>
          <w:tcPr>
            <w:tcW w:w="4531" w:type="dxa"/>
            <w:shd w:val="clear" w:color="auto" w:fill="auto"/>
            <w:noWrap/>
            <w:hideMark/>
          </w:tcPr>
          <w:p w14:paraId="0E5F7B9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Settle  invoice report</w:t>
            </w:r>
          </w:p>
        </w:tc>
        <w:tc>
          <w:tcPr>
            <w:tcW w:w="4820" w:type="dxa"/>
            <w:shd w:val="clear" w:color="auto" w:fill="auto"/>
            <w:noWrap/>
            <w:hideMark/>
          </w:tcPr>
          <w:p w14:paraId="00152B6C"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bl>
    <w:p w14:paraId="045C371F" w14:textId="77777777" w:rsidR="00985C18" w:rsidRPr="001A60F4" w:rsidRDefault="00985C18" w:rsidP="00927897">
      <w:pPr>
        <w:numPr>
          <w:ilvl w:val="2"/>
          <w:numId w:val="35"/>
        </w:numPr>
        <w:outlineLvl w:val="2"/>
        <w:rPr>
          <w:rFonts w:ascii="Calibri" w:hAnsi="Calibri"/>
          <w:b/>
          <w:color w:val="002060"/>
          <w:sz w:val="22"/>
        </w:rPr>
      </w:pPr>
      <w:bookmarkStart w:id="969" w:name="_Toc390432069"/>
      <w:r w:rsidRPr="001A60F4">
        <w:rPr>
          <w:rFonts w:ascii="Calibri" w:hAnsi="Calibri"/>
          <w:b/>
          <w:color w:val="002060"/>
          <w:sz w:val="22"/>
        </w:rPr>
        <w:t>Description</w:t>
      </w:r>
      <w:bookmarkEnd w:id="969"/>
    </w:p>
    <w:p w14:paraId="60BB5E60" w14:textId="77777777" w:rsidR="00985C18" w:rsidRPr="00C7728C" w:rsidRDefault="00985C18" w:rsidP="00985C18">
      <w:pPr>
        <w:pStyle w:val="af0"/>
        <w:kinsoku w:val="0"/>
        <w:overflowPunct w:val="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summary of settle invoice.</w:t>
      </w:r>
    </w:p>
    <w:p w14:paraId="0F2078F9" w14:textId="77777777" w:rsidR="00985C18" w:rsidRPr="00C7728C" w:rsidRDefault="00985C18" w:rsidP="00985C18">
      <w:pPr>
        <w:spacing w:after="120"/>
        <w:rPr>
          <w:rFonts w:ascii="Calibri" w:hAnsi="Calibri"/>
          <w:sz w:val="22"/>
          <w:szCs w:val="22"/>
        </w:rPr>
      </w:pPr>
      <w:r w:rsidRPr="00C7728C">
        <w:rPr>
          <w:rFonts w:ascii="Calibri" w:hAnsi="Calibri"/>
          <w:sz w:val="22"/>
          <w:szCs w:val="22"/>
        </w:rPr>
        <w:t>Description as table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775"/>
      </w:tblGrid>
      <w:tr w:rsidR="00985C18" w:rsidRPr="00C7728C" w14:paraId="334C2D8C" w14:textId="77777777" w:rsidTr="005F0F92">
        <w:trPr>
          <w:trHeight w:val="315"/>
        </w:trPr>
        <w:tc>
          <w:tcPr>
            <w:tcW w:w="2547" w:type="dxa"/>
            <w:shd w:val="clear" w:color="auto" w:fill="BDD6EE"/>
            <w:noWrap/>
            <w:vAlign w:val="center"/>
          </w:tcPr>
          <w:p w14:paraId="6BCD91BD"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6775" w:type="dxa"/>
            <w:shd w:val="clear" w:color="auto" w:fill="BDD6EE"/>
            <w:noWrap/>
            <w:vAlign w:val="center"/>
          </w:tcPr>
          <w:p w14:paraId="485D0316"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64EFEA65" w14:textId="77777777" w:rsidTr="005F0F92">
        <w:trPr>
          <w:trHeight w:val="315"/>
        </w:trPr>
        <w:tc>
          <w:tcPr>
            <w:tcW w:w="2547" w:type="dxa"/>
            <w:shd w:val="clear" w:color="auto" w:fill="auto"/>
            <w:noWrap/>
            <w:hideMark/>
          </w:tcPr>
          <w:p w14:paraId="0C7C237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w:t>
            </w:r>
          </w:p>
        </w:tc>
        <w:tc>
          <w:tcPr>
            <w:tcW w:w="6775" w:type="dxa"/>
            <w:shd w:val="clear" w:color="auto" w:fill="auto"/>
            <w:noWrap/>
            <w:hideMark/>
          </w:tcPr>
          <w:p w14:paraId="11682F6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ID - Unique identification of each invoice</w:t>
            </w:r>
          </w:p>
        </w:tc>
      </w:tr>
      <w:tr w:rsidR="00985C18" w:rsidRPr="00C7728C" w14:paraId="61D1E989" w14:textId="77777777" w:rsidTr="005F0F92">
        <w:trPr>
          <w:trHeight w:val="315"/>
        </w:trPr>
        <w:tc>
          <w:tcPr>
            <w:tcW w:w="2547" w:type="dxa"/>
            <w:shd w:val="clear" w:color="auto" w:fill="auto"/>
            <w:noWrap/>
            <w:hideMark/>
          </w:tcPr>
          <w:p w14:paraId="63000C5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Region</w:t>
            </w:r>
          </w:p>
        </w:tc>
        <w:tc>
          <w:tcPr>
            <w:tcW w:w="6775" w:type="dxa"/>
            <w:shd w:val="clear" w:color="auto" w:fill="auto"/>
            <w:noWrap/>
            <w:hideMark/>
          </w:tcPr>
          <w:p w14:paraId="13E56149"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15368FB3" w14:textId="77777777" w:rsidTr="005F0F92">
        <w:trPr>
          <w:trHeight w:val="315"/>
        </w:trPr>
        <w:tc>
          <w:tcPr>
            <w:tcW w:w="2547" w:type="dxa"/>
            <w:shd w:val="clear" w:color="auto" w:fill="auto"/>
            <w:noWrap/>
            <w:hideMark/>
          </w:tcPr>
          <w:p w14:paraId="4CF9199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Rating</w:t>
            </w:r>
          </w:p>
        </w:tc>
        <w:tc>
          <w:tcPr>
            <w:tcW w:w="6775" w:type="dxa"/>
            <w:shd w:val="clear" w:color="auto" w:fill="auto"/>
            <w:noWrap/>
            <w:hideMark/>
          </w:tcPr>
          <w:p w14:paraId="0B569FA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Risk Rating (H,M,L); 3 parameters: High/Medium/Low</w:t>
            </w:r>
          </w:p>
        </w:tc>
      </w:tr>
      <w:tr w:rsidR="00985C18" w:rsidRPr="00C7728C" w14:paraId="27D9C2C2" w14:textId="77777777" w:rsidTr="005F0F92">
        <w:trPr>
          <w:trHeight w:val="315"/>
        </w:trPr>
        <w:tc>
          <w:tcPr>
            <w:tcW w:w="2547" w:type="dxa"/>
            <w:shd w:val="clear" w:color="auto" w:fill="auto"/>
            <w:noWrap/>
            <w:hideMark/>
          </w:tcPr>
          <w:p w14:paraId="69337FF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 amount</w:t>
            </w:r>
          </w:p>
        </w:tc>
        <w:tc>
          <w:tcPr>
            <w:tcW w:w="6775" w:type="dxa"/>
            <w:shd w:val="clear" w:color="auto" w:fill="auto"/>
            <w:noWrap/>
            <w:hideMark/>
          </w:tcPr>
          <w:p w14:paraId="77C0506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Original value of the invoice</w:t>
            </w:r>
          </w:p>
        </w:tc>
      </w:tr>
      <w:tr w:rsidR="00985C18" w:rsidRPr="00C7728C" w14:paraId="268D1147" w14:textId="77777777" w:rsidTr="005F0F92">
        <w:trPr>
          <w:trHeight w:val="315"/>
        </w:trPr>
        <w:tc>
          <w:tcPr>
            <w:tcW w:w="2547" w:type="dxa"/>
            <w:shd w:val="clear" w:color="auto" w:fill="auto"/>
            <w:noWrap/>
            <w:hideMark/>
          </w:tcPr>
          <w:p w14:paraId="681154A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Due Date</w:t>
            </w:r>
          </w:p>
        </w:tc>
        <w:tc>
          <w:tcPr>
            <w:tcW w:w="6775" w:type="dxa"/>
            <w:shd w:val="clear" w:color="auto" w:fill="auto"/>
            <w:noWrap/>
            <w:hideMark/>
          </w:tcPr>
          <w:p w14:paraId="7BE8A19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The invoice agreed payment date</w:t>
            </w:r>
          </w:p>
        </w:tc>
      </w:tr>
      <w:tr w:rsidR="00985C18" w:rsidRPr="00C7728C" w14:paraId="48A9E5F7" w14:textId="77777777" w:rsidTr="005F0F92">
        <w:trPr>
          <w:trHeight w:val="315"/>
        </w:trPr>
        <w:tc>
          <w:tcPr>
            <w:tcW w:w="2547" w:type="dxa"/>
            <w:shd w:val="clear" w:color="auto" w:fill="auto"/>
            <w:noWrap/>
            <w:hideMark/>
          </w:tcPr>
          <w:p w14:paraId="0CDC936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Debtor's payment date</w:t>
            </w:r>
          </w:p>
        </w:tc>
        <w:tc>
          <w:tcPr>
            <w:tcW w:w="6775" w:type="dxa"/>
            <w:shd w:val="clear" w:color="auto" w:fill="auto"/>
            <w:noWrap/>
            <w:hideMark/>
          </w:tcPr>
          <w:p w14:paraId="050FC29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The actually date when the debtor pays the money to VPB collection account. </w:t>
            </w:r>
          </w:p>
        </w:tc>
      </w:tr>
      <w:tr w:rsidR="00985C18" w:rsidRPr="00C7728C" w14:paraId="433BDFFC" w14:textId="77777777" w:rsidTr="005F0F92">
        <w:trPr>
          <w:trHeight w:val="315"/>
        </w:trPr>
        <w:tc>
          <w:tcPr>
            <w:tcW w:w="2547" w:type="dxa"/>
            <w:shd w:val="clear" w:color="auto" w:fill="auto"/>
            <w:noWrap/>
            <w:hideMark/>
          </w:tcPr>
          <w:p w14:paraId="38E801E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w:t>
            </w:r>
          </w:p>
        </w:tc>
        <w:tc>
          <w:tcPr>
            <w:tcW w:w="6775" w:type="dxa"/>
            <w:shd w:val="clear" w:color="auto" w:fill="auto"/>
            <w:noWrap/>
            <w:hideMark/>
          </w:tcPr>
          <w:p w14:paraId="379DFE9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249E7F22" w14:textId="77777777" w:rsidTr="005F0F92">
        <w:trPr>
          <w:trHeight w:val="315"/>
        </w:trPr>
        <w:tc>
          <w:tcPr>
            <w:tcW w:w="2547" w:type="dxa"/>
            <w:shd w:val="clear" w:color="auto" w:fill="auto"/>
            <w:noWrap/>
            <w:hideMark/>
          </w:tcPr>
          <w:p w14:paraId="6B0CA22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Rating</w:t>
            </w:r>
          </w:p>
        </w:tc>
        <w:tc>
          <w:tcPr>
            <w:tcW w:w="6775" w:type="dxa"/>
            <w:shd w:val="clear" w:color="auto" w:fill="auto"/>
            <w:noWrap/>
            <w:hideMark/>
          </w:tcPr>
          <w:p w14:paraId="5EB6C4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3 parameters: High/Medium/Low</w:t>
            </w:r>
          </w:p>
        </w:tc>
      </w:tr>
      <w:tr w:rsidR="00985C18" w:rsidRPr="00C7728C" w14:paraId="344E0AE5" w14:textId="77777777" w:rsidTr="005F0F92">
        <w:trPr>
          <w:trHeight w:val="315"/>
        </w:trPr>
        <w:tc>
          <w:tcPr>
            <w:tcW w:w="2547" w:type="dxa"/>
            <w:shd w:val="clear" w:color="auto" w:fill="auto"/>
            <w:noWrap/>
            <w:hideMark/>
          </w:tcPr>
          <w:p w14:paraId="6F7FFA2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transaction fee</w:t>
            </w:r>
          </w:p>
        </w:tc>
        <w:tc>
          <w:tcPr>
            <w:tcW w:w="6775" w:type="dxa"/>
            <w:shd w:val="clear" w:color="auto" w:fill="auto"/>
            <w:noWrap/>
            <w:hideMark/>
          </w:tcPr>
          <w:p w14:paraId="1BAC192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Fees charged to Seller</w:t>
            </w:r>
          </w:p>
        </w:tc>
      </w:tr>
      <w:tr w:rsidR="00985C18" w:rsidRPr="00C7728C" w14:paraId="69E58658" w14:textId="77777777" w:rsidTr="005F0F92">
        <w:trPr>
          <w:trHeight w:val="315"/>
        </w:trPr>
        <w:tc>
          <w:tcPr>
            <w:tcW w:w="2547" w:type="dxa"/>
            <w:shd w:val="clear" w:color="auto" w:fill="auto"/>
            <w:noWrap/>
            <w:hideMark/>
          </w:tcPr>
          <w:p w14:paraId="3104B43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ID</w:t>
            </w:r>
          </w:p>
        </w:tc>
        <w:tc>
          <w:tcPr>
            <w:tcW w:w="6775" w:type="dxa"/>
            <w:shd w:val="clear" w:color="auto" w:fill="auto"/>
            <w:noWrap/>
            <w:hideMark/>
          </w:tcPr>
          <w:p w14:paraId="1C83086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ID - Unique identification of each customer</w:t>
            </w:r>
          </w:p>
        </w:tc>
      </w:tr>
      <w:tr w:rsidR="00985C18" w:rsidRPr="00C7728C" w14:paraId="0C972362" w14:textId="77777777" w:rsidTr="005F0F92">
        <w:trPr>
          <w:trHeight w:val="315"/>
        </w:trPr>
        <w:tc>
          <w:tcPr>
            <w:tcW w:w="2547" w:type="dxa"/>
            <w:shd w:val="clear" w:color="auto" w:fill="auto"/>
            <w:noWrap/>
            <w:hideMark/>
          </w:tcPr>
          <w:p w14:paraId="255FC9A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Buyer transaction fee</w:t>
            </w:r>
          </w:p>
        </w:tc>
        <w:tc>
          <w:tcPr>
            <w:tcW w:w="6775" w:type="dxa"/>
            <w:shd w:val="clear" w:color="auto" w:fill="auto"/>
            <w:noWrap/>
            <w:hideMark/>
          </w:tcPr>
          <w:p w14:paraId="66C7731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Fees charged to Buyer</w:t>
            </w:r>
          </w:p>
        </w:tc>
      </w:tr>
      <w:tr w:rsidR="00985C18" w:rsidRPr="00C7728C" w14:paraId="0EB95761" w14:textId="77777777" w:rsidTr="005F0F92">
        <w:trPr>
          <w:trHeight w:val="315"/>
        </w:trPr>
        <w:tc>
          <w:tcPr>
            <w:tcW w:w="2547" w:type="dxa"/>
            <w:shd w:val="clear" w:color="auto" w:fill="auto"/>
            <w:noWrap/>
            <w:hideMark/>
          </w:tcPr>
          <w:p w14:paraId="1D351AE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w:t>
            </w:r>
          </w:p>
        </w:tc>
        <w:tc>
          <w:tcPr>
            <w:tcW w:w="6775" w:type="dxa"/>
            <w:shd w:val="clear" w:color="auto" w:fill="auto"/>
            <w:noWrap/>
            <w:hideMark/>
          </w:tcPr>
          <w:p w14:paraId="1955E18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ID - Unique identification of each debtor</w:t>
            </w:r>
          </w:p>
        </w:tc>
      </w:tr>
      <w:tr w:rsidR="00985C18" w:rsidRPr="00C7728C" w14:paraId="50A8A9A4" w14:textId="77777777" w:rsidTr="005F0F92">
        <w:trPr>
          <w:trHeight w:val="409"/>
        </w:trPr>
        <w:tc>
          <w:tcPr>
            <w:tcW w:w="2547" w:type="dxa"/>
            <w:shd w:val="clear" w:color="auto" w:fill="auto"/>
            <w:noWrap/>
            <w:hideMark/>
          </w:tcPr>
          <w:p w14:paraId="7759D03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Rating</w:t>
            </w:r>
          </w:p>
        </w:tc>
        <w:tc>
          <w:tcPr>
            <w:tcW w:w="6775" w:type="dxa"/>
            <w:shd w:val="clear" w:color="auto" w:fill="auto"/>
            <w:noWrap/>
            <w:hideMark/>
          </w:tcPr>
          <w:p w14:paraId="4B95E61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 parameters: High/Medium/Low</w:t>
            </w:r>
          </w:p>
        </w:tc>
      </w:tr>
    </w:tbl>
    <w:p w14:paraId="7180D5A3" w14:textId="77777777" w:rsidR="00985C18" w:rsidRPr="001A60F4" w:rsidRDefault="00985C18" w:rsidP="00927897">
      <w:pPr>
        <w:numPr>
          <w:ilvl w:val="2"/>
          <w:numId w:val="35"/>
        </w:numPr>
        <w:outlineLvl w:val="2"/>
        <w:rPr>
          <w:rFonts w:ascii="Calibri" w:hAnsi="Calibri"/>
          <w:b/>
          <w:color w:val="002060"/>
          <w:sz w:val="22"/>
        </w:rPr>
      </w:pPr>
      <w:bookmarkStart w:id="970" w:name="_Toc390432070"/>
      <w:r w:rsidRPr="001A60F4">
        <w:rPr>
          <w:rFonts w:ascii="Calibri" w:hAnsi="Calibri"/>
          <w:b/>
          <w:color w:val="002060"/>
          <w:sz w:val="22"/>
        </w:rPr>
        <w:t>Report Template</w:t>
      </w:r>
      <w:bookmarkEnd w:id="970"/>
      <w:r w:rsidRPr="001A60F4">
        <w:rPr>
          <w:rFonts w:ascii="Calibri" w:hAnsi="Calibri"/>
          <w:b/>
          <w:color w:val="002060"/>
          <w:sz w:val="22"/>
        </w:rPr>
        <w:t xml:space="preserve"> </w:t>
      </w:r>
    </w:p>
    <w:tbl>
      <w:tblPr>
        <w:tblW w:w="11519" w:type="dxa"/>
        <w:tblInd w:w="-1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813"/>
        <w:gridCol w:w="789"/>
        <w:gridCol w:w="748"/>
        <w:gridCol w:w="869"/>
        <w:gridCol w:w="593"/>
        <w:gridCol w:w="957"/>
        <w:gridCol w:w="747"/>
        <w:gridCol w:w="1158"/>
        <w:gridCol w:w="747"/>
        <w:gridCol w:w="702"/>
        <w:gridCol w:w="1158"/>
        <w:gridCol w:w="799"/>
        <w:gridCol w:w="799"/>
      </w:tblGrid>
      <w:tr w:rsidR="00985C18" w:rsidRPr="00C7728C" w14:paraId="2ECCCB8D" w14:textId="77777777" w:rsidTr="005F0F92">
        <w:trPr>
          <w:trHeight w:val="600"/>
        </w:trPr>
        <w:tc>
          <w:tcPr>
            <w:tcW w:w="640" w:type="dxa"/>
            <w:shd w:val="clear" w:color="auto" w:fill="BDD6EE"/>
            <w:noWrap/>
            <w:vAlign w:val="center"/>
            <w:hideMark/>
          </w:tcPr>
          <w:p w14:paraId="7690BEFB"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No.</w:t>
            </w:r>
          </w:p>
        </w:tc>
        <w:tc>
          <w:tcPr>
            <w:tcW w:w="813" w:type="dxa"/>
            <w:shd w:val="clear" w:color="auto" w:fill="BDD6EE"/>
            <w:noWrap/>
            <w:vAlign w:val="center"/>
            <w:hideMark/>
          </w:tcPr>
          <w:p w14:paraId="29FB8B43"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Invoice ID</w:t>
            </w:r>
          </w:p>
        </w:tc>
        <w:tc>
          <w:tcPr>
            <w:tcW w:w="789" w:type="dxa"/>
            <w:shd w:val="clear" w:color="auto" w:fill="BDD6EE"/>
            <w:noWrap/>
            <w:vAlign w:val="center"/>
            <w:hideMark/>
          </w:tcPr>
          <w:p w14:paraId="321A485B"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Region</w:t>
            </w:r>
          </w:p>
        </w:tc>
        <w:tc>
          <w:tcPr>
            <w:tcW w:w="748" w:type="dxa"/>
            <w:shd w:val="clear" w:color="auto" w:fill="BDD6EE"/>
            <w:noWrap/>
            <w:vAlign w:val="center"/>
            <w:hideMark/>
          </w:tcPr>
          <w:p w14:paraId="35569BAF"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Rating</w:t>
            </w:r>
          </w:p>
        </w:tc>
        <w:tc>
          <w:tcPr>
            <w:tcW w:w="869" w:type="dxa"/>
            <w:shd w:val="clear" w:color="auto" w:fill="BDD6EE"/>
            <w:noWrap/>
            <w:vAlign w:val="center"/>
            <w:hideMark/>
          </w:tcPr>
          <w:p w14:paraId="569F4D22"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Invoice amount</w:t>
            </w:r>
          </w:p>
        </w:tc>
        <w:tc>
          <w:tcPr>
            <w:tcW w:w="593" w:type="dxa"/>
            <w:shd w:val="clear" w:color="auto" w:fill="BDD6EE"/>
            <w:noWrap/>
            <w:vAlign w:val="center"/>
            <w:hideMark/>
          </w:tcPr>
          <w:p w14:paraId="385EF2E9"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Due date</w:t>
            </w:r>
          </w:p>
        </w:tc>
        <w:tc>
          <w:tcPr>
            <w:tcW w:w="957" w:type="dxa"/>
            <w:shd w:val="clear" w:color="auto" w:fill="BDD6EE"/>
            <w:vAlign w:val="center"/>
            <w:hideMark/>
          </w:tcPr>
          <w:p w14:paraId="2D999B27"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Debtor's payment date</w:t>
            </w:r>
          </w:p>
        </w:tc>
        <w:tc>
          <w:tcPr>
            <w:tcW w:w="747" w:type="dxa"/>
            <w:shd w:val="clear" w:color="auto" w:fill="BDD6EE"/>
            <w:vAlign w:val="center"/>
            <w:hideMark/>
          </w:tcPr>
          <w:p w14:paraId="78E1FE15"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Seller ID</w:t>
            </w:r>
          </w:p>
        </w:tc>
        <w:tc>
          <w:tcPr>
            <w:tcW w:w="1158" w:type="dxa"/>
            <w:shd w:val="clear" w:color="auto" w:fill="BDD6EE"/>
            <w:vAlign w:val="center"/>
            <w:hideMark/>
          </w:tcPr>
          <w:p w14:paraId="10DD6072"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Seller transaction fees</w:t>
            </w:r>
          </w:p>
        </w:tc>
        <w:tc>
          <w:tcPr>
            <w:tcW w:w="747" w:type="dxa"/>
            <w:shd w:val="clear" w:color="auto" w:fill="BDD6EE"/>
            <w:vAlign w:val="center"/>
            <w:hideMark/>
          </w:tcPr>
          <w:p w14:paraId="17C9AFC9"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Seller rating</w:t>
            </w:r>
          </w:p>
        </w:tc>
        <w:tc>
          <w:tcPr>
            <w:tcW w:w="702" w:type="dxa"/>
            <w:shd w:val="clear" w:color="auto" w:fill="BDD6EE"/>
            <w:vAlign w:val="center"/>
            <w:hideMark/>
          </w:tcPr>
          <w:p w14:paraId="2F69789A"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Buyer ID</w:t>
            </w:r>
          </w:p>
        </w:tc>
        <w:tc>
          <w:tcPr>
            <w:tcW w:w="1158" w:type="dxa"/>
            <w:shd w:val="clear" w:color="auto" w:fill="BDD6EE"/>
            <w:vAlign w:val="center"/>
            <w:hideMark/>
          </w:tcPr>
          <w:p w14:paraId="7C4489D4"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Buyer transaction fees</w:t>
            </w:r>
          </w:p>
        </w:tc>
        <w:tc>
          <w:tcPr>
            <w:tcW w:w="799" w:type="dxa"/>
            <w:shd w:val="clear" w:color="auto" w:fill="BDD6EE"/>
            <w:vAlign w:val="center"/>
            <w:hideMark/>
          </w:tcPr>
          <w:p w14:paraId="6C687AB5"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Debtor ID</w:t>
            </w:r>
          </w:p>
        </w:tc>
        <w:tc>
          <w:tcPr>
            <w:tcW w:w="799" w:type="dxa"/>
            <w:shd w:val="clear" w:color="auto" w:fill="BDD6EE"/>
            <w:vAlign w:val="center"/>
            <w:hideMark/>
          </w:tcPr>
          <w:p w14:paraId="7F3852C8" w14:textId="77777777" w:rsidR="00985C18" w:rsidRPr="00C7728C" w:rsidRDefault="00985C18" w:rsidP="005F0F92">
            <w:pPr>
              <w:spacing w:after="120"/>
              <w:jc w:val="center"/>
              <w:rPr>
                <w:rFonts w:ascii="Calibri" w:hAnsi="Calibri"/>
                <w:b/>
                <w:bCs w:val="0"/>
                <w:kern w:val="2"/>
                <w:sz w:val="20"/>
                <w:szCs w:val="20"/>
              </w:rPr>
            </w:pPr>
            <w:r w:rsidRPr="00C7728C">
              <w:rPr>
                <w:rFonts w:ascii="Calibri" w:hAnsi="Calibri"/>
                <w:b/>
                <w:bCs w:val="0"/>
                <w:kern w:val="2"/>
                <w:sz w:val="20"/>
                <w:szCs w:val="20"/>
              </w:rPr>
              <w:t>Debtor rating</w:t>
            </w:r>
          </w:p>
        </w:tc>
      </w:tr>
      <w:tr w:rsidR="00985C18" w:rsidRPr="00C7728C" w14:paraId="222B9293" w14:textId="77777777" w:rsidTr="005F0F92">
        <w:trPr>
          <w:trHeight w:val="300"/>
        </w:trPr>
        <w:tc>
          <w:tcPr>
            <w:tcW w:w="640" w:type="dxa"/>
            <w:shd w:val="clear" w:color="auto" w:fill="auto"/>
            <w:noWrap/>
            <w:hideMark/>
          </w:tcPr>
          <w:p w14:paraId="01A9B4AC"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1</w:t>
            </w:r>
          </w:p>
        </w:tc>
        <w:tc>
          <w:tcPr>
            <w:tcW w:w="813" w:type="dxa"/>
            <w:shd w:val="clear" w:color="auto" w:fill="auto"/>
            <w:noWrap/>
            <w:hideMark/>
          </w:tcPr>
          <w:p w14:paraId="6684D2CB"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89" w:type="dxa"/>
            <w:shd w:val="clear" w:color="auto" w:fill="auto"/>
            <w:noWrap/>
            <w:hideMark/>
          </w:tcPr>
          <w:p w14:paraId="1097AB5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8" w:type="dxa"/>
            <w:shd w:val="clear" w:color="auto" w:fill="auto"/>
            <w:noWrap/>
            <w:hideMark/>
          </w:tcPr>
          <w:p w14:paraId="2593DAC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869" w:type="dxa"/>
            <w:shd w:val="clear" w:color="auto" w:fill="auto"/>
            <w:noWrap/>
            <w:hideMark/>
          </w:tcPr>
          <w:p w14:paraId="343CDF6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593" w:type="dxa"/>
            <w:shd w:val="clear" w:color="auto" w:fill="auto"/>
            <w:noWrap/>
            <w:hideMark/>
          </w:tcPr>
          <w:p w14:paraId="1E536DD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957" w:type="dxa"/>
            <w:shd w:val="clear" w:color="auto" w:fill="auto"/>
            <w:noWrap/>
            <w:hideMark/>
          </w:tcPr>
          <w:p w14:paraId="01A917B7"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4EFF75B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3953A3BB"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58BD0F5B"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02" w:type="dxa"/>
            <w:shd w:val="clear" w:color="auto" w:fill="auto"/>
            <w:noWrap/>
            <w:hideMark/>
          </w:tcPr>
          <w:p w14:paraId="6802E867"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529AA929"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1258596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626A46D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r>
      <w:tr w:rsidR="00985C18" w:rsidRPr="00C7728C" w14:paraId="3D74FA3E" w14:textId="77777777" w:rsidTr="005F0F92">
        <w:trPr>
          <w:trHeight w:val="300"/>
        </w:trPr>
        <w:tc>
          <w:tcPr>
            <w:tcW w:w="640" w:type="dxa"/>
            <w:shd w:val="clear" w:color="auto" w:fill="auto"/>
            <w:noWrap/>
            <w:hideMark/>
          </w:tcPr>
          <w:p w14:paraId="7CA2D249"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2</w:t>
            </w:r>
          </w:p>
        </w:tc>
        <w:tc>
          <w:tcPr>
            <w:tcW w:w="813" w:type="dxa"/>
            <w:shd w:val="clear" w:color="auto" w:fill="auto"/>
            <w:noWrap/>
            <w:hideMark/>
          </w:tcPr>
          <w:p w14:paraId="0D6A464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89" w:type="dxa"/>
            <w:shd w:val="clear" w:color="auto" w:fill="auto"/>
            <w:noWrap/>
            <w:hideMark/>
          </w:tcPr>
          <w:p w14:paraId="4116490A"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8" w:type="dxa"/>
            <w:shd w:val="clear" w:color="auto" w:fill="auto"/>
            <w:noWrap/>
            <w:hideMark/>
          </w:tcPr>
          <w:p w14:paraId="0EFCD02A"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869" w:type="dxa"/>
            <w:shd w:val="clear" w:color="auto" w:fill="auto"/>
            <w:noWrap/>
            <w:hideMark/>
          </w:tcPr>
          <w:p w14:paraId="13CA9255"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593" w:type="dxa"/>
            <w:shd w:val="clear" w:color="auto" w:fill="auto"/>
            <w:noWrap/>
            <w:hideMark/>
          </w:tcPr>
          <w:p w14:paraId="5D5C8DC2"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957" w:type="dxa"/>
            <w:shd w:val="clear" w:color="auto" w:fill="auto"/>
            <w:noWrap/>
            <w:hideMark/>
          </w:tcPr>
          <w:p w14:paraId="42B7453C"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0BE7EF02"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5BC8DBE5"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43A8B49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02" w:type="dxa"/>
            <w:shd w:val="clear" w:color="auto" w:fill="auto"/>
            <w:noWrap/>
            <w:hideMark/>
          </w:tcPr>
          <w:p w14:paraId="3A23C005"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088A532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3DA43EF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610FFD4A"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r>
      <w:tr w:rsidR="00985C18" w:rsidRPr="00C7728C" w14:paraId="777C6B79" w14:textId="77777777" w:rsidTr="005F0F92">
        <w:trPr>
          <w:trHeight w:val="300"/>
        </w:trPr>
        <w:tc>
          <w:tcPr>
            <w:tcW w:w="640" w:type="dxa"/>
            <w:shd w:val="clear" w:color="auto" w:fill="auto"/>
            <w:noWrap/>
            <w:hideMark/>
          </w:tcPr>
          <w:p w14:paraId="4BB0E7C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w:t>
            </w:r>
          </w:p>
        </w:tc>
        <w:tc>
          <w:tcPr>
            <w:tcW w:w="813" w:type="dxa"/>
            <w:shd w:val="clear" w:color="auto" w:fill="auto"/>
            <w:noWrap/>
            <w:hideMark/>
          </w:tcPr>
          <w:p w14:paraId="5CB798AD"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89" w:type="dxa"/>
            <w:shd w:val="clear" w:color="auto" w:fill="auto"/>
            <w:noWrap/>
            <w:hideMark/>
          </w:tcPr>
          <w:p w14:paraId="0A68FC3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8" w:type="dxa"/>
            <w:shd w:val="clear" w:color="auto" w:fill="auto"/>
            <w:noWrap/>
            <w:hideMark/>
          </w:tcPr>
          <w:p w14:paraId="78A09BE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869" w:type="dxa"/>
            <w:shd w:val="clear" w:color="auto" w:fill="auto"/>
            <w:noWrap/>
            <w:hideMark/>
          </w:tcPr>
          <w:p w14:paraId="4488CEAB"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593" w:type="dxa"/>
            <w:shd w:val="clear" w:color="auto" w:fill="auto"/>
            <w:noWrap/>
            <w:hideMark/>
          </w:tcPr>
          <w:p w14:paraId="4F6D5E59"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957" w:type="dxa"/>
            <w:shd w:val="clear" w:color="auto" w:fill="auto"/>
            <w:noWrap/>
            <w:hideMark/>
          </w:tcPr>
          <w:p w14:paraId="31C9493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120A5E0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32C6225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76201761"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02" w:type="dxa"/>
            <w:shd w:val="clear" w:color="auto" w:fill="auto"/>
            <w:noWrap/>
            <w:hideMark/>
          </w:tcPr>
          <w:p w14:paraId="482DD1C9"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20D5D51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465C179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5600CB19"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r>
      <w:tr w:rsidR="00985C18" w:rsidRPr="00C7728C" w14:paraId="1379672C" w14:textId="77777777" w:rsidTr="005F0F92">
        <w:trPr>
          <w:trHeight w:val="300"/>
        </w:trPr>
        <w:tc>
          <w:tcPr>
            <w:tcW w:w="640" w:type="dxa"/>
            <w:shd w:val="clear" w:color="auto" w:fill="auto"/>
            <w:noWrap/>
            <w:hideMark/>
          </w:tcPr>
          <w:p w14:paraId="7B3408A6" w14:textId="77777777" w:rsidR="00985C18" w:rsidRPr="00C7728C" w:rsidRDefault="00985C18" w:rsidP="005F0F92">
            <w:pPr>
              <w:spacing w:after="120"/>
              <w:rPr>
                <w:rFonts w:ascii="Calibri" w:hAnsi="Calibri"/>
                <w:b/>
                <w:bCs w:val="0"/>
                <w:kern w:val="2"/>
                <w:sz w:val="20"/>
                <w:szCs w:val="20"/>
              </w:rPr>
            </w:pPr>
            <w:r w:rsidRPr="00C7728C">
              <w:rPr>
                <w:rFonts w:ascii="Calibri" w:hAnsi="Calibri"/>
                <w:b/>
                <w:bCs w:val="0"/>
                <w:kern w:val="2"/>
                <w:sz w:val="20"/>
                <w:szCs w:val="20"/>
              </w:rPr>
              <w:t>Total</w:t>
            </w:r>
          </w:p>
        </w:tc>
        <w:tc>
          <w:tcPr>
            <w:tcW w:w="813" w:type="dxa"/>
            <w:shd w:val="clear" w:color="auto" w:fill="auto"/>
            <w:noWrap/>
            <w:hideMark/>
          </w:tcPr>
          <w:p w14:paraId="163CC6B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89" w:type="dxa"/>
            <w:shd w:val="clear" w:color="auto" w:fill="auto"/>
            <w:noWrap/>
            <w:hideMark/>
          </w:tcPr>
          <w:p w14:paraId="349FF81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8" w:type="dxa"/>
            <w:shd w:val="clear" w:color="auto" w:fill="auto"/>
            <w:noWrap/>
            <w:hideMark/>
          </w:tcPr>
          <w:p w14:paraId="77FCE770"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869" w:type="dxa"/>
            <w:shd w:val="clear" w:color="auto" w:fill="auto"/>
            <w:noWrap/>
            <w:hideMark/>
          </w:tcPr>
          <w:p w14:paraId="3C479B2A"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593" w:type="dxa"/>
            <w:shd w:val="clear" w:color="auto" w:fill="auto"/>
            <w:noWrap/>
            <w:hideMark/>
          </w:tcPr>
          <w:p w14:paraId="22186E41"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957" w:type="dxa"/>
            <w:shd w:val="clear" w:color="auto" w:fill="auto"/>
            <w:noWrap/>
            <w:hideMark/>
          </w:tcPr>
          <w:p w14:paraId="1E4A7ED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2AF0E60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76B59845"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47" w:type="dxa"/>
            <w:shd w:val="clear" w:color="auto" w:fill="auto"/>
            <w:noWrap/>
            <w:hideMark/>
          </w:tcPr>
          <w:p w14:paraId="2F9F8754"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02" w:type="dxa"/>
            <w:shd w:val="clear" w:color="auto" w:fill="auto"/>
            <w:noWrap/>
            <w:hideMark/>
          </w:tcPr>
          <w:p w14:paraId="16176986"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1158" w:type="dxa"/>
            <w:shd w:val="clear" w:color="auto" w:fill="auto"/>
            <w:noWrap/>
            <w:hideMark/>
          </w:tcPr>
          <w:p w14:paraId="1B380283"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4EC52458"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c>
          <w:tcPr>
            <w:tcW w:w="799" w:type="dxa"/>
            <w:shd w:val="clear" w:color="auto" w:fill="auto"/>
            <w:noWrap/>
            <w:hideMark/>
          </w:tcPr>
          <w:p w14:paraId="7C102C1E" w14:textId="77777777" w:rsidR="00985C18" w:rsidRPr="00C7728C" w:rsidRDefault="00985C18" w:rsidP="005F0F92">
            <w:pPr>
              <w:spacing w:after="120"/>
              <w:rPr>
                <w:rFonts w:ascii="Calibri" w:hAnsi="Calibri"/>
                <w:kern w:val="2"/>
                <w:sz w:val="20"/>
                <w:szCs w:val="20"/>
              </w:rPr>
            </w:pPr>
            <w:r w:rsidRPr="00C7728C">
              <w:rPr>
                <w:rFonts w:ascii="Calibri" w:hAnsi="Calibri"/>
                <w:kern w:val="2"/>
                <w:sz w:val="20"/>
                <w:szCs w:val="20"/>
              </w:rPr>
              <w:t> </w:t>
            </w:r>
          </w:p>
        </w:tc>
      </w:tr>
    </w:tbl>
    <w:p w14:paraId="3377C898" w14:textId="77777777" w:rsidR="00985C18" w:rsidRPr="00CC4778" w:rsidRDefault="00F46DFE"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r>
        <w:rPr>
          <w:rFonts w:ascii="Calibri" w:eastAsia="SimSun" w:hAnsi="Calibri" w:cs="Courier New"/>
          <w:b/>
          <w:bCs/>
          <w:color w:val="002060"/>
          <w:sz w:val="22"/>
          <w:szCs w:val="21"/>
        </w:rPr>
        <w:t xml:space="preserve"> </w:t>
      </w:r>
      <w:bookmarkStart w:id="971" w:name="_Toc390432071"/>
      <w:r w:rsidR="00985C18" w:rsidRPr="00CC4778">
        <w:rPr>
          <w:rFonts w:ascii="Calibri" w:eastAsia="SimSun" w:hAnsi="Calibri" w:cs="Courier New"/>
          <w:b/>
          <w:bCs/>
          <w:color w:val="002060"/>
          <w:sz w:val="22"/>
          <w:szCs w:val="21"/>
        </w:rPr>
        <w:t>Overdue report</w:t>
      </w:r>
      <w:bookmarkEnd w:id="971"/>
    </w:p>
    <w:p w14:paraId="15573F3F" w14:textId="77777777" w:rsidR="00985C18" w:rsidRPr="001A60F4" w:rsidRDefault="00985C18" w:rsidP="00927897">
      <w:pPr>
        <w:numPr>
          <w:ilvl w:val="2"/>
          <w:numId w:val="35"/>
        </w:numPr>
        <w:outlineLvl w:val="2"/>
        <w:rPr>
          <w:rFonts w:ascii="Calibri" w:hAnsi="Calibri"/>
          <w:b/>
          <w:color w:val="002060"/>
          <w:sz w:val="22"/>
        </w:rPr>
      </w:pPr>
      <w:bookmarkStart w:id="972" w:name="_Toc390432072"/>
      <w:r w:rsidRPr="001A60F4">
        <w:rPr>
          <w:rFonts w:ascii="Calibri" w:hAnsi="Calibri"/>
          <w:b/>
          <w:color w:val="002060"/>
          <w:sz w:val="22"/>
        </w:rPr>
        <w:t>Report List</w:t>
      </w:r>
      <w:bookmarkEnd w:id="972"/>
    </w:p>
    <w:p w14:paraId="4F220710" w14:textId="77777777" w:rsidR="00985C18" w:rsidRPr="00C7728C" w:rsidRDefault="00985C18" w:rsidP="00985C18">
      <w:pPr>
        <w:rPr>
          <w:rFonts w:ascii="Calibri" w:hAnsi="Calibri"/>
          <w:sz w:val="22"/>
          <w:szCs w:val="22"/>
        </w:rPr>
      </w:pPr>
      <w:r w:rsidRPr="00C7728C">
        <w:rPr>
          <w:rFonts w:ascii="Calibri" w:hAnsi="Calibri"/>
          <w:sz w:val="22"/>
          <w:szCs w:val="22"/>
        </w:rPr>
        <w:t>The Overdue invoice report Group is breaking down with type of report as shown below:</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820"/>
      </w:tblGrid>
      <w:tr w:rsidR="00985C18" w:rsidRPr="00C7728C" w14:paraId="580DC79B" w14:textId="77777777" w:rsidTr="005F0F92">
        <w:trPr>
          <w:trHeight w:val="315"/>
        </w:trPr>
        <w:tc>
          <w:tcPr>
            <w:tcW w:w="4531" w:type="dxa"/>
            <w:shd w:val="clear" w:color="auto" w:fill="BDD6EE"/>
            <w:noWrap/>
            <w:vAlign w:val="center"/>
          </w:tcPr>
          <w:p w14:paraId="6775CCF9"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820" w:type="dxa"/>
            <w:shd w:val="clear" w:color="auto" w:fill="BDD6EE"/>
            <w:noWrap/>
            <w:vAlign w:val="center"/>
          </w:tcPr>
          <w:p w14:paraId="2D455655" w14:textId="77777777" w:rsidR="00985C18" w:rsidRPr="00C7728C" w:rsidRDefault="00985C18" w:rsidP="005F0F92">
            <w:pPr>
              <w:spacing w:after="120"/>
              <w:rPr>
                <w:rFonts w:ascii="Calibri" w:eastAsia="Times New Roman" w:hAnsi="Calibri" w:cs="Times New Roman"/>
                <w:b/>
                <w:color w:val="000000"/>
                <w:kern w:val="2"/>
                <w:sz w:val="22"/>
                <w:szCs w:val="22"/>
              </w:rPr>
            </w:pPr>
            <w:r>
              <w:rPr>
                <w:rFonts w:ascii="Calibri" w:eastAsia="Times New Roman" w:hAnsi="Calibri" w:cs="Times New Roman"/>
                <w:b/>
                <w:color w:val="000000"/>
                <w:kern w:val="2"/>
                <w:sz w:val="22"/>
                <w:szCs w:val="22"/>
              </w:rPr>
              <w:t>Requirement</w:t>
            </w:r>
          </w:p>
        </w:tc>
      </w:tr>
      <w:tr w:rsidR="00985C18" w:rsidRPr="00C7728C" w14:paraId="0F1F4FB7" w14:textId="77777777" w:rsidTr="005F0F92">
        <w:trPr>
          <w:trHeight w:val="315"/>
        </w:trPr>
        <w:tc>
          <w:tcPr>
            <w:tcW w:w="4531" w:type="dxa"/>
            <w:shd w:val="clear" w:color="auto" w:fill="auto"/>
            <w:noWrap/>
            <w:hideMark/>
          </w:tcPr>
          <w:p w14:paraId="23AF5F2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region</w:t>
            </w:r>
          </w:p>
        </w:tc>
        <w:tc>
          <w:tcPr>
            <w:tcW w:w="4820" w:type="dxa"/>
            <w:shd w:val="clear" w:color="auto" w:fill="auto"/>
            <w:noWrap/>
            <w:hideMark/>
          </w:tcPr>
          <w:p w14:paraId="19E2067B"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026AF330" w14:textId="77777777" w:rsidTr="005F0F92">
        <w:trPr>
          <w:trHeight w:val="315"/>
        </w:trPr>
        <w:tc>
          <w:tcPr>
            <w:tcW w:w="4531" w:type="dxa"/>
            <w:shd w:val="clear" w:color="auto" w:fill="auto"/>
            <w:noWrap/>
          </w:tcPr>
          <w:p w14:paraId="3F41C758"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Category of the debtor</w:t>
            </w:r>
          </w:p>
        </w:tc>
        <w:tc>
          <w:tcPr>
            <w:tcW w:w="4820" w:type="dxa"/>
            <w:shd w:val="clear" w:color="auto" w:fill="auto"/>
            <w:noWrap/>
          </w:tcPr>
          <w:p w14:paraId="598946B8"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05D3C254" w14:textId="77777777" w:rsidTr="005F0F92">
        <w:trPr>
          <w:trHeight w:val="315"/>
        </w:trPr>
        <w:tc>
          <w:tcPr>
            <w:tcW w:w="4531" w:type="dxa"/>
            <w:shd w:val="clear" w:color="auto" w:fill="auto"/>
            <w:noWrap/>
          </w:tcPr>
          <w:p w14:paraId="5C0032F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SME segment</w:t>
            </w:r>
          </w:p>
        </w:tc>
        <w:tc>
          <w:tcPr>
            <w:tcW w:w="4820" w:type="dxa"/>
            <w:shd w:val="clear" w:color="auto" w:fill="auto"/>
            <w:noWrap/>
          </w:tcPr>
          <w:p w14:paraId="0EAFB587"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76E13417" w14:textId="77777777" w:rsidTr="005F0F92">
        <w:trPr>
          <w:trHeight w:val="315"/>
        </w:trPr>
        <w:tc>
          <w:tcPr>
            <w:tcW w:w="4531" w:type="dxa"/>
            <w:shd w:val="clear" w:color="auto" w:fill="auto"/>
            <w:noWrap/>
          </w:tcPr>
          <w:p w14:paraId="27D2D28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Seller rating</w:t>
            </w:r>
          </w:p>
        </w:tc>
        <w:tc>
          <w:tcPr>
            <w:tcW w:w="4820" w:type="dxa"/>
            <w:shd w:val="clear" w:color="auto" w:fill="auto"/>
            <w:noWrap/>
          </w:tcPr>
          <w:p w14:paraId="5DE35FDB"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159262BF" w14:textId="77777777" w:rsidTr="005F0F92">
        <w:trPr>
          <w:trHeight w:val="315"/>
        </w:trPr>
        <w:tc>
          <w:tcPr>
            <w:tcW w:w="4531" w:type="dxa"/>
            <w:shd w:val="clear" w:color="auto" w:fill="auto"/>
            <w:noWrap/>
          </w:tcPr>
          <w:p w14:paraId="389846E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Debtor rating</w:t>
            </w:r>
          </w:p>
        </w:tc>
        <w:tc>
          <w:tcPr>
            <w:tcW w:w="4820" w:type="dxa"/>
            <w:shd w:val="clear" w:color="auto" w:fill="auto"/>
            <w:noWrap/>
          </w:tcPr>
          <w:p w14:paraId="44E4B8C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37EC2AAF" w14:textId="77777777" w:rsidTr="005F0F92">
        <w:trPr>
          <w:trHeight w:val="315"/>
        </w:trPr>
        <w:tc>
          <w:tcPr>
            <w:tcW w:w="4531" w:type="dxa"/>
            <w:shd w:val="clear" w:color="auto" w:fill="auto"/>
            <w:noWrap/>
          </w:tcPr>
          <w:p w14:paraId="2BE2FDC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Invoice rating</w:t>
            </w:r>
          </w:p>
        </w:tc>
        <w:tc>
          <w:tcPr>
            <w:tcW w:w="4820" w:type="dxa"/>
            <w:shd w:val="clear" w:color="auto" w:fill="auto"/>
            <w:noWrap/>
          </w:tcPr>
          <w:p w14:paraId="3E2F4EBB"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29E09A89" w14:textId="77777777" w:rsidTr="005F0F92">
        <w:trPr>
          <w:trHeight w:val="315"/>
        </w:trPr>
        <w:tc>
          <w:tcPr>
            <w:tcW w:w="4531" w:type="dxa"/>
            <w:shd w:val="clear" w:color="auto" w:fill="auto"/>
            <w:noWrap/>
          </w:tcPr>
          <w:p w14:paraId="7A2E51B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report by aging rating</w:t>
            </w:r>
          </w:p>
        </w:tc>
        <w:tc>
          <w:tcPr>
            <w:tcW w:w="4820" w:type="dxa"/>
            <w:shd w:val="clear" w:color="auto" w:fill="auto"/>
            <w:noWrap/>
          </w:tcPr>
          <w:p w14:paraId="5E02BB84"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bl>
    <w:p w14:paraId="28953C9B" w14:textId="77777777" w:rsidR="00985C18" w:rsidRPr="001A60F4" w:rsidRDefault="00985C18" w:rsidP="00927897">
      <w:pPr>
        <w:numPr>
          <w:ilvl w:val="2"/>
          <w:numId w:val="35"/>
        </w:numPr>
        <w:outlineLvl w:val="2"/>
        <w:rPr>
          <w:rFonts w:ascii="Calibri" w:hAnsi="Calibri"/>
          <w:b/>
          <w:color w:val="002060"/>
          <w:sz w:val="22"/>
        </w:rPr>
      </w:pPr>
      <w:bookmarkStart w:id="973" w:name="_Toc390432073"/>
      <w:r w:rsidRPr="001A60F4">
        <w:rPr>
          <w:rFonts w:ascii="Calibri" w:hAnsi="Calibri"/>
          <w:b/>
          <w:color w:val="002060"/>
          <w:sz w:val="22"/>
        </w:rPr>
        <w:t>Description</w:t>
      </w:r>
      <w:bookmarkEnd w:id="973"/>
    </w:p>
    <w:p w14:paraId="0042E10D" w14:textId="77777777" w:rsidR="00985C18" w:rsidRPr="00C7728C" w:rsidRDefault="00985C18" w:rsidP="00985C18">
      <w:pPr>
        <w:pStyle w:val="af0"/>
        <w:kinsoku w:val="0"/>
        <w:overflowPunct w:val="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summary of Overdue invoice.</w:t>
      </w:r>
    </w:p>
    <w:p w14:paraId="20C061ED" w14:textId="77777777" w:rsidR="00985C18" w:rsidRPr="00C7728C" w:rsidRDefault="00985C18" w:rsidP="00985C18">
      <w:pPr>
        <w:rPr>
          <w:rFonts w:ascii="Calibri" w:hAnsi="Calibri"/>
          <w:sz w:val="22"/>
          <w:szCs w:val="22"/>
        </w:rPr>
      </w:pPr>
      <w:r w:rsidRPr="00C7728C">
        <w:rPr>
          <w:rFonts w:ascii="Calibri" w:hAnsi="Calibri"/>
          <w:sz w:val="22"/>
          <w:szCs w:val="22"/>
        </w:rPr>
        <w:t>Description as table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6077"/>
      </w:tblGrid>
      <w:tr w:rsidR="00985C18" w:rsidRPr="00C7728C" w14:paraId="388E9752" w14:textId="77777777" w:rsidTr="005F0F92">
        <w:trPr>
          <w:trHeight w:val="315"/>
        </w:trPr>
        <w:tc>
          <w:tcPr>
            <w:tcW w:w="3245" w:type="dxa"/>
            <w:shd w:val="clear" w:color="auto" w:fill="BDD6EE"/>
            <w:noWrap/>
            <w:vAlign w:val="center"/>
          </w:tcPr>
          <w:p w14:paraId="0F798F67"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6077" w:type="dxa"/>
            <w:shd w:val="clear" w:color="auto" w:fill="BDD6EE"/>
            <w:noWrap/>
            <w:vAlign w:val="center"/>
          </w:tcPr>
          <w:p w14:paraId="457F1D29"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28F5EC73" w14:textId="77777777" w:rsidTr="005F0F92">
        <w:trPr>
          <w:trHeight w:val="315"/>
        </w:trPr>
        <w:tc>
          <w:tcPr>
            <w:tcW w:w="3245" w:type="dxa"/>
            <w:shd w:val="clear" w:color="auto" w:fill="auto"/>
            <w:noWrap/>
            <w:hideMark/>
          </w:tcPr>
          <w:p w14:paraId="514FEE11"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ID</w:t>
            </w:r>
          </w:p>
        </w:tc>
        <w:tc>
          <w:tcPr>
            <w:tcW w:w="6077" w:type="dxa"/>
            <w:shd w:val="clear" w:color="auto" w:fill="auto"/>
            <w:noWrap/>
            <w:hideMark/>
          </w:tcPr>
          <w:p w14:paraId="026CF4B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ID - Unique identification of each invoice</w:t>
            </w:r>
          </w:p>
        </w:tc>
      </w:tr>
      <w:tr w:rsidR="00985C18" w:rsidRPr="00C7728C" w14:paraId="5901A21A" w14:textId="77777777" w:rsidTr="005F0F92">
        <w:trPr>
          <w:trHeight w:val="345"/>
        </w:trPr>
        <w:tc>
          <w:tcPr>
            <w:tcW w:w="3245" w:type="dxa"/>
            <w:shd w:val="clear" w:color="auto" w:fill="auto"/>
            <w:noWrap/>
            <w:hideMark/>
          </w:tcPr>
          <w:p w14:paraId="7D7CBFE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Region</w:t>
            </w:r>
          </w:p>
        </w:tc>
        <w:tc>
          <w:tcPr>
            <w:tcW w:w="6077" w:type="dxa"/>
            <w:shd w:val="clear" w:color="auto" w:fill="auto"/>
            <w:noWrap/>
            <w:hideMark/>
          </w:tcPr>
          <w:p w14:paraId="35DC2198" w14:textId="77777777" w:rsidR="00985C18" w:rsidRPr="00C7728C" w:rsidRDefault="00985C18" w:rsidP="005F0F92">
            <w:pPr>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0326F4D9" w14:textId="77777777" w:rsidTr="005F0F92">
        <w:trPr>
          <w:trHeight w:val="315"/>
        </w:trPr>
        <w:tc>
          <w:tcPr>
            <w:tcW w:w="3245" w:type="dxa"/>
            <w:shd w:val="clear" w:color="auto" w:fill="auto"/>
            <w:noWrap/>
            <w:hideMark/>
          </w:tcPr>
          <w:p w14:paraId="2EB4B024"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Rating</w:t>
            </w:r>
          </w:p>
        </w:tc>
        <w:tc>
          <w:tcPr>
            <w:tcW w:w="6077" w:type="dxa"/>
            <w:shd w:val="clear" w:color="auto" w:fill="auto"/>
            <w:noWrap/>
            <w:hideMark/>
          </w:tcPr>
          <w:p w14:paraId="64D60FB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Risk Rating (H,M,L); 3 parameters: High/Medium/Low</w:t>
            </w:r>
          </w:p>
        </w:tc>
      </w:tr>
      <w:tr w:rsidR="00985C18" w:rsidRPr="00C7728C" w14:paraId="3593470C" w14:textId="77777777" w:rsidTr="005F0F92">
        <w:trPr>
          <w:trHeight w:val="315"/>
        </w:trPr>
        <w:tc>
          <w:tcPr>
            <w:tcW w:w="3245" w:type="dxa"/>
            <w:shd w:val="clear" w:color="auto" w:fill="auto"/>
            <w:noWrap/>
            <w:hideMark/>
          </w:tcPr>
          <w:p w14:paraId="088BCFE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amount</w:t>
            </w:r>
          </w:p>
        </w:tc>
        <w:tc>
          <w:tcPr>
            <w:tcW w:w="6077" w:type="dxa"/>
            <w:shd w:val="clear" w:color="auto" w:fill="auto"/>
            <w:noWrap/>
            <w:hideMark/>
          </w:tcPr>
          <w:p w14:paraId="76B269D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Original value of the invoice</w:t>
            </w:r>
          </w:p>
        </w:tc>
      </w:tr>
      <w:tr w:rsidR="00985C18" w:rsidRPr="00C7728C" w14:paraId="2E509C1F" w14:textId="77777777" w:rsidTr="005F0F92">
        <w:trPr>
          <w:trHeight w:val="315"/>
        </w:trPr>
        <w:tc>
          <w:tcPr>
            <w:tcW w:w="3245" w:type="dxa"/>
            <w:shd w:val="clear" w:color="auto" w:fill="auto"/>
            <w:noWrap/>
            <w:hideMark/>
          </w:tcPr>
          <w:p w14:paraId="6E195BE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Due Date</w:t>
            </w:r>
          </w:p>
        </w:tc>
        <w:tc>
          <w:tcPr>
            <w:tcW w:w="6077" w:type="dxa"/>
            <w:shd w:val="clear" w:color="auto" w:fill="auto"/>
            <w:noWrap/>
            <w:hideMark/>
          </w:tcPr>
          <w:p w14:paraId="5DE827E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The invoice agreed payment date</w:t>
            </w:r>
          </w:p>
        </w:tc>
      </w:tr>
      <w:tr w:rsidR="00985C18" w:rsidRPr="00C7728C" w14:paraId="12DB9C33" w14:textId="77777777" w:rsidTr="005F0F92">
        <w:trPr>
          <w:trHeight w:val="315"/>
        </w:trPr>
        <w:tc>
          <w:tcPr>
            <w:tcW w:w="3245" w:type="dxa"/>
            <w:shd w:val="clear" w:color="auto" w:fill="auto"/>
            <w:noWrap/>
            <w:hideMark/>
          </w:tcPr>
          <w:p w14:paraId="65820FC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No. of overdue dates</w:t>
            </w:r>
          </w:p>
        </w:tc>
        <w:tc>
          <w:tcPr>
            <w:tcW w:w="6077" w:type="dxa"/>
            <w:shd w:val="clear" w:color="auto" w:fill="auto"/>
            <w:noWrap/>
            <w:hideMark/>
          </w:tcPr>
          <w:p w14:paraId="49A3255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The total number of overdue days</w:t>
            </w:r>
          </w:p>
        </w:tc>
      </w:tr>
      <w:tr w:rsidR="00985C18" w:rsidRPr="00C7728C" w14:paraId="1A638F3A" w14:textId="77777777" w:rsidTr="005F0F92">
        <w:trPr>
          <w:trHeight w:val="315"/>
        </w:trPr>
        <w:tc>
          <w:tcPr>
            <w:tcW w:w="3245" w:type="dxa"/>
            <w:shd w:val="clear" w:color="auto" w:fill="auto"/>
            <w:noWrap/>
            <w:hideMark/>
          </w:tcPr>
          <w:p w14:paraId="0E04091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w:t>
            </w:r>
          </w:p>
        </w:tc>
        <w:tc>
          <w:tcPr>
            <w:tcW w:w="6077" w:type="dxa"/>
            <w:shd w:val="clear" w:color="auto" w:fill="auto"/>
            <w:noWrap/>
            <w:hideMark/>
          </w:tcPr>
          <w:p w14:paraId="4BDDE33E"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7EDC2BA4" w14:textId="77777777" w:rsidTr="005F0F92">
        <w:trPr>
          <w:trHeight w:val="315"/>
        </w:trPr>
        <w:tc>
          <w:tcPr>
            <w:tcW w:w="3245" w:type="dxa"/>
            <w:shd w:val="clear" w:color="auto" w:fill="auto"/>
            <w:noWrap/>
            <w:hideMark/>
          </w:tcPr>
          <w:p w14:paraId="787A6568"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w:t>
            </w:r>
          </w:p>
        </w:tc>
        <w:tc>
          <w:tcPr>
            <w:tcW w:w="6077" w:type="dxa"/>
            <w:shd w:val="clear" w:color="auto" w:fill="auto"/>
            <w:noWrap/>
            <w:hideMark/>
          </w:tcPr>
          <w:p w14:paraId="0A912F9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Buyer ID - Unique identification of each customer</w:t>
            </w:r>
          </w:p>
        </w:tc>
      </w:tr>
      <w:tr w:rsidR="00985C18" w:rsidRPr="00C7728C" w14:paraId="214A3B40" w14:textId="77777777" w:rsidTr="005F0F92">
        <w:trPr>
          <w:trHeight w:val="315"/>
        </w:trPr>
        <w:tc>
          <w:tcPr>
            <w:tcW w:w="3245" w:type="dxa"/>
            <w:shd w:val="clear" w:color="auto" w:fill="auto"/>
            <w:noWrap/>
          </w:tcPr>
          <w:p w14:paraId="5F8326B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Overdue date group</w:t>
            </w:r>
          </w:p>
        </w:tc>
        <w:tc>
          <w:tcPr>
            <w:tcW w:w="6077" w:type="dxa"/>
            <w:shd w:val="clear" w:color="auto" w:fill="auto"/>
            <w:noWrap/>
          </w:tcPr>
          <w:p w14:paraId="4571294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4 parameters: 0-30; 31-60; 61-90; &gt; 90</w:t>
            </w:r>
          </w:p>
        </w:tc>
      </w:tr>
      <w:tr w:rsidR="00985C18" w:rsidRPr="00C7728C" w14:paraId="73FE72F6" w14:textId="77777777" w:rsidTr="005F0F92">
        <w:trPr>
          <w:trHeight w:val="315"/>
        </w:trPr>
        <w:tc>
          <w:tcPr>
            <w:tcW w:w="3245" w:type="dxa"/>
            <w:shd w:val="clear" w:color="auto" w:fill="auto"/>
            <w:noWrap/>
            <w:vAlign w:val="center"/>
          </w:tcPr>
          <w:p w14:paraId="37CFDCA5"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Category of the Debtor</w:t>
            </w:r>
          </w:p>
        </w:tc>
        <w:tc>
          <w:tcPr>
            <w:tcW w:w="6077" w:type="dxa"/>
            <w:shd w:val="clear" w:color="auto" w:fill="auto"/>
            <w:noWrap/>
            <w:vAlign w:val="center"/>
          </w:tcPr>
          <w:p w14:paraId="3C5069FA"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2 parameters: SOE or Non SOE</w:t>
            </w:r>
          </w:p>
        </w:tc>
      </w:tr>
      <w:tr w:rsidR="00985C18" w:rsidRPr="00C7728C" w14:paraId="55A70857" w14:textId="77777777" w:rsidTr="005F0F92">
        <w:trPr>
          <w:trHeight w:val="315"/>
        </w:trPr>
        <w:tc>
          <w:tcPr>
            <w:tcW w:w="3245" w:type="dxa"/>
            <w:shd w:val="clear" w:color="auto" w:fill="auto"/>
            <w:noWrap/>
            <w:vAlign w:val="center"/>
          </w:tcPr>
          <w:p w14:paraId="038D2ABA"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SME segment</w:t>
            </w:r>
          </w:p>
        </w:tc>
        <w:tc>
          <w:tcPr>
            <w:tcW w:w="6077" w:type="dxa"/>
            <w:shd w:val="clear" w:color="auto" w:fill="auto"/>
            <w:noWrap/>
            <w:vAlign w:val="center"/>
          </w:tcPr>
          <w:p w14:paraId="59ACCFA6"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4A697EED" w14:textId="77777777" w:rsidTr="005F0F92">
        <w:trPr>
          <w:trHeight w:val="315"/>
        </w:trPr>
        <w:tc>
          <w:tcPr>
            <w:tcW w:w="3245" w:type="dxa"/>
            <w:shd w:val="clear" w:color="auto" w:fill="auto"/>
            <w:noWrap/>
            <w:vAlign w:val="center"/>
          </w:tcPr>
          <w:p w14:paraId="03F7E72C"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Seller rating</w:t>
            </w:r>
          </w:p>
        </w:tc>
        <w:tc>
          <w:tcPr>
            <w:tcW w:w="6077" w:type="dxa"/>
            <w:shd w:val="clear" w:color="auto" w:fill="auto"/>
            <w:noWrap/>
            <w:vAlign w:val="center"/>
          </w:tcPr>
          <w:p w14:paraId="586C363C"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6073B8ED" w14:textId="77777777" w:rsidTr="005F0F92">
        <w:trPr>
          <w:trHeight w:val="315"/>
        </w:trPr>
        <w:tc>
          <w:tcPr>
            <w:tcW w:w="3245" w:type="dxa"/>
            <w:shd w:val="clear" w:color="auto" w:fill="auto"/>
            <w:noWrap/>
            <w:vAlign w:val="center"/>
          </w:tcPr>
          <w:p w14:paraId="4C372FDA"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Debtor rating</w:t>
            </w:r>
          </w:p>
        </w:tc>
        <w:tc>
          <w:tcPr>
            <w:tcW w:w="6077" w:type="dxa"/>
            <w:shd w:val="clear" w:color="auto" w:fill="auto"/>
            <w:noWrap/>
            <w:vAlign w:val="center"/>
          </w:tcPr>
          <w:p w14:paraId="7C338B4B"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3F700851" w14:textId="77777777" w:rsidTr="005F0F92">
        <w:trPr>
          <w:trHeight w:val="315"/>
        </w:trPr>
        <w:tc>
          <w:tcPr>
            <w:tcW w:w="3245" w:type="dxa"/>
            <w:shd w:val="clear" w:color="auto" w:fill="auto"/>
            <w:noWrap/>
            <w:vAlign w:val="center"/>
          </w:tcPr>
          <w:p w14:paraId="528A3F87"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Invoice rating</w:t>
            </w:r>
          </w:p>
        </w:tc>
        <w:tc>
          <w:tcPr>
            <w:tcW w:w="6077" w:type="dxa"/>
            <w:shd w:val="clear" w:color="auto" w:fill="auto"/>
            <w:noWrap/>
            <w:vAlign w:val="center"/>
          </w:tcPr>
          <w:p w14:paraId="1CB3F94F"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132D9838" w14:textId="77777777" w:rsidTr="005F0F92">
        <w:trPr>
          <w:trHeight w:val="315"/>
        </w:trPr>
        <w:tc>
          <w:tcPr>
            <w:tcW w:w="3245" w:type="dxa"/>
            <w:shd w:val="clear" w:color="auto" w:fill="auto"/>
            <w:noWrap/>
          </w:tcPr>
          <w:p w14:paraId="47FBE33E"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SME segment</w:t>
            </w:r>
          </w:p>
        </w:tc>
        <w:tc>
          <w:tcPr>
            <w:tcW w:w="6077" w:type="dxa"/>
            <w:shd w:val="clear" w:color="auto" w:fill="auto"/>
            <w:noWrap/>
          </w:tcPr>
          <w:p w14:paraId="254996DE" w14:textId="77777777" w:rsidR="00985C18" w:rsidRPr="00C7728C" w:rsidRDefault="00985C18" w:rsidP="005F0F92">
            <w:pPr>
              <w:rPr>
                <w:rFonts w:ascii="Calibri" w:hAnsi="Calibri"/>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735C167B" w14:textId="77777777" w:rsidTr="005F0F92">
        <w:trPr>
          <w:trHeight w:val="315"/>
        </w:trPr>
        <w:tc>
          <w:tcPr>
            <w:tcW w:w="3245" w:type="dxa"/>
            <w:shd w:val="clear" w:color="auto" w:fill="auto"/>
            <w:noWrap/>
          </w:tcPr>
          <w:p w14:paraId="57356074"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rating</w:t>
            </w:r>
          </w:p>
        </w:tc>
        <w:tc>
          <w:tcPr>
            <w:tcW w:w="6077" w:type="dxa"/>
            <w:shd w:val="clear" w:color="auto" w:fill="auto"/>
            <w:noWrap/>
          </w:tcPr>
          <w:p w14:paraId="35C22040"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1BC4D764" w14:textId="77777777" w:rsidTr="005F0F92">
        <w:trPr>
          <w:trHeight w:val="315"/>
        </w:trPr>
        <w:tc>
          <w:tcPr>
            <w:tcW w:w="3245" w:type="dxa"/>
            <w:shd w:val="clear" w:color="auto" w:fill="auto"/>
            <w:noWrap/>
          </w:tcPr>
          <w:p w14:paraId="2ED767B8"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 rating</w:t>
            </w:r>
          </w:p>
        </w:tc>
        <w:tc>
          <w:tcPr>
            <w:tcW w:w="6077" w:type="dxa"/>
            <w:shd w:val="clear" w:color="auto" w:fill="auto"/>
            <w:noWrap/>
          </w:tcPr>
          <w:p w14:paraId="18B2BB36"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bl>
    <w:p w14:paraId="6987E9D2" w14:textId="77777777" w:rsidR="00985C18" w:rsidRPr="002921C2" w:rsidRDefault="00985C18" w:rsidP="00927897">
      <w:pPr>
        <w:numPr>
          <w:ilvl w:val="2"/>
          <w:numId w:val="35"/>
        </w:numPr>
        <w:outlineLvl w:val="2"/>
        <w:rPr>
          <w:rFonts w:ascii="Calibri" w:hAnsi="Calibri"/>
          <w:b/>
          <w:color w:val="002060"/>
          <w:sz w:val="22"/>
        </w:rPr>
      </w:pPr>
      <w:bookmarkStart w:id="974" w:name="_Toc390432074"/>
      <w:r w:rsidRPr="002921C2">
        <w:rPr>
          <w:rFonts w:ascii="Calibri" w:hAnsi="Calibri"/>
          <w:b/>
          <w:color w:val="002060"/>
          <w:sz w:val="22"/>
        </w:rPr>
        <w:t>Report Template</w:t>
      </w:r>
      <w:bookmarkEnd w:id="974"/>
      <w:r w:rsidRPr="002921C2">
        <w:rPr>
          <w:rFonts w:ascii="Calibri" w:hAnsi="Calibri"/>
          <w:b/>
          <w:color w:val="002060"/>
          <w:sz w:val="22"/>
        </w:rPr>
        <w:t xml:space="preserve"> </w:t>
      </w:r>
    </w:p>
    <w:p w14:paraId="1E221CF8"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Definition of Overdue date Group</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6077"/>
      </w:tblGrid>
      <w:tr w:rsidR="00985C18" w:rsidRPr="00C7728C" w14:paraId="33A60DA5" w14:textId="77777777" w:rsidTr="005F0F92">
        <w:trPr>
          <w:trHeight w:val="315"/>
        </w:trPr>
        <w:tc>
          <w:tcPr>
            <w:tcW w:w="3245" w:type="dxa"/>
            <w:shd w:val="clear" w:color="auto" w:fill="BDD6EE"/>
            <w:noWrap/>
            <w:hideMark/>
          </w:tcPr>
          <w:p w14:paraId="1DBE1D5A" w14:textId="77777777" w:rsidR="00985C18" w:rsidRPr="00C7728C" w:rsidRDefault="00985C18" w:rsidP="005F0F92">
            <w:pPr>
              <w:rPr>
                <w:rFonts w:ascii="Calibri" w:hAnsi="Calibri"/>
                <w:b/>
                <w:kern w:val="2"/>
                <w:sz w:val="22"/>
                <w:szCs w:val="22"/>
              </w:rPr>
            </w:pPr>
            <w:r w:rsidRPr="00C7728C">
              <w:rPr>
                <w:rFonts w:ascii="Calibri" w:hAnsi="Calibri"/>
                <w:b/>
                <w:kern w:val="2"/>
                <w:sz w:val="22"/>
                <w:szCs w:val="22"/>
              </w:rPr>
              <w:t>Group</w:t>
            </w:r>
          </w:p>
        </w:tc>
        <w:tc>
          <w:tcPr>
            <w:tcW w:w="6077" w:type="dxa"/>
            <w:shd w:val="clear" w:color="auto" w:fill="BDD6EE"/>
            <w:noWrap/>
            <w:hideMark/>
          </w:tcPr>
          <w:p w14:paraId="2178D592" w14:textId="77777777" w:rsidR="00985C18" w:rsidRPr="00C7728C" w:rsidRDefault="00985C18" w:rsidP="005F0F92">
            <w:pPr>
              <w:rPr>
                <w:rFonts w:ascii="Calibri" w:hAnsi="Calibri"/>
                <w:b/>
                <w:kern w:val="2"/>
                <w:sz w:val="22"/>
                <w:szCs w:val="22"/>
              </w:rPr>
            </w:pPr>
            <w:r w:rsidRPr="00C7728C">
              <w:rPr>
                <w:rFonts w:ascii="Calibri" w:hAnsi="Calibri"/>
                <w:b/>
                <w:kern w:val="2"/>
                <w:sz w:val="22"/>
                <w:szCs w:val="22"/>
              </w:rPr>
              <w:t>Description</w:t>
            </w:r>
          </w:p>
        </w:tc>
      </w:tr>
      <w:tr w:rsidR="00985C18" w:rsidRPr="00C7728C" w14:paraId="32030878" w14:textId="77777777" w:rsidTr="005F0F92">
        <w:trPr>
          <w:trHeight w:val="315"/>
        </w:trPr>
        <w:tc>
          <w:tcPr>
            <w:tcW w:w="3245" w:type="dxa"/>
            <w:shd w:val="clear" w:color="auto" w:fill="auto"/>
            <w:noWrap/>
          </w:tcPr>
          <w:p w14:paraId="046630F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0-30</w:t>
            </w:r>
          </w:p>
        </w:tc>
        <w:tc>
          <w:tcPr>
            <w:tcW w:w="6077" w:type="dxa"/>
            <w:shd w:val="clear" w:color="auto" w:fill="auto"/>
            <w:noWrap/>
          </w:tcPr>
          <w:p w14:paraId="5F71F64E"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invoice’s overdue is less than 30 days</w:t>
            </w:r>
          </w:p>
        </w:tc>
      </w:tr>
      <w:tr w:rsidR="00985C18" w:rsidRPr="00C7728C" w14:paraId="1C30F3E0" w14:textId="77777777" w:rsidTr="005F0F92">
        <w:trPr>
          <w:trHeight w:val="315"/>
        </w:trPr>
        <w:tc>
          <w:tcPr>
            <w:tcW w:w="3245" w:type="dxa"/>
            <w:shd w:val="clear" w:color="auto" w:fill="auto"/>
            <w:noWrap/>
          </w:tcPr>
          <w:p w14:paraId="3968C048"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31-60</w:t>
            </w:r>
          </w:p>
        </w:tc>
        <w:tc>
          <w:tcPr>
            <w:tcW w:w="6077" w:type="dxa"/>
            <w:shd w:val="clear" w:color="auto" w:fill="auto"/>
            <w:noWrap/>
          </w:tcPr>
          <w:p w14:paraId="02A5581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invoice’s overdue is over 30 days but less than 60 days</w:t>
            </w:r>
          </w:p>
        </w:tc>
      </w:tr>
      <w:tr w:rsidR="00985C18" w:rsidRPr="00C7728C" w14:paraId="21833F83" w14:textId="77777777" w:rsidTr="005F0F92">
        <w:trPr>
          <w:trHeight w:val="315"/>
        </w:trPr>
        <w:tc>
          <w:tcPr>
            <w:tcW w:w="3245" w:type="dxa"/>
            <w:shd w:val="clear" w:color="auto" w:fill="auto"/>
            <w:noWrap/>
          </w:tcPr>
          <w:p w14:paraId="1D088E7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61-90</w:t>
            </w:r>
          </w:p>
        </w:tc>
        <w:tc>
          <w:tcPr>
            <w:tcW w:w="6077" w:type="dxa"/>
            <w:shd w:val="clear" w:color="auto" w:fill="auto"/>
            <w:noWrap/>
          </w:tcPr>
          <w:p w14:paraId="6C4EAE5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invoice’s overdue is over 60 days but less than 90 days</w:t>
            </w:r>
          </w:p>
        </w:tc>
      </w:tr>
      <w:tr w:rsidR="00985C18" w:rsidRPr="00C7728C" w14:paraId="34495BB9" w14:textId="77777777" w:rsidTr="005F0F92">
        <w:trPr>
          <w:trHeight w:val="315"/>
        </w:trPr>
        <w:tc>
          <w:tcPr>
            <w:tcW w:w="3245" w:type="dxa"/>
            <w:shd w:val="clear" w:color="auto" w:fill="auto"/>
            <w:noWrap/>
          </w:tcPr>
          <w:p w14:paraId="43283A7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&gt;90</w:t>
            </w:r>
          </w:p>
        </w:tc>
        <w:tc>
          <w:tcPr>
            <w:tcW w:w="6077" w:type="dxa"/>
            <w:shd w:val="clear" w:color="auto" w:fill="auto"/>
            <w:noWrap/>
          </w:tcPr>
          <w:p w14:paraId="7957B1B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invoice’s overdue is more than 90 days</w:t>
            </w:r>
          </w:p>
        </w:tc>
      </w:tr>
    </w:tbl>
    <w:p w14:paraId="7D50A27E"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region template</w:t>
      </w:r>
    </w:p>
    <w:p w14:paraId="1976B742" w14:textId="77777777" w:rsidR="00985C18" w:rsidRDefault="00985C18" w:rsidP="00985C18">
      <w:pPr>
        <w:rPr>
          <w:rFonts w:ascii="Calibri" w:hAnsi="Calibri"/>
          <w:sz w:val="22"/>
          <w:szCs w:val="22"/>
        </w:rPr>
      </w:pPr>
      <w:r w:rsidRPr="00C7728C">
        <w:rPr>
          <w:rFonts w:ascii="Calibri" w:hAnsi="Calibri"/>
          <w:b/>
          <w:color w:val="365F91"/>
          <w:sz w:val="22"/>
        </w:rPr>
        <w:fldChar w:fldCharType="begin"/>
      </w:r>
      <w:r w:rsidRPr="001A60F4">
        <w:rPr>
          <w:rFonts w:ascii="Calibri" w:hAnsi="Calibri"/>
          <w:b/>
          <w:color w:val="365F91"/>
          <w:sz w:val="22"/>
        </w:rPr>
        <w:instrText xml:space="preserve"> LINK Excel.Sheet.12 "C:\\Users\\Entrofine_Evelin.Liu\\AppData\\Local\\Microsoft\\Windows\\Temporary Internet Files\\Content.Outlook\\Report template\\Report templates v1.3.xlsx" "Overdue invoices!R2C1:R8C9" \a \f 4 \h  \* MERGEFORMAT </w:instrText>
      </w:r>
      <w:r w:rsidRPr="00C7728C">
        <w:rPr>
          <w:rFonts w:ascii="Calibri" w:hAnsi="Calibri"/>
          <w:b/>
          <w:color w:val="365F91"/>
          <w:sz w:val="22"/>
        </w:rPr>
        <w:fldChar w:fldCharType="separate"/>
      </w:r>
      <w:r>
        <w:rPr>
          <w:rFonts w:ascii="Calibri" w:hAnsi="Calibri"/>
          <w:bCs w:val="0"/>
          <w:color w:val="365F91"/>
          <w:sz w:val="22"/>
        </w:rPr>
        <w:t>Error! Not a valid link.</w:t>
      </w:r>
      <w:r w:rsidRPr="00C7728C">
        <w:rPr>
          <w:rFonts w:ascii="Calibri" w:hAnsi="Calibri"/>
          <w:sz w:val="22"/>
          <w:szCs w:val="22"/>
        </w:rPr>
        <w:fldChar w:fldCharType="end"/>
      </w:r>
    </w:p>
    <w:p w14:paraId="7A611FA3"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region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744"/>
        <w:gridCol w:w="850"/>
        <w:gridCol w:w="851"/>
        <w:gridCol w:w="708"/>
        <w:gridCol w:w="709"/>
        <w:gridCol w:w="992"/>
        <w:gridCol w:w="851"/>
        <w:gridCol w:w="992"/>
      </w:tblGrid>
      <w:tr w:rsidR="00985C18" w:rsidRPr="00C7728C" w14:paraId="21AB798A" w14:textId="77777777" w:rsidTr="005F0F92">
        <w:trPr>
          <w:trHeight w:val="675"/>
        </w:trPr>
        <w:tc>
          <w:tcPr>
            <w:tcW w:w="2625" w:type="dxa"/>
            <w:shd w:val="clear" w:color="auto" w:fill="BDD6EE"/>
            <w:vAlign w:val="center"/>
            <w:hideMark/>
          </w:tcPr>
          <w:p w14:paraId="7B07A70C"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Overdue invoices by No. of overdue days</w:t>
            </w:r>
          </w:p>
        </w:tc>
        <w:tc>
          <w:tcPr>
            <w:tcW w:w="1594" w:type="dxa"/>
            <w:gridSpan w:val="2"/>
            <w:shd w:val="clear" w:color="auto" w:fill="BDD6EE"/>
            <w:noWrap/>
            <w:vAlign w:val="center"/>
            <w:hideMark/>
          </w:tcPr>
          <w:p w14:paraId="6FA07ADB"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0-30</w:t>
            </w:r>
          </w:p>
        </w:tc>
        <w:tc>
          <w:tcPr>
            <w:tcW w:w="1559" w:type="dxa"/>
            <w:gridSpan w:val="2"/>
            <w:shd w:val="clear" w:color="auto" w:fill="BDD6EE"/>
            <w:noWrap/>
            <w:vAlign w:val="center"/>
            <w:hideMark/>
          </w:tcPr>
          <w:p w14:paraId="7A961B5E"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31-60</w:t>
            </w:r>
          </w:p>
        </w:tc>
        <w:tc>
          <w:tcPr>
            <w:tcW w:w="1701" w:type="dxa"/>
            <w:gridSpan w:val="2"/>
            <w:shd w:val="clear" w:color="auto" w:fill="BDD6EE"/>
            <w:noWrap/>
            <w:vAlign w:val="center"/>
            <w:hideMark/>
          </w:tcPr>
          <w:p w14:paraId="6BA4D012"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61-90</w:t>
            </w:r>
          </w:p>
        </w:tc>
        <w:tc>
          <w:tcPr>
            <w:tcW w:w="1843" w:type="dxa"/>
            <w:gridSpan w:val="2"/>
            <w:shd w:val="clear" w:color="auto" w:fill="BDD6EE"/>
            <w:noWrap/>
            <w:vAlign w:val="center"/>
            <w:hideMark/>
          </w:tcPr>
          <w:p w14:paraId="2CCF242C"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&gt;90</w:t>
            </w:r>
          </w:p>
        </w:tc>
      </w:tr>
      <w:tr w:rsidR="00985C18" w:rsidRPr="00C7728C" w14:paraId="29677260" w14:textId="77777777" w:rsidTr="005F0F92">
        <w:trPr>
          <w:trHeight w:val="315"/>
        </w:trPr>
        <w:tc>
          <w:tcPr>
            <w:tcW w:w="2625" w:type="dxa"/>
            <w:shd w:val="clear" w:color="auto" w:fill="auto"/>
            <w:noWrap/>
            <w:hideMark/>
          </w:tcPr>
          <w:p w14:paraId="4A625689"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Category of the debtors</w:t>
            </w:r>
          </w:p>
        </w:tc>
        <w:tc>
          <w:tcPr>
            <w:tcW w:w="744" w:type="dxa"/>
            <w:shd w:val="clear" w:color="auto" w:fill="auto"/>
            <w:noWrap/>
            <w:hideMark/>
          </w:tcPr>
          <w:p w14:paraId="399E907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850" w:type="dxa"/>
            <w:shd w:val="clear" w:color="auto" w:fill="auto"/>
            <w:noWrap/>
            <w:hideMark/>
          </w:tcPr>
          <w:p w14:paraId="13194F7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4D0A7C7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708" w:type="dxa"/>
            <w:shd w:val="clear" w:color="auto" w:fill="auto"/>
            <w:noWrap/>
            <w:hideMark/>
          </w:tcPr>
          <w:p w14:paraId="2654F0B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709" w:type="dxa"/>
            <w:shd w:val="clear" w:color="auto" w:fill="auto"/>
            <w:noWrap/>
            <w:hideMark/>
          </w:tcPr>
          <w:p w14:paraId="23A2708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29C37D54"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4BABBF4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16D5F6BD"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r>
      <w:tr w:rsidR="00985C18" w:rsidRPr="00C7728C" w14:paraId="1D6393FF" w14:textId="77777777" w:rsidTr="005F0F92">
        <w:trPr>
          <w:trHeight w:val="315"/>
        </w:trPr>
        <w:tc>
          <w:tcPr>
            <w:tcW w:w="2625" w:type="dxa"/>
            <w:shd w:val="clear" w:color="auto" w:fill="auto"/>
            <w:noWrap/>
            <w:hideMark/>
          </w:tcPr>
          <w:p w14:paraId="009B8BD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SOE</w:t>
            </w:r>
          </w:p>
        </w:tc>
        <w:tc>
          <w:tcPr>
            <w:tcW w:w="744" w:type="dxa"/>
            <w:shd w:val="clear" w:color="auto" w:fill="auto"/>
            <w:noWrap/>
            <w:hideMark/>
          </w:tcPr>
          <w:p w14:paraId="6A4F9A94"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0AEA0ED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504707D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5004D1D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63F3264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21077B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CCC8B7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E0FC0C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42F6C1EC" w14:textId="77777777" w:rsidTr="005F0F92">
        <w:trPr>
          <w:trHeight w:val="315"/>
        </w:trPr>
        <w:tc>
          <w:tcPr>
            <w:tcW w:w="2625" w:type="dxa"/>
            <w:shd w:val="clear" w:color="auto" w:fill="auto"/>
            <w:noWrap/>
            <w:hideMark/>
          </w:tcPr>
          <w:p w14:paraId="1031613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Non-SOE</w:t>
            </w:r>
          </w:p>
        </w:tc>
        <w:tc>
          <w:tcPr>
            <w:tcW w:w="744" w:type="dxa"/>
            <w:shd w:val="clear" w:color="auto" w:fill="auto"/>
            <w:noWrap/>
            <w:hideMark/>
          </w:tcPr>
          <w:p w14:paraId="516B9B6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2835942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2A80D4C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2B6F12B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5F2D89B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109E54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23AE024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5993E45"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7E4F7B43" w14:textId="77777777" w:rsidTr="005F0F92">
        <w:trPr>
          <w:trHeight w:val="315"/>
        </w:trPr>
        <w:tc>
          <w:tcPr>
            <w:tcW w:w="2625" w:type="dxa"/>
            <w:shd w:val="clear" w:color="auto" w:fill="auto"/>
            <w:noWrap/>
            <w:hideMark/>
          </w:tcPr>
          <w:p w14:paraId="0F7A40F2"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Total</w:t>
            </w:r>
          </w:p>
        </w:tc>
        <w:tc>
          <w:tcPr>
            <w:tcW w:w="744" w:type="dxa"/>
            <w:shd w:val="clear" w:color="auto" w:fill="auto"/>
            <w:noWrap/>
            <w:hideMark/>
          </w:tcPr>
          <w:p w14:paraId="601A3EF5"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69EE1BF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6EB2A55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567E150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3DF9BBAF"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0A1F20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FCDEA8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9AA1E0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bl>
    <w:p w14:paraId="4A38AF6D"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SME segment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744"/>
        <w:gridCol w:w="850"/>
        <w:gridCol w:w="851"/>
        <w:gridCol w:w="708"/>
        <w:gridCol w:w="709"/>
        <w:gridCol w:w="992"/>
        <w:gridCol w:w="851"/>
        <w:gridCol w:w="992"/>
      </w:tblGrid>
      <w:tr w:rsidR="00985C18" w:rsidRPr="00C7728C" w14:paraId="3842CC44" w14:textId="77777777" w:rsidTr="005F0F92">
        <w:trPr>
          <w:trHeight w:val="675"/>
        </w:trPr>
        <w:tc>
          <w:tcPr>
            <w:tcW w:w="2625" w:type="dxa"/>
            <w:shd w:val="clear" w:color="auto" w:fill="BDD6EE"/>
            <w:vAlign w:val="center"/>
            <w:hideMark/>
          </w:tcPr>
          <w:p w14:paraId="7BAECCA0"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Overdue invoices by No. of overdue days</w:t>
            </w:r>
          </w:p>
        </w:tc>
        <w:tc>
          <w:tcPr>
            <w:tcW w:w="1594" w:type="dxa"/>
            <w:gridSpan w:val="2"/>
            <w:shd w:val="clear" w:color="auto" w:fill="BDD6EE"/>
            <w:noWrap/>
            <w:vAlign w:val="center"/>
            <w:hideMark/>
          </w:tcPr>
          <w:p w14:paraId="7BED02C5"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0-30</w:t>
            </w:r>
          </w:p>
        </w:tc>
        <w:tc>
          <w:tcPr>
            <w:tcW w:w="1559" w:type="dxa"/>
            <w:gridSpan w:val="2"/>
            <w:shd w:val="clear" w:color="auto" w:fill="BDD6EE"/>
            <w:noWrap/>
            <w:vAlign w:val="center"/>
            <w:hideMark/>
          </w:tcPr>
          <w:p w14:paraId="4E902817"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31-60</w:t>
            </w:r>
          </w:p>
        </w:tc>
        <w:tc>
          <w:tcPr>
            <w:tcW w:w="1701" w:type="dxa"/>
            <w:gridSpan w:val="2"/>
            <w:shd w:val="clear" w:color="auto" w:fill="BDD6EE"/>
            <w:noWrap/>
            <w:vAlign w:val="center"/>
            <w:hideMark/>
          </w:tcPr>
          <w:p w14:paraId="0B5EE32F"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61-90</w:t>
            </w:r>
          </w:p>
        </w:tc>
        <w:tc>
          <w:tcPr>
            <w:tcW w:w="1843" w:type="dxa"/>
            <w:gridSpan w:val="2"/>
            <w:shd w:val="clear" w:color="auto" w:fill="BDD6EE"/>
            <w:noWrap/>
            <w:vAlign w:val="center"/>
            <w:hideMark/>
          </w:tcPr>
          <w:p w14:paraId="523E39F8"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&gt;90</w:t>
            </w:r>
          </w:p>
        </w:tc>
      </w:tr>
      <w:tr w:rsidR="00985C18" w:rsidRPr="00C7728C" w14:paraId="278CAC22" w14:textId="77777777" w:rsidTr="005F0F92">
        <w:trPr>
          <w:trHeight w:val="315"/>
        </w:trPr>
        <w:tc>
          <w:tcPr>
            <w:tcW w:w="2625" w:type="dxa"/>
            <w:shd w:val="clear" w:color="auto" w:fill="auto"/>
            <w:noWrap/>
            <w:hideMark/>
          </w:tcPr>
          <w:p w14:paraId="75A31921"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SME segment</w:t>
            </w:r>
          </w:p>
        </w:tc>
        <w:tc>
          <w:tcPr>
            <w:tcW w:w="744" w:type="dxa"/>
            <w:shd w:val="clear" w:color="auto" w:fill="auto"/>
            <w:noWrap/>
            <w:hideMark/>
          </w:tcPr>
          <w:p w14:paraId="0D07EB5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xml:space="preserve"># </w:t>
            </w:r>
          </w:p>
        </w:tc>
        <w:tc>
          <w:tcPr>
            <w:tcW w:w="850" w:type="dxa"/>
            <w:shd w:val="clear" w:color="auto" w:fill="auto"/>
            <w:noWrap/>
            <w:hideMark/>
          </w:tcPr>
          <w:p w14:paraId="03DB64A9"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w:t>
            </w:r>
          </w:p>
        </w:tc>
        <w:tc>
          <w:tcPr>
            <w:tcW w:w="851" w:type="dxa"/>
            <w:shd w:val="clear" w:color="auto" w:fill="auto"/>
            <w:noWrap/>
            <w:hideMark/>
          </w:tcPr>
          <w:p w14:paraId="12B15FE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xml:space="preserve"># </w:t>
            </w:r>
          </w:p>
        </w:tc>
        <w:tc>
          <w:tcPr>
            <w:tcW w:w="708" w:type="dxa"/>
            <w:shd w:val="clear" w:color="auto" w:fill="auto"/>
            <w:noWrap/>
            <w:hideMark/>
          </w:tcPr>
          <w:p w14:paraId="39B8860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w:t>
            </w:r>
          </w:p>
        </w:tc>
        <w:tc>
          <w:tcPr>
            <w:tcW w:w="709" w:type="dxa"/>
            <w:shd w:val="clear" w:color="auto" w:fill="auto"/>
            <w:noWrap/>
            <w:hideMark/>
          </w:tcPr>
          <w:p w14:paraId="76FA3FA3"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xml:space="preserve"># </w:t>
            </w:r>
          </w:p>
        </w:tc>
        <w:tc>
          <w:tcPr>
            <w:tcW w:w="992" w:type="dxa"/>
            <w:shd w:val="clear" w:color="auto" w:fill="auto"/>
            <w:noWrap/>
            <w:hideMark/>
          </w:tcPr>
          <w:p w14:paraId="7968378A"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w:t>
            </w:r>
          </w:p>
        </w:tc>
        <w:tc>
          <w:tcPr>
            <w:tcW w:w="851" w:type="dxa"/>
            <w:shd w:val="clear" w:color="auto" w:fill="auto"/>
            <w:noWrap/>
            <w:hideMark/>
          </w:tcPr>
          <w:p w14:paraId="2E27958E"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xml:space="preserve"># </w:t>
            </w:r>
          </w:p>
        </w:tc>
        <w:tc>
          <w:tcPr>
            <w:tcW w:w="992" w:type="dxa"/>
            <w:shd w:val="clear" w:color="auto" w:fill="auto"/>
            <w:noWrap/>
            <w:hideMark/>
          </w:tcPr>
          <w:p w14:paraId="3FA13C2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w:t>
            </w:r>
          </w:p>
        </w:tc>
      </w:tr>
      <w:tr w:rsidR="00985C18" w:rsidRPr="00C7728C" w14:paraId="3AA70574" w14:textId="77777777" w:rsidTr="005F0F92">
        <w:trPr>
          <w:trHeight w:val="315"/>
        </w:trPr>
        <w:tc>
          <w:tcPr>
            <w:tcW w:w="2625" w:type="dxa"/>
            <w:shd w:val="clear" w:color="auto" w:fill="auto"/>
            <w:noWrap/>
            <w:hideMark/>
          </w:tcPr>
          <w:p w14:paraId="5AB46EA4" w14:textId="77777777" w:rsidR="00985C18" w:rsidRPr="00720A77" w:rsidRDefault="00985C18" w:rsidP="005F0F92">
            <w:pPr>
              <w:jc w:val="center"/>
              <w:rPr>
                <w:rFonts w:ascii="Calibri" w:hAnsi="Calibri"/>
                <w:b/>
                <w:bCs w:val="0"/>
                <w:kern w:val="2"/>
                <w:sz w:val="22"/>
                <w:szCs w:val="22"/>
              </w:rPr>
            </w:pPr>
            <w:r w:rsidRPr="00720A77">
              <w:rPr>
                <w:rFonts w:ascii="Calibri" w:hAnsi="Calibri"/>
                <w:b/>
                <w:bCs w:val="0"/>
                <w:kern w:val="2"/>
                <w:sz w:val="22"/>
                <w:szCs w:val="22"/>
              </w:rPr>
              <w:t>Upper SME</w:t>
            </w:r>
          </w:p>
        </w:tc>
        <w:tc>
          <w:tcPr>
            <w:tcW w:w="744" w:type="dxa"/>
            <w:shd w:val="clear" w:color="auto" w:fill="auto"/>
            <w:noWrap/>
            <w:hideMark/>
          </w:tcPr>
          <w:p w14:paraId="57055EB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0" w:type="dxa"/>
            <w:shd w:val="clear" w:color="auto" w:fill="auto"/>
            <w:noWrap/>
            <w:hideMark/>
          </w:tcPr>
          <w:p w14:paraId="040EB9B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43F68BC6"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8" w:type="dxa"/>
            <w:shd w:val="clear" w:color="auto" w:fill="auto"/>
            <w:noWrap/>
            <w:hideMark/>
          </w:tcPr>
          <w:p w14:paraId="645D07EA"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9" w:type="dxa"/>
            <w:shd w:val="clear" w:color="auto" w:fill="auto"/>
            <w:noWrap/>
            <w:hideMark/>
          </w:tcPr>
          <w:p w14:paraId="600585CE"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4EEB1BF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2C9C63F7"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06B3CC08"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r>
      <w:tr w:rsidR="00985C18" w:rsidRPr="00C7728C" w14:paraId="387063A7" w14:textId="77777777" w:rsidTr="005F0F92">
        <w:trPr>
          <w:trHeight w:val="315"/>
        </w:trPr>
        <w:tc>
          <w:tcPr>
            <w:tcW w:w="2625" w:type="dxa"/>
            <w:shd w:val="clear" w:color="auto" w:fill="auto"/>
            <w:noWrap/>
            <w:hideMark/>
          </w:tcPr>
          <w:p w14:paraId="348915F9" w14:textId="77777777" w:rsidR="00985C18" w:rsidRPr="00720A77" w:rsidRDefault="00985C18" w:rsidP="005F0F92">
            <w:pPr>
              <w:jc w:val="center"/>
              <w:rPr>
                <w:rFonts w:ascii="Calibri" w:hAnsi="Calibri"/>
                <w:b/>
                <w:bCs w:val="0"/>
                <w:kern w:val="2"/>
                <w:sz w:val="22"/>
                <w:szCs w:val="22"/>
              </w:rPr>
            </w:pPr>
            <w:r w:rsidRPr="00720A77">
              <w:rPr>
                <w:rFonts w:ascii="Calibri" w:hAnsi="Calibri"/>
                <w:b/>
                <w:bCs w:val="0"/>
                <w:kern w:val="2"/>
                <w:sz w:val="22"/>
                <w:szCs w:val="22"/>
              </w:rPr>
              <w:t>SME</w:t>
            </w:r>
          </w:p>
        </w:tc>
        <w:tc>
          <w:tcPr>
            <w:tcW w:w="744" w:type="dxa"/>
            <w:shd w:val="clear" w:color="auto" w:fill="auto"/>
            <w:noWrap/>
            <w:hideMark/>
          </w:tcPr>
          <w:p w14:paraId="0A1CBB57"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0" w:type="dxa"/>
            <w:shd w:val="clear" w:color="auto" w:fill="auto"/>
            <w:noWrap/>
            <w:hideMark/>
          </w:tcPr>
          <w:p w14:paraId="0B4BAFD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71A52CD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8" w:type="dxa"/>
            <w:shd w:val="clear" w:color="auto" w:fill="auto"/>
            <w:noWrap/>
            <w:hideMark/>
          </w:tcPr>
          <w:p w14:paraId="68B5D8E5"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9" w:type="dxa"/>
            <w:shd w:val="clear" w:color="auto" w:fill="auto"/>
            <w:noWrap/>
            <w:hideMark/>
          </w:tcPr>
          <w:p w14:paraId="234EAA3A"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1BE52F2A"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424F2BA9"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724ABE38"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r>
      <w:tr w:rsidR="00985C18" w:rsidRPr="00C7728C" w14:paraId="0AB01C10" w14:textId="77777777" w:rsidTr="005F0F92">
        <w:trPr>
          <w:trHeight w:val="315"/>
        </w:trPr>
        <w:tc>
          <w:tcPr>
            <w:tcW w:w="2625" w:type="dxa"/>
            <w:shd w:val="clear" w:color="auto" w:fill="auto"/>
            <w:noWrap/>
          </w:tcPr>
          <w:p w14:paraId="4AABDA81" w14:textId="77777777" w:rsidR="00985C18" w:rsidRPr="00720A77" w:rsidRDefault="00985C18" w:rsidP="005F0F92">
            <w:pPr>
              <w:jc w:val="center"/>
              <w:rPr>
                <w:rFonts w:ascii="Calibri" w:hAnsi="Calibri"/>
                <w:b/>
                <w:bCs w:val="0"/>
                <w:kern w:val="2"/>
                <w:sz w:val="22"/>
                <w:szCs w:val="22"/>
              </w:rPr>
            </w:pPr>
            <w:r w:rsidRPr="00720A77">
              <w:rPr>
                <w:rFonts w:ascii="Calibri" w:hAnsi="Calibri"/>
                <w:b/>
                <w:bCs w:val="0"/>
                <w:kern w:val="2"/>
                <w:sz w:val="22"/>
                <w:szCs w:val="22"/>
              </w:rPr>
              <w:t>MSME</w:t>
            </w:r>
          </w:p>
        </w:tc>
        <w:tc>
          <w:tcPr>
            <w:tcW w:w="744" w:type="dxa"/>
            <w:shd w:val="clear" w:color="auto" w:fill="auto"/>
            <w:noWrap/>
            <w:hideMark/>
          </w:tcPr>
          <w:p w14:paraId="3DEA62BA"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0" w:type="dxa"/>
            <w:shd w:val="clear" w:color="auto" w:fill="auto"/>
            <w:noWrap/>
            <w:hideMark/>
          </w:tcPr>
          <w:p w14:paraId="63DA479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47F88940"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8" w:type="dxa"/>
            <w:shd w:val="clear" w:color="auto" w:fill="auto"/>
            <w:noWrap/>
            <w:hideMark/>
          </w:tcPr>
          <w:p w14:paraId="24B63498"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709" w:type="dxa"/>
            <w:shd w:val="clear" w:color="auto" w:fill="auto"/>
            <w:noWrap/>
            <w:hideMark/>
          </w:tcPr>
          <w:p w14:paraId="7D0C649C"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5F7CBA1E"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851" w:type="dxa"/>
            <w:shd w:val="clear" w:color="auto" w:fill="auto"/>
            <w:noWrap/>
            <w:hideMark/>
          </w:tcPr>
          <w:p w14:paraId="4EFCFE12"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c>
          <w:tcPr>
            <w:tcW w:w="992" w:type="dxa"/>
            <w:shd w:val="clear" w:color="auto" w:fill="auto"/>
            <w:noWrap/>
            <w:hideMark/>
          </w:tcPr>
          <w:p w14:paraId="5AABC4F7" w14:textId="77777777" w:rsidR="00985C18" w:rsidRPr="00720A77" w:rsidRDefault="00985C18" w:rsidP="005F0F92">
            <w:pPr>
              <w:ind w:left="67"/>
              <w:jc w:val="center"/>
              <w:rPr>
                <w:rFonts w:ascii="Calibri" w:hAnsi="Calibri"/>
                <w:b/>
                <w:bCs w:val="0"/>
                <w:kern w:val="2"/>
                <w:sz w:val="22"/>
                <w:szCs w:val="22"/>
              </w:rPr>
            </w:pPr>
            <w:r w:rsidRPr="00720A77">
              <w:rPr>
                <w:rFonts w:ascii="Calibri" w:hAnsi="Calibri"/>
                <w:b/>
                <w:bCs w:val="0"/>
                <w:kern w:val="2"/>
                <w:sz w:val="22"/>
                <w:szCs w:val="22"/>
              </w:rPr>
              <w:t> </w:t>
            </w:r>
          </w:p>
        </w:tc>
      </w:tr>
      <w:tr w:rsidR="00985C18" w:rsidRPr="00C7728C" w14:paraId="298E7152" w14:textId="77777777" w:rsidTr="005F0F92">
        <w:trPr>
          <w:trHeight w:val="315"/>
        </w:trPr>
        <w:tc>
          <w:tcPr>
            <w:tcW w:w="2625" w:type="dxa"/>
            <w:shd w:val="clear" w:color="auto" w:fill="auto"/>
            <w:noWrap/>
          </w:tcPr>
          <w:p w14:paraId="21314D9C"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Total</w:t>
            </w:r>
          </w:p>
        </w:tc>
        <w:tc>
          <w:tcPr>
            <w:tcW w:w="744" w:type="dxa"/>
            <w:shd w:val="clear" w:color="auto" w:fill="auto"/>
            <w:noWrap/>
          </w:tcPr>
          <w:p w14:paraId="7B7B0B32" w14:textId="77777777" w:rsidR="00985C18" w:rsidRPr="00720A77" w:rsidRDefault="00985C18" w:rsidP="005F0F92">
            <w:pPr>
              <w:ind w:left="67"/>
              <w:jc w:val="center"/>
              <w:rPr>
                <w:rFonts w:ascii="Calibri" w:hAnsi="Calibri"/>
                <w:b/>
                <w:bCs w:val="0"/>
                <w:kern w:val="2"/>
                <w:sz w:val="22"/>
                <w:szCs w:val="22"/>
              </w:rPr>
            </w:pPr>
          </w:p>
        </w:tc>
        <w:tc>
          <w:tcPr>
            <w:tcW w:w="850" w:type="dxa"/>
            <w:shd w:val="clear" w:color="auto" w:fill="auto"/>
            <w:noWrap/>
          </w:tcPr>
          <w:p w14:paraId="3A697FD7" w14:textId="77777777" w:rsidR="00985C18" w:rsidRPr="00720A77" w:rsidRDefault="00985C18" w:rsidP="005F0F92">
            <w:pPr>
              <w:ind w:left="67"/>
              <w:jc w:val="center"/>
              <w:rPr>
                <w:rFonts w:ascii="Calibri" w:hAnsi="Calibri"/>
                <w:b/>
                <w:bCs w:val="0"/>
                <w:kern w:val="2"/>
                <w:sz w:val="22"/>
                <w:szCs w:val="22"/>
              </w:rPr>
            </w:pPr>
          </w:p>
        </w:tc>
        <w:tc>
          <w:tcPr>
            <w:tcW w:w="851" w:type="dxa"/>
            <w:shd w:val="clear" w:color="auto" w:fill="auto"/>
            <w:noWrap/>
          </w:tcPr>
          <w:p w14:paraId="7C5A2C8D" w14:textId="77777777" w:rsidR="00985C18" w:rsidRPr="00720A77" w:rsidRDefault="00985C18" w:rsidP="005F0F92">
            <w:pPr>
              <w:ind w:left="67"/>
              <w:jc w:val="center"/>
              <w:rPr>
                <w:rFonts w:ascii="Calibri" w:hAnsi="Calibri"/>
                <w:b/>
                <w:bCs w:val="0"/>
                <w:kern w:val="2"/>
                <w:sz w:val="22"/>
                <w:szCs w:val="22"/>
              </w:rPr>
            </w:pPr>
          </w:p>
        </w:tc>
        <w:tc>
          <w:tcPr>
            <w:tcW w:w="708" w:type="dxa"/>
            <w:shd w:val="clear" w:color="auto" w:fill="auto"/>
            <w:noWrap/>
          </w:tcPr>
          <w:p w14:paraId="2A6C0812" w14:textId="77777777" w:rsidR="00985C18" w:rsidRPr="00720A77" w:rsidRDefault="00985C18" w:rsidP="005F0F92">
            <w:pPr>
              <w:ind w:left="67"/>
              <w:jc w:val="center"/>
              <w:rPr>
                <w:rFonts w:ascii="Calibri" w:hAnsi="Calibri"/>
                <w:b/>
                <w:bCs w:val="0"/>
                <w:kern w:val="2"/>
                <w:sz w:val="22"/>
                <w:szCs w:val="22"/>
              </w:rPr>
            </w:pPr>
          </w:p>
        </w:tc>
        <w:tc>
          <w:tcPr>
            <w:tcW w:w="709" w:type="dxa"/>
            <w:shd w:val="clear" w:color="auto" w:fill="auto"/>
            <w:noWrap/>
          </w:tcPr>
          <w:p w14:paraId="0D7E7548" w14:textId="77777777" w:rsidR="00985C18" w:rsidRPr="00720A77" w:rsidRDefault="00985C18" w:rsidP="005F0F92">
            <w:pPr>
              <w:ind w:left="67"/>
              <w:jc w:val="center"/>
              <w:rPr>
                <w:rFonts w:ascii="Calibri" w:hAnsi="Calibri"/>
                <w:b/>
                <w:bCs w:val="0"/>
                <w:kern w:val="2"/>
                <w:sz w:val="22"/>
                <w:szCs w:val="22"/>
              </w:rPr>
            </w:pPr>
          </w:p>
        </w:tc>
        <w:tc>
          <w:tcPr>
            <w:tcW w:w="992" w:type="dxa"/>
            <w:shd w:val="clear" w:color="auto" w:fill="auto"/>
            <w:noWrap/>
          </w:tcPr>
          <w:p w14:paraId="4765FD5C" w14:textId="77777777" w:rsidR="00985C18" w:rsidRPr="00720A77" w:rsidRDefault="00985C18" w:rsidP="005F0F92">
            <w:pPr>
              <w:ind w:left="67"/>
              <w:jc w:val="center"/>
              <w:rPr>
                <w:rFonts w:ascii="Calibri" w:hAnsi="Calibri"/>
                <w:b/>
                <w:bCs w:val="0"/>
                <w:kern w:val="2"/>
                <w:sz w:val="22"/>
                <w:szCs w:val="22"/>
              </w:rPr>
            </w:pPr>
          </w:p>
        </w:tc>
        <w:tc>
          <w:tcPr>
            <w:tcW w:w="851" w:type="dxa"/>
            <w:shd w:val="clear" w:color="auto" w:fill="auto"/>
            <w:noWrap/>
          </w:tcPr>
          <w:p w14:paraId="2EB580B9" w14:textId="77777777" w:rsidR="00985C18" w:rsidRPr="00720A77" w:rsidRDefault="00985C18" w:rsidP="005F0F92">
            <w:pPr>
              <w:ind w:left="67"/>
              <w:jc w:val="center"/>
              <w:rPr>
                <w:rFonts w:ascii="Calibri" w:hAnsi="Calibri"/>
                <w:b/>
                <w:bCs w:val="0"/>
                <w:kern w:val="2"/>
                <w:sz w:val="22"/>
                <w:szCs w:val="22"/>
              </w:rPr>
            </w:pPr>
          </w:p>
        </w:tc>
        <w:tc>
          <w:tcPr>
            <w:tcW w:w="992" w:type="dxa"/>
            <w:shd w:val="clear" w:color="auto" w:fill="auto"/>
            <w:noWrap/>
          </w:tcPr>
          <w:p w14:paraId="04180BEF" w14:textId="77777777" w:rsidR="00985C18" w:rsidRPr="00720A77" w:rsidRDefault="00985C18" w:rsidP="005F0F92">
            <w:pPr>
              <w:ind w:left="67"/>
              <w:jc w:val="center"/>
              <w:rPr>
                <w:rFonts w:ascii="Calibri" w:hAnsi="Calibri"/>
                <w:b/>
                <w:bCs w:val="0"/>
                <w:kern w:val="2"/>
                <w:sz w:val="22"/>
                <w:szCs w:val="22"/>
              </w:rPr>
            </w:pPr>
          </w:p>
        </w:tc>
      </w:tr>
    </w:tbl>
    <w:p w14:paraId="589E11AE"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Definition of SME segment</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5"/>
        <w:gridCol w:w="6077"/>
      </w:tblGrid>
      <w:tr w:rsidR="00985C18" w:rsidRPr="00C7728C" w14:paraId="75D79300" w14:textId="77777777" w:rsidTr="005F0F92">
        <w:trPr>
          <w:trHeight w:val="315"/>
        </w:trPr>
        <w:tc>
          <w:tcPr>
            <w:tcW w:w="3245" w:type="dxa"/>
            <w:shd w:val="clear" w:color="auto" w:fill="BDD6EE"/>
            <w:noWrap/>
            <w:hideMark/>
          </w:tcPr>
          <w:p w14:paraId="43193792" w14:textId="77777777" w:rsidR="00985C18" w:rsidRPr="00C7728C" w:rsidRDefault="00985C18" w:rsidP="005F0F92">
            <w:pPr>
              <w:rPr>
                <w:rFonts w:ascii="Calibri" w:hAnsi="Calibri"/>
                <w:b/>
                <w:kern w:val="2"/>
                <w:sz w:val="22"/>
                <w:szCs w:val="22"/>
              </w:rPr>
            </w:pPr>
            <w:r w:rsidRPr="00C7728C">
              <w:rPr>
                <w:rFonts w:ascii="Calibri" w:hAnsi="Calibri"/>
                <w:b/>
                <w:kern w:val="2"/>
                <w:sz w:val="22"/>
                <w:szCs w:val="22"/>
              </w:rPr>
              <w:t>Segment</w:t>
            </w:r>
          </w:p>
        </w:tc>
        <w:tc>
          <w:tcPr>
            <w:tcW w:w="6077" w:type="dxa"/>
            <w:shd w:val="clear" w:color="auto" w:fill="BDD6EE"/>
            <w:noWrap/>
            <w:hideMark/>
          </w:tcPr>
          <w:p w14:paraId="3975C371" w14:textId="77777777" w:rsidR="00985C18" w:rsidRPr="00C7728C" w:rsidRDefault="00985C18" w:rsidP="005F0F92">
            <w:pPr>
              <w:rPr>
                <w:rFonts w:ascii="Calibri" w:hAnsi="Calibri"/>
                <w:b/>
                <w:kern w:val="2"/>
                <w:sz w:val="22"/>
                <w:szCs w:val="22"/>
              </w:rPr>
            </w:pPr>
            <w:r w:rsidRPr="00C7728C">
              <w:rPr>
                <w:rFonts w:ascii="Calibri" w:hAnsi="Calibri"/>
                <w:b/>
                <w:kern w:val="2"/>
                <w:sz w:val="22"/>
                <w:szCs w:val="22"/>
              </w:rPr>
              <w:t>Description</w:t>
            </w:r>
          </w:p>
        </w:tc>
      </w:tr>
      <w:tr w:rsidR="00985C18" w:rsidRPr="00C7728C" w14:paraId="59F957EB" w14:textId="77777777" w:rsidTr="005F0F92">
        <w:trPr>
          <w:trHeight w:val="315"/>
        </w:trPr>
        <w:tc>
          <w:tcPr>
            <w:tcW w:w="3245" w:type="dxa"/>
            <w:shd w:val="clear" w:color="auto" w:fill="auto"/>
            <w:noWrap/>
          </w:tcPr>
          <w:p w14:paraId="6A2F55BE"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Upper SME</w:t>
            </w:r>
          </w:p>
        </w:tc>
        <w:tc>
          <w:tcPr>
            <w:tcW w:w="6077" w:type="dxa"/>
            <w:shd w:val="clear" w:color="auto" w:fill="auto"/>
            <w:noWrap/>
          </w:tcPr>
          <w:p w14:paraId="34F945D9"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N/a</w:t>
            </w:r>
          </w:p>
        </w:tc>
      </w:tr>
      <w:tr w:rsidR="00985C18" w:rsidRPr="00C7728C" w14:paraId="7C8F79AE" w14:textId="77777777" w:rsidTr="005F0F92">
        <w:trPr>
          <w:trHeight w:val="315"/>
        </w:trPr>
        <w:tc>
          <w:tcPr>
            <w:tcW w:w="3245" w:type="dxa"/>
            <w:shd w:val="clear" w:color="auto" w:fill="auto"/>
            <w:noWrap/>
          </w:tcPr>
          <w:p w14:paraId="4DAEB42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SME</w:t>
            </w:r>
          </w:p>
        </w:tc>
        <w:tc>
          <w:tcPr>
            <w:tcW w:w="6077" w:type="dxa"/>
            <w:shd w:val="clear" w:color="auto" w:fill="auto"/>
            <w:noWrap/>
          </w:tcPr>
          <w:p w14:paraId="4242179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N/a</w:t>
            </w:r>
          </w:p>
        </w:tc>
      </w:tr>
      <w:tr w:rsidR="00985C18" w:rsidRPr="00C7728C" w14:paraId="4B9A7ED2" w14:textId="77777777" w:rsidTr="005F0F92">
        <w:trPr>
          <w:trHeight w:val="315"/>
        </w:trPr>
        <w:tc>
          <w:tcPr>
            <w:tcW w:w="3245" w:type="dxa"/>
            <w:shd w:val="clear" w:color="auto" w:fill="auto"/>
            <w:noWrap/>
          </w:tcPr>
          <w:p w14:paraId="273BFE2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MSME</w:t>
            </w:r>
          </w:p>
        </w:tc>
        <w:tc>
          <w:tcPr>
            <w:tcW w:w="6077" w:type="dxa"/>
            <w:shd w:val="clear" w:color="auto" w:fill="auto"/>
            <w:noWrap/>
          </w:tcPr>
          <w:p w14:paraId="4391CE0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N/a</w:t>
            </w:r>
          </w:p>
        </w:tc>
      </w:tr>
    </w:tbl>
    <w:p w14:paraId="01001DAD"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Seller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861"/>
        <w:gridCol w:w="733"/>
        <w:gridCol w:w="851"/>
        <w:gridCol w:w="708"/>
        <w:gridCol w:w="709"/>
        <w:gridCol w:w="992"/>
        <w:gridCol w:w="851"/>
        <w:gridCol w:w="992"/>
      </w:tblGrid>
      <w:tr w:rsidR="00985C18" w:rsidRPr="00C7728C" w14:paraId="40C94E54" w14:textId="77777777" w:rsidTr="005F0F92">
        <w:trPr>
          <w:trHeight w:val="675"/>
        </w:trPr>
        <w:tc>
          <w:tcPr>
            <w:tcW w:w="2625" w:type="dxa"/>
            <w:shd w:val="clear" w:color="auto" w:fill="BDD6EE"/>
            <w:vAlign w:val="center"/>
            <w:hideMark/>
          </w:tcPr>
          <w:p w14:paraId="7C7F3216"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Overdue invoices by No. of overdue days</w:t>
            </w:r>
          </w:p>
        </w:tc>
        <w:tc>
          <w:tcPr>
            <w:tcW w:w="1594" w:type="dxa"/>
            <w:gridSpan w:val="2"/>
            <w:shd w:val="clear" w:color="auto" w:fill="BDD6EE"/>
            <w:noWrap/>
            <w:vAlign w:val="center"/>
            <w:hideMark/>
          </w:tcPr>
          <w:p w14:paraId="36B177B2"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0-30</w:t>
            </w:r>
          </w:p>
        </w:tc>
        <w:tc>
          <w:tcPr>
            <w:tcW w:w="1559" w:type="dxa"/>
            <w:gridSpan w:val="2"/>
            <w:shd w:val="clear" w:color="auto" w:fill="BDD6EE"/>
            <w:noWrap/>
            <w:vAlign w:val="center"/>
            <w:hideMark/>
          </w:tcPr>
          <w:p w14:paraId="5149B6DD"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31-60</w:t>
            </w:r>
          </w:p>
        </w:tc>
        <w:tc>
          <w:tcPr>
            <w:tcW w:w="1701" w:type="dxa"/>
            <w:gridSpan w:val="2"/>
            <w:shd w:val="clear" w:color="auto" w:fill="BDD6EE"/>
            <w:noWrap/>
            <w:vAlign w:val="center"/>
            <w:hideMark/>
          </w:tcPr>
          <w:p w14:paraId="13F915E7"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61-90</w:t>
            </w:r>
          </w:p>
        </w:tc>
        <w:tc>
          <w:tcPr>
            <w:tcW w:w="1843" w:type="dxa"/>
            <w:gridSpan w:val="2"/>
            <w:shd w:val="clear" w:color="auto" w:fill="BDD6EE"/>
            <w:noWrap/>
            <w:vAlign w:val="center"/>
            <w:hideMark/>
          </w:tcPr>
          <w:p w14:paraId="55C9FBAF"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&gt;90</w:t>
            </w:r>
          </w:p>
        </w:tc>
      </w:tr>
      <w:tr w:rsidR="00985C18" w:rsidRPr="00C7728C" w14:paraId="7554D82D" w14:textId="77777777" w:rsidTr="005F0F92">
        <w:trPr>
          <w:trHeight w:val="315"/>
        </w:trPr>
        <w:tc>
          <w:tcPr>
            <w:tcW w:w="2625" w:type="dxa"/>
            <w:shd w:val="clear" w:color="auto" w:fill="auto"/>
            <w:noWrap/>
            <w:hideMark/>
          </w:tcPr>
          <w:p w14:paraId="05CEB99F"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Seller rating</w:t>
            </w:r>
          </w:p>
        </w:tc>
        <w:tc>
          <w:tcPr>
            <w:tcW w:w="861" w:type="dxa"/>
            <w:shd w:val="clear" w:color="auto" w:fill="auto"/>
            <w:noWrap/>
            <w:hideMark/>
          </w:tcPr>
          <w:p w14:paraId="66B3B8B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733" w:type="dxa"/>
            <w:shd w:val="clear" w:color="auto" w:fill="auto"/>
            <w:noWrap/>
            <w:hideMark/>
          </w:tcPr>
          <w:p w14:paraId="17C227EA"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0E81F0E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708" w:type="dxa"/>
            <w:shd w:val="clear" w:color="auto" w:fill="auto"/>
            <w:noWrap/>
            <w:hideMark/>
          </w:tcPr>
          <w:p w14:paraId="2A03D74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709" w:type="dxa"/>
            <w:shd w:val="clear" w:color="auto" w:fill="auto"/>
            <w:noWrap/>
            <w:hideMark/>
          </w:tcPr>
          <w:p w14:paraId="7065FD2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13ADBCE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0B33B30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596791E5"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r>
      <w:tr w:rsidR="00985C18" w:rsidRPr="00C7728C" w14:paraId="50A63021" w14:textId="77777777" w:rsidTr="005F0F92">
        <w:trPr>
          <w:trHeight w:val="315"/>
        </w:trPr>
        <w:tc>
          <w:tcPr>
            <w:tcW w:w="2625" w:type="dxa"/>
            <w:shd w:val="clear" w:color="auto" w:fill="auto"/>
            <w:noWrap/>
            <w:hideMark/>
          </w:tcPr>
          <w:p w14:paraId="52F63C5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High</w:t>
            </w:r>
          </w:p>
        </w:tc>
        <w:tc>
          <w:tcPr>
            <w:tcW w:w="861" w:type="dxa"/>
            <w:shd w:val="clear" w:color="auto" w:fill="auto"/>
            <w:noWrap/>
            <w:hideMark/>
          </w:tcPr>
          <w:p w14:paraId="4B74E6F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5ECC542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5FC593F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39CA5A3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22F4215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AAFB7E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122F2D0E"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6E0298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0EB649E3" w14:textId="77777777" w:rsidTr="005F0F92">
        <w:trPr>
          <w:trHeight w:val="315"/>
        </w:trPr>
        <w:tc>
          <w:tcPr>
            <w:tcW w:w="2625" w:type="dxa"/>
            <w:shd w:val="clear" w:color="auto" w:fill="auto"/>
            <w:noWrap/>
            <w:hideMark/>
          </w:tcPr>
          <w:p w14:paraId="1291472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Medium</w:t>
            </w:r>
          </w:p>
        </w:tc>
        <w:tc>
          <w:tcPr>
            <w:tcW w:w="861" w:type="dxa"/>
            <w:shd w:val="clear" w:color="auto" w:fill="auto"/>
            <w:noWrap/>
            <w:hideMark/>
          </w:tcPr>
          <w:p w14:paraId="6A63122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75BC7FD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5B80555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65577B9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682C5F0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945E12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58DBD16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3FCA79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79AAC347" w14:textId="77777777" w:rsidTr="005F0F92">
        <w:trPr>
          <w:trHeight w:val="315"/>
        </w:trPr>
        <w:tc>
          <w:tcPr>
            <w:tcW w:w="2625" w:type="dxa"/>
            <w:shd w:val="clear" w:color="auto" w:fill="auto"/>
            <w:noWrap/>
          </w:tcPr>
          <w:p w14:paraId="023D50E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Low</w:t>
            </w:r>
          </w:p>
        </w:tc>
        <w:tc>
          <w:tcPr>
            <w:tcW w:w="861" w:type="dxa"/>
            <w:shd w:val="clear" w:color="auto" w:fill="auto"/>
            <w:noWrap/>
          </w:tcPr>
          <w:p w14:paraId="055458D3" w14:textId="77777777" w:rsidR="00985C18" w:rsidRPr="00C7728C" w:rsidRDefault="00985C18" w:rsidP="005F0F92">
            <w:pPr>
              <w:ind w:left="67"/>
              <w:rPr>
                <w:rFonts w:ascii="Calibri" w:hAnsi="Calibri"/>
                <w:kern w:val="2"/>
                <w:sz w:val="22"/>
                <w:szCs w:val="22"/>
              </w:rPr>
            </w:pPr>
          </w:p>
        </w:tc>
        <w:tc>
          <w:tcPr>
            <w:tcW w:w="733" w:type="dxa"/>
            <w:shd w:val="clear" w:color="auto" w:fill="auto"/>
            <w:noWrap/>
          </w:tcPr>
          <w:p w14:paraId="0FE05A05" w14:textId="77777777" w:rsidR="00985C18" w:rsidRPr="00C7728C" w:rsidRDefault="00985C18" w:rsidP="005F0F92">
            <w:pPr>
              <w:ind w:left="67"/>
              <w:rPr>
                <w:rFonts w:ascii="Calibri" w:hAnsi="Calibri"/>
                <w:kern w:val="2"/>
                <w:sz w:val="22"/>
                <w:szCs w:val="22"/>
              </w:rPr>
            </w:pPr>
          </w:p>
        </w:tc>
        <w:tc>
          <w:tcPr>
            <w:tcW w:w="851" w:type="dxa"/>
            <w:shd w:val="clear" w:color="auto" w:fill="auto"/>
            <w:noWrap/>
          </w:tcPr>
          <w:p w14:paraId="2CEA213D" w14:textId="77777777" w:rsidR="00985C18" w:rsidRPr="00C7728C" w:rsidRDefault="00985C18" w:rsidP="005F0F92">
            <w:pPr>
              <w:ind w:left="67"/>
              <w:rPr>
                <w:rFonts w:ascii="Calibri" w:hAnsi="Calibri"/>
                <w:kern w:val="2"/>
                <w:sz w:val="22"/>
                <w:szCs w:val="22"/>
              </w:rPr>
            </w:pPr>
          </w:p>
        </w:tc>
        <w:tc>
          <w:tcPr>
            <w:tcW w:w="708" w:type="dxa"/>
            <w:shd w:val="clear" w:color="auto" w:fill="auto"/>
            <w:noWrap/>
          </w:tcPr>
          <w:p w14:paraId="2D09EAEE" w14:textId="77777777" w:rsidR="00985C18" w:rsidRPr="00C7728C" w:rsidRDefault="00985C18" w:rsidP="005F0F92">
            <w:pPr>
              <w:ind w:left="67"/>
              <w:rPr>
                <w:rFonts w:ascii="Calibri" w:hAnsi="Calibri"/>
                <w:kern w:val="2"/>
                <w:sz w:val="22"/>
                <w:szCs w:val="22"/>
              </w:rPr>
            </w:pPr>
          </w:p>
        </w:tc>
        <w:tc>
          <w:tcPr>
            <w:tcW w:w="709" w:type="dxa"/>
            <w:shd w:val="clear" w:color="auto" w:fill="auto"/>
            <w:noWrap/>
          </w:tcPr>
          <w:p w14:paraId="70866C69" w14:textId="77777777" w:rsidR="00985C18" w:rsidRPr="00C7728C" w:rsidRDefault="00985C18" w:rsidP="005F0F92">
            <w:pPr>
              <w:ind w:left="67"/>
              <w:rPr>
                <w:rFonts w:ascii="Calibri" w:hAnsi="Calibri"/>
                <w:kern w:val="2"/>
                <w:sz w:val="22"/>
                <w:szCs w:val="22"/>
              </w:rPr>
            </w:pPr>
          </w:p>
        </w:tc>
        <w:tc>
          <w:tcPr>
            <w:tcW w:w="992" w:type="dxa"/>
            <w:shd w:val="clear" w:color="auto" w:fill="auto"/>
            <w:noWrap/>
          </w:tcPr>
          <w:p w14:paraId="6FF9E653" w14:textId="77777777" w:rsidR="00985C18" w:rsidRPr="00C7728C" w:rsidRDefault="00985C18" w:rsidP="005F0F92">
            <w:pPr>
              <w:ind w:left="67"/>
              <w:rPr>
                <w:rFonts w:ascii="Calibri" w:hAnsi="Calibri"/>
                <w:kern w:val="2"/>
                <w:sz w:val="22"/>
                <w:szCs w:val="22"/>
              </w:rPr>
            </w:pPr>
          </w:p>
        </w:tc>
        <w:tc>
          <w:tcPr>
            <w:tcW w:w="851" w:type="dxa"/>
            <w:shd w:val="clear" w:color="auto" w:fill="auto"/>
            <w:noWrap/>
          </w:tcPr>
          <w:p w14:paraId="6105EF38" w14:textId="77777777" w:rsidR="00985C18" w:rsidRPr="00C7728C" w:rsidRDefault="00985C18" w:rsidP="005F0F92">
            <w:pPr>
              <w:ind w:left="67"/>
              <w:rPr>
                <w:rFonts w:ascii="Calibri" w:hAnsi="Calibri"/>
                <w:kern w:val="2"/>
                <w:sz w:val="22"/>
                <w:szCs w:val="22"/>
              </w:rPr>
            </w:pPr>
          </w:p>
        </w:tc>
        <w:tc>
          <w:tcPr>
            <w:tcW w:w="992" w:type="dxa"/>
            <w:shd w:val="clear" w:color="auto" w:fill="auto"/>
            <w:noWrap/>
          </w:tcPr>
          <w:p w14:paraId="3BB714EE" w14:textId="77777777" w:rsidR="00985C18" w:rsidRPr="00C7728C" w:rsidRDefault="00985C18" w:rsidP="005F0F92">
            <w:pPr>
              <w:ind w:left="67"/>
              <w:rPr>
                <w:rFonts w:ascii="Calibri" w:hAnsi="Calibri"/>
                <w:kern w:val="2"/>
                <w:sz w:val="22"/>
                <w:szCs w:val="22"/>
              </w:rPr>
            </w:pPr>
          </w:p>
        </w:tc>
      </w:tr>
      <w:tr w:rsidR="00985C18" w:rsidRPr="00C7728C" w14:paraId="76DB66B5" w14:textId="77777777" w:rsidTr="005F0F92">
        <w:trPr>
          <w:trHeight w:val="315"/>
        </w:trPr>
        <w:tc>
          <w:tcPr>
            <w:tcW w:w="2625" w:type="dxa"/>
            <w:shd w:val="clear" w:color="auto" w:fill="auto"/>
            <w:noWrap/>
            <w:hideMark/>
          </w:tcPr>
          <w:p w14:paraId="27126C50"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Total</w:t>
            </w:r>
          </w:p>
        </w:tc>
        <w:tc>
          <w:tcPr>
            <w:tcW w:w="861" w:type="dxa"/>
            <w:shd w:val="clear" w:color="auto" w:fill="auto"/>
            <w:noWrap/>
            <w:hideMark/>
          </w:tcPr>
          <w:p w14:paraId="08D1F3B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79802F6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5A6DCB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2D6EBDD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0C7594A9"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5D4C9AD"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1F49A0C1"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6A8DAB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bl>
    <w:p w14:paraId="5A0031DA"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Debtor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861"/>
        <w:gridCol w:w="733"/>
        <w:gridCol w:w="851"/>
        <w:gridCol w:w="708"/>
        <w:gridCol w:w="709"/>
        <w:gridCol w:w="992"/>
        <w:gridCol w:w="851"/>
        <w:gridCol w:w="992"/>
      </w:tblGrid>
      <w:tr w:rsidR="00985C18" w:rsidRPr="00C7728C" w14:paraId="0014E01D" w14:textId="77777777" w:rsidTr="005F0F92">
        <w:trPr>
          <w:trHeight w:val="675"/>
        </w:trPr>
        <w:tc>
          <w:tcPr>
            <w:tcW w:w="2625" w:type="dxa"/>
            <w:shd w:val="clear" w:color="auto" w:fill="BDD6EE"/>
            <w:vAlign w:val="center"/>
            <w:hideMark/>
          </w:tcPr>
          <w:p w14:paraId="54855B06"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Overdue invoices by No. of overdue days</w:t>
            </w:r>
          </w:p>
        </w:tc>
        <w:tc>
          <w:tcPr>
            <w:tcW w:w="1594" w:type="dxa"/>
            <w:gridSpan w:val="2"/>
            <w:shd w:val="clear" w:color="auto" w:fill="BDD6EE"/>
            <w:noWrap/>
            <w:vAlign w:val="center"/>
            <w:hideMark/>
          </w:tcPr>
          <w:p w14:paraId="1B01E56D"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0-30</w:t>
            </w:r>
          </w:p>
        </w:tc>
        <w:tc>
          <w:tcPr>
            <w:tcW w:w="1559" w:type="dxa"/>
            <w:gridSpan w:val="2"/>
            <w:shd w:val="clear" w:color="auto" w:fill="BDD6EE"/>
            <w:noWrap/>
            <w:vAlign w:val="center"/>
            <w:hideMark/>
          </w:tcPr>
          <w:p w14:paraId="32CB3DD2"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31-60</w:t>
            </w:r>
          </w:p>
        </w:tc>
        <w:tc>
          <w:tcPr>
            <w:tcW w:w="1701" w:type="dxa"/>
            <w:gridSpan w:val="2"/>
            <w:shd w:val="clear" w:color="auto" w:fill="BDD6EE"/>
            <w:noWrap/>
            <w:vAlign w:val="center"/>
            <w:hideMark/>
          </w:tcPr>
          <w:p w14:paraId="3A0F761C"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61-90</w:t>
            </w:r>
          </w:p>
        </w:tc>
        <w:tc>
          <w:tcPr>
            <w:tcW w:w="1843" w:type="dxa"/>
            <w:gridSpan w:val="2"/>
            <w:shd w:val="clear" w:color="auto" w:fill="BDD6EE"/>
            <w:noWrap/>
            <w:vAlign w:val="center"/>
            <w:hideMark/>
          </w:tcPr>
          <w:p w14:paraId="7E32DB52" w14:textId="77777777" w:rsidR="00985C18" w:rsidRPr="00C7728C" w:rsidRDefault="00985C18" w:rsidP="005F0F92">
            <w:pPr>
              <w:jc w:val="center"/>
              <w:rPr>
                <w:rFonts w:ascii="Calibri" w:hAnsi="Calibri"/>
                <w:b/>
                <w:bCs w:val="0"/>
                <w:kern w:val="2"/>
                <w:sz w:val="22"/>
                <w:szCs w:val="22"/>
              </w:rPr>
            </w:pPr>
            <w:r w:rsidRPr="00C7728C">
              <w:rPr>
                <w:rFonts w:ascii="Calibri" w:hAnsi="Calibri"/>
                <w:b/>
                <w:bCs w:val="0"/>
                <w:kern w:val="2"/>
                <w:sz w:val="22"/>
                <w:szCs w:val="22"/>
              </w:rPr>
              <w:t>&gt;90</w:t>
            </w:r>
          </w:p>
        </w:tc>
      </w:tr>
      <w:tr w:rsidR="00985C18" w:rsidRPr="00C7728C" w14:paraId="5470B7E2" w14:textId="77777777" w:rsidTr="005F0F92">
        <w:trPr>
          <w:trHeight w:val="315"/>
        </w:trPr>
        <w:tc>
          <w:tcPr>
            <w:tcW w:w="2625" w:type="dxa"/>
            <w:shd w:val="clear" w:color="auto" w:fill="auto"/>
            <w:noWrap/>
            <w:hideMark/>
          </w:tcPr>
          <w:p w14:paraId="3BE66DCF"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Debtor rating</w:t>
            </w:r>
          </w:p>
        </w:tc>
        <w:tc>
          <w:tcPr>
            <w:tcW w:w="861" w:type="dxa"/>
            <w:shd w:val="clear" w:color="auto" w:fill="auto"/>
            <w:noWrap/>
            <w:hideMark/>
          </w:tcPr>
          <w:p w14:paraId="120F7DAA"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733" w:type="dxa"/>
            <w:shd w:val="clear" w:color="auto" w:fill="auto"/>
            <w:noWrap/>
            <w:hideMark/>
          </w:tcPr>
          <w:p w14:paraId="77548D3D"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01BB5CFE"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708" w:type="dxa"/>
            <w:shd w:val="clear" w:color="auto" w:fill="auto"/>
            <w:noWrap/>
            <w:hideMark/>
          </w:tcPr>
          <w:p w14:paraId="0BEB2B4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709" w:type="dxa"/>
            <w:shd w:val="clear" w:color="auto" w:fill="auto"/>
            <w:noWrap/>
            <w:hideMark/>
          </w:tcPr>
          <w:p w14:paraId="57E7322F"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5B7D102D"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c>
          <w:tcPr>
            <w:tcW w:w="851" w:type="dxa"/>
            <w:shd w:val="clear" w:color="auto" w:fill="auto"/>
            <w:noWrap/>
            <w:hideMark/>
          </w:tcPr>
          <w:p w14:paraId="67E27A7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76812B8D"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w:t>
            </w:r>
          </w:p>
        </w:tc>
      </w:tr>
      <w:tr w:rsidR="00985C18" w:rsidRPr="00C7728C" w14:paraId="7A2247BC" w14:textId="77777777" w:rsidTr="005F0F92">
        <w:trPr>
          <w:trHeight w:val="315"/>
        </w:trPr>
        <w:tc>
          <w:tcPr>
            <w:tcW w:w="2625" w:type="dxa"/>
            <w:shd w:val="clear" w:color="auto" w:fill="auto"/>
            <w:noWrap/>
            <w:hideMark/>
          </w:tcPr>
          <w:p w14:paraId="034B361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High</w:t>
            </w:r>
          </w:p>
        </w:tc>
        <w:tc>
          <w:tcPr>
            <w:tcW w:w="861" w:type="dxa"/>
            <w:shd w:val="clear" w:color="auto" w:fill="auto"/>
            <w:noWrap/>
            <w:hideMark/>
          </w:tcPr>
          <w:p w14:paraId="7766D3CA"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3ED7D88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7999C1D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1AADAA4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136910A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0AF8684"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28C85F3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9FA15C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4867D6CE" w14:textId="77777777" w:rsidTr="005F0F92">
        <w:trPr>
          <w:trHeight w:val="315"/>
        </w:trPr>
        <w:tc>
          <w:tcPr>
            <w:tcW w:w="2625" w:type="dxa"/>
            <w:shd w:val="clear" w:color="auto" w:fill="auto"/>
            <w:noWrap/>
            <w:hideMark/>
          </w:tcPr>
          <w:p w14:paraId="1026EC5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Medium</w:t>
            </w:r>
          </w:p>
        </w:tc>
        <w:tc>
          <w:tcPr>
            <w:tcW w:w="861" w:type="dxa"/>
            <w:shd w:val="clear" w:color="auto" w:fill="auto"/>
            <w:noWrap/>
            <w:hideMark/>
          </w:tcPr>
          <w:p w14:paraId="40456E9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42B07E68"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7EE36A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58B4249F"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11EDD43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BF1E28B"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398CD5A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AEE05F7"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r w:rsidR="00985C18" w:rsidRPr="00C7728C" w14:paraId="39442F18" w14:textId="77777777" w:rsidTr="005F0F92">
        <w:trPr>
          <w:trHeight w:val="315"/>
        </w:trPr>
        <w:tc>
          <w:tcPr>
            <w:tcW w:w="2625" w:type="dxa"/>
            <w:shd w:val="clear" w:color="auto" w:fill="auto"/>
            <w:noWrap/>
          </w:tcPr>
          <w:p w14:paraId="52A88343"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Low</w:t>
            </w:r>
          </w:p>
        </w:tc>
        <w:tc>
          <w:tcPr>
            <w:tcW w:w="861" w:type="dxa"/>
            <w:shd w:val="clear" w:color="auto" w:fill="auto"/>
            <w:noWrap/>
          </w:tcPr>
          <w:p w14:paraId="25C086CB" w14:textId="77777777" w:rsidR="00985C18" w:rsidRPr="00C7728C" w:rsidRDefault="00985C18" w:rsidP="005F0F92">
            <w:pPr>
              <w:ind w:left="67"/>
              <w:rPr>
                <w:rFonts w:ascii="Calibri" w:hAnsi="Calibri"/>
                <w:kern w:val="2"/>
                <w:sz w:val="22"/>
                <w:szCs w:val="22"/>
              </w:rPr>
            </w:pPr>
          </w:p>
        </w:tc>
        <w:tc>
          <w:tcPr>
            <w:tcW w:w="733" w:type="dxa"/>
            <w:shd w:val="clear" w:color="auto" w:fill="auto"/>
            <w:noWrap/>
          </w:tcPr>
          <w:p w14:paraId="65FFF156" w14:textId="77777777" w:rsidR="00985C18" w:rsidRPr="00C7728C" w:rsidRDefault="00985C18" w:rsidP="005F0F92">
            <w:pPr>
              <w:ind w:left="67"/>
              <w:rPr>
                <w:rFonts w:ascii="Calibri" w:hAnsi="Calibri"/>
                <w:kern w:val="2"/>
                <w:sz w:val="22"/>
                <w:szCs w:val="22"/>
              </w:rPr>
            </w:pPr>
          </w:p>
        </w:tc>
        <w:tc>
          <w:tcPr>
            <w:tcW w:w="851" w:type="dxa"/>
            <w:shd w:val="clear" w:color="auto" w:fill="auto"/>
            <w:noWrap/>
          </w:tcPr>
          <w:p w14:paraId="26DA570C" w14:textId="77777777" w:rsidR="00985C18" w:rsidRPr="00C7728C" w:rsidRDefault="00985C18" w:rsidP="005F0F92">
            <w:pPr>
              <w:ind w:left="67"/>
              <w:rPr>
                <w:rFonts w:ascii="Calibri" w:hAnsi="Calibri"/>
                <w:kern w:val="2"/>
                <w:sz w:val="22"/>
                <w:szCs w:val="22"/>
              </w:rPr>
            </w:pPr>
          </w:p>
        </w:tc>
        <w:tc>
          <w:tcPr>
            <w:tcW w:w="708" w:type="dxa"/>
            <w:shd w:val="clear" w:color="auto" w:fill="auto"/>
            <w:noWrap/>
          </w:tcPr>
          <w:p w14:paraId="214A22EE" w14:textId="77777777" w:rsidR="00985C18" w:rsidRPr="00C7728C" w:rsidRDefault="00985C18" w:rsidP="005F0F92">
            <w:pPr>
              <w:ind w:left="67"/>
              <w:rPr>
                <w:rFonts w:ascii="Calibri" w:hAnsi="Calibri"/>
                <w:kern w:val="2"/>
                <w:sz w:val="22"/>
                <w:szCs w:val="22"/>
              </w:rPr>
            </w:pPr>
          </w:p>
        </w:tc>
        <w:tc>
          <w:tcPr>
            <w:tcW w:w="709" w:type="dxa"/>
            <w:shd w:val="clear" w:color="auto" w:fill="auto"/>
            <w:noWrap/>
          </w:tcPr>
          <w:p w14:paraId="342AC773" w14:textId="77777777" w:rsidR="00985C18" w:rsidRPr="00C7728C" w:rsidRDefault="00985C18" w:rsidP="005F0F92">
            <w:pPr>
              <w:ind w:left="67"/>
              <w:rPr>
                <w:rFonts w:ascii="Calibri" w:hAnsi="Calibri"/>
                <w:kern w:val="2"/>
                <w:sz w:val="22"/>
                <w:szCs w:val="22"/>
              </w:rPr>
            </w:pPr>
          </w:p>
        </w:tc>
        <w:tc>
          <w:tcPr>
            <w:tcW w:w="992" w:type="dxa"/>
            <w:shd w:val="clear" w:color="auto" w:fill="auto"/>
            <w:noWrap/>
          </w:tcPr>
          <w:p w14:paraId="68324916" w14:textId="77777777" w:rsidR="00985C18" w:rsidRPr="00C7728C" w:rsidRDefault="00985C18" w:rsidP="005F0F92">
            <w:pPr>
              <w:ind w:left="67"/>
              <w:rPr>
                <w:rFonts w:ascii="Calibri" w:hAnsi="Calibri"/>
                <w:kern w:val="2"/>
                <w:sz w:val="22"/>
                <w:szCs w:val="22"/>
              </w:rPr>
            </w:pPr>
          </w:p>
        </w:tc>
        <w:tc>
          <w:tcPr>
            <w:tcW w:w="851" w:type="dxa"/>
            <w:shd w:val="clear" w:color="auto" w:fill="auto"/>
            <w:noWrap/>
          </w:tcPr>
          <w:p w14:paraId="6C2AC7AD" w14:textId="77777777" w:rsidR="00985C18" w:rsidRPr="00C7728C" w:rsidRDefault="00985C18" w:rsidP="005F0F92">
            <w:pPr>
              <w:ind w:left="67"/>
              <w:rPr>
                <w:rFonts w:ascii="Calibri" w:hAnsi="Calibri"/>
                <w:kern w:val="2"/>
                <w:sz w:val="22"/>
                <w:szCs w:val="22"/>
              </w:rPr>
            </w:pPr>
          </w:p>
        </w:tc>
        <w:tc>
          <w:tcPr>
            <w:tcW w:w="992" w:type="dxa"/>
            <w:shd w:val="clear" w:color="auto" w:fill="auto"/>
            <w:noWrap/>
          </w:tcPr>
          <w:p w14:paraId="403B2D43" w14:textId="77777777" w:rsidR="00985C18" w:rsidRPr="00C7728C" w:rsidRDefault="00985C18" w:rsidP="005F0F92">
            <w:pPr>
              <w:ind w:left="67"/>
              <w:rPr>
                <w:rFonts w:ascii="Calibri" w:hAnsi="Calibri"/>
                <w:kern w:val="2"/>
                <w:sz w:val="22"/>
                <w:szCs w:val="22"/>
              </w:rPr>
            </w:pPr>
          </w:p>
        </w:tc>
      </w:tr>
      <w:tr w:rsidR="00985C18" w:rsidRPr="00C7728C" w14:paraId="53B3F288" w14:textId="77777777" w:rsidTr="005F0F92">
        <w:trPr>
          <w:trHeight w:val="315"/>
        </w:trPr>
        <w:tc>
          <w:tcPr>
            <w:tcW w:w="2625" w:type="dxa"/>
            <w:shd w:val="clear" w:color="auto" w:fill="auto"/>
            <w:noWrap/>
            <w:hideMark/>
          </w:tcPr>
          <w:p w14:paraId="07CF77B3" w14:textId="77777777" w:rsidR="00985C18" w:rsidRPr="00C7728C" w:rsidRDefault="00985C18" w:rsidP="005F0F92">
            <w:pPr>
              <w:rPr>
                <w:rFonts w:ascii="Calibri" w:hAnsi="Calibri"/>
                <w:b/>
                <w:bCs w:val="0"/>
                <w:kern w:val="2"/>
                <w:sz w:val="22"/>
                <w:szCs w:val="22"/>
              </w:rPr>
            </w:pPr>
            <w:r w:rsidRPr="00C7728C">
              <w:rPr>
                <w:rFonts w:ascii="Calibri" w:hAnsi="Calibri"/>
                <w:b/>
                <w:bCs w:val="0"/>
                <w:kern w:val="2"/>
                <w:sz w:val="22"/>
                <w:szCs w:val="22"/>
              </w:rPr>
              <w:t>Total</w:t>
            </w:r>
          </w:p>
        </w:tc>
        <w:tc>
          <w:tcPr>
            <w:tcW w:w="861" w:type="dxa"/>
            <w:shd w:val="clear" w:color="auto" w:fill="auto"/>
            <w:noWrap/>
            <w:hideMark/>
          </w:tcPr>
          <w:p w14:paraId="3D2FC88C"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6D2D776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44999E3"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8" w:type="dxa"/>
            <w:shd w:val="clear" w:color="auto" w:fill="auto"/>
            <w:noWrap/>
            <w:hideMark/>
          </w:tcPr>
          <w:p w14:paraId="16A13E4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42DE249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F2DD086"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7BA59C90"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B743222" w14:textId="77777777" w:rsidR="00985C18" w:rsidRPr="00C7728C" w:rsidRDefault="00985C18" w:rsidP="005F0F92">
            <w:pPr>
              <w:ind w:left="67"/>
              <w:rPr>
                <w:rFonts w:ascii="Calibri" w:hAnsi="Calibri"/>
                <w:kern w:val="2"/>
                <w:sz w:val="22"/>
                <w:szCs w:val="22"/>
              </w:rPr>
            </w:pPr>
            <w:r w:rsidRPr="00C7728C">
              <w:rPr>
                <w:rFonts w:ascii="Calibri" w:hAnsi="Calibri"/>
                <w:kern w:val="2"/>
                <w:sz w:val="22"/>
                <w:szCs w:val="22"/>
              </w:rPr>
              <w:t> </w:t>
            </w:r>
          </w:p>
        </w:tc>
      </w:tr>
    </w:tbl>
    <w:p w14:paraId="396C1D61"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invoice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861"/>
        <w:gridCol w:w="733"/>
        <w:gridCol w:w="709"/>
        <w:gridCol w:w="709"/>
        <w:gridCol w:w="850"/>
        <w:gridCol w:w="851"/>
        <w:gridCol w:w="264"/>
        <w:gridCol w:w="728"/>
        <w:gridCol w:w="992"/>
      </w:tblGrid>
      <w:tr w:rsidR="00985C18" w:rsidRPr="00C7728C" w14:paraId="37DE0B41" w14:textId="77777777" w:rsidTr="005F0F92">
        <w:trPr>
          <w:trHeight w:val="675"/>
        </w:trPr>
        <w:tc>
          <w:tcPr>
            <w:tcW w:w="2625" w:type="dxa"/>
            <w:shd w:val="clear" w:color="auto" w:fill="BDD6EE"/>
            <w:vAlign w:val="center"/>
            <w:hideMark/>
          </w:tcPr>
          <w:p w14:paraId="03AFE124"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Overdue invoices by No. of overdue days</w:t>
            </w:r>
          </w:p>
        </w:tc>
        <w:tc>
          <w:tcPr>
            <w:tcW w:w="1594" w:type="dxa"/>
            <w:gridSpan w:val="2"/>
            <w:shd w:val="clear" w:color="auto" w:fill="BDD6EE"/>
            <w:noWrap/>
            <w:vAlign w:val="center"/>
            <w:hideMark/>
          </w:tcPr>
          <w:p w14:paraId="0D5CDFD3"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0-30</w:t>
            </w:r>
          </w:p>
        </w:tc>
        <w:tc>
          <w:tcPr>
            <w:tcW w:w="1418" w:type="dxa"/>
            <w:gridSpan w:val="2"/>
            <w:shd w:val="clear" w:color="auto" w:fill="BDD6EE"/>
            <w:noWrap/>
            <w:vAlign w:val="center"/>
            <w:hideMark/>
          </w:tcPr>
          <w:p w14:paraId="3F03488A"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31-60</w:t>
            </w:r>
          </w:p>
        </w:tc>
        <w:tc>
          <w:tcPr>
            <w:tcW w:w="1965" w:type="dxa"/>
            <w:gridSpan w:val="3"/>
            <w:shd w:val="clear" w:color="auto" w:fill="BDD6EE"/>
            <w:noWrap/>
            <w:vAlign w:val="center"/>
            <w:hideMark/>
          </w:tcPr>
          <w:p w14:paraId="7C02BA62"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61-90</w:t>
            </w:r>
          </w:p>
        </w:tc>
        <w:tc>
          <w:tcPr>
            <w:tcW w:w="1720" w:type="dxa"/>
            <w:gridSpan w:val="2"/>
            <w:shd w:val="clear" w:color="auto" w:fill="BDD6EE"/>
            <w:noWrap/>
            <w:vAlign w:val="center"/>
            <w:hideMark/>
          </w:tcPr>
          <w:p w14:paraId="0FB54328"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&gt;90</w:t>
            </w:r>
          </w:p>
        </w:tc>
      </w:tr>
      <w:tr w:rsidR="00985C18" w:rsidRPr="00C7728C" w14:paraId="687650D7" w14:textId="77777777" w:rsidTr="005F0F92">
        <w:trPr>
          <w:trHeight w:val="315"/>
        </w:trPr>
        <w:tc>
          <w:tcPr>
            <w:tcW w:w="2625" w:type="dxa"/>
            <w:shd w:val="clear" w:color="auto" w:fill="auto"/>
            <w:noWrap/>
            <w:hideMark/>
          </w:tcPr>
          <w:p w14:paraId="5C629F84"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Invoice rating</w:t>
            </w:r>
          </w:p>
        </w:tc>
        <w:tc>
          <w:tcPr>
            <w:tcW w:w="861" w:type="dxa"/>
            <w:shd w:val="clear" w:color="auto" w:fill="auto"/>
            <w:noWrap/>
            <w:hideMark/>
          </w:tcPr>
          <w:p w14:paraId="4E8E822A"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xml:space="preserve"># </w:t>
            </w:r>
          </w:p>
        </w:tc>
        <w:tc>
          <w:tcPr>
            <w:tcW w:w="733" w:type="dxa"/>
            <w:shd w:val="clear" w:color="auto" w:fill="auto"/>
            <w:noWrap/>
            <w:hideMark/>
          </w:tcPr>
          <w:p w14:paraId="4C245EB9"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w:t>
            </w:r>
          </w:p>
        </w:tc>
        <w:tc>
          <w:tcPr>
            <w:tcW w:w="709" w:type="dxa"/>
            <w:shd w:val="clear" w:color="auto" w:fill="auto"/>
            <w:noWrap/>
            <w:hideMark/>
          </w:tcPr>
          <w:p w14:paraId="2A52B467"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xml:space="preserve"># </w:t>
            </w:r>
          </w:p>
        </w:tc>
        <w:tc>
          <w:tcPr>
            <w:tcW w:w="709" w:type="dxa"/>
            <w:shd w:val="clear" w:color="auto" w:fill="auto"/>
            <w:noWrap/>
            <w:hideMark/>
          </w:tcPr>
          <w:p w14:paraId="41DF9B0D"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w:t>
            </w:r>
          </w:p>
        </w:tc>
        <w:tc>
          <w:tcPr>
            <w:tcW w:w="850" w:type="dxa"/>
            <w:shd w:val="clear" w:color="auto" w:fill="auto"/>
            <w:noWrap/>
            <w:hideMark/>
          </w:tcPr>
          <w:p w14:paraId="3A4C0E13"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xml:space="preserve"># </w:t>
            </w:r>
          </w:p>
        </w:tc>
        <w:tc>
          <w:tcPr>
            <w:tcW w:w="851" w:type="dxa"/>
            <w:shd w:val="clear" w:color="auto" w:fill="auto"/>
            <w:noWrap/>
            <w:hideMark/>
          </w:tcPr>
          <w:p w14:paraId="12C4CC44"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w:t>
            </w:r>
          </w:p>
        </w:tc>
        <w:tc>
          <w:tcPr>
            <w:tcW w:w="992" w:type="dxa"/>
            <w:gridSpan w:val="2"/>
            <w:shd w:val="clear" w:color="auto" w:fill="auto"/>
            <w:noWrap/>
            <w:hideMark/>
          </w:tcPr>
          <w:p w14:paraId="22DD0C9E"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xml:space="preserve"># </w:t>
            </w:r>
          </w:p>
        </w:tc>
        <w:tc>
          <w:tcPr>
            <w:tcW w:w="992" w:type="dxa"/>
            <w:shd w:val="clear" w:color="auto" w:fill="auto"/>
            <w:noWrap/>
            <w:hideMark/>
          </w:tcPr>
          <w:p w14:paraId="1539E0E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w:t>
            </w:r>
          </w:p>
        </w:tc>
      </w:tr>
      <w:tr w:rsidR="00985C18" w:rsidRPr="00C7728C" w14:paraId="4E17C955" w14:textId="77777777" w:rsidTr="005F0F92">
        <w:trPr>
          <w:trHeight w:val="315"/>
        </w:trPr>
        <w:tc>
          <w:tcPr>
            <w:tcW w:w="2625" w:type="dxa"/>
            <w:shd w:val="clear" w:color="auto" w:fill="auto"/>
            <w:noWrap/>
            <w:hideMark/>
          </w:tcPr>
          <w:p w14:paraId="1E082E2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High</w:t>
            </w:r>
          </w:p>
        </w:tc>
        <w:tc>
          <w:tcPr>
            <w:tcW w:w="861" w:type="dxa"/>
            <w:shd w:val="clear" w:color="auto" w:fill="auto"/>
            <w:noWrap/>
            <w:hideMark/>
          </w:tcPr>
          <w:p w14:paraId="3ADF9D82"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2FAA4A10"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32E80661"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0A49846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4169B3C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F23520F"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gridSpan w:val="2"/>
            <w:shd w:val="clear" w:color="auto" w:fill="auto"/>
            <w:noWrap/>
            <w:hideMark/>
          </w:tcPr>
          <w:p w14:paraId="590FBEB9"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C149EAA"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r>
      <w:tr w:rsidR="00985C18" w:rsidRPr="00C7728C" w14:paraId="1B64CA8B" w14:textId="77777777" w:rsidTr="005F0F92">
        <w:trPr>
          <w:trHeight w:val="315"/>
        </w:trPr>
        <w:tc>
          <w:tcPr>
            <w:tcW w:w="2625" w:type="dxa"/>
            <w:shd w:val="clear" w:color="auto" w:fill="auto"/>
            <w:noWrap/>
            <w:hideMark/>
          </w:tcPr>
          <w:p w14:paraId="0193991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Medium</w:t>
            </w:r>
          </w:p>
        </w:tc>
        <w:tc>
          <w:tcPr>
            <w:tcW w:w="861" w:type="dxa"/>
            <w:shd w:val="clear" w:color="auto" w:fill="auto"/>
            <w:noWrap/>
            <w:hideMark/>
          </w:tcPr>
          <w:p w14:paraId="1665180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3F582E2C"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34F01A99"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7A39422F"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01AD06C7"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65E9C3F4"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gridSpan w:val="2"/>
            <w:shd w:val="clear" w:color="auto" w:fill="auto"/>
            <w:noWrap/>
            <w:hideMark/>
          </w:tcPr>
          <w:p w14:paraId="540F424E"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86F92EF"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r>
      <w:tr w:rsidR="00985C18" w:rsidRPr="00C7728C" w14:paraId="3F31F718" w14:textId="77777777" w:rsidTr="005F0F92">
        <w:trPr>
          <w:trHeight w:val="315"/>
        </w:trPr>
        <w:tc>
          <w:tcPr>
            <w:tcW w:w="2625" w:type="dxa"/>
            <w:shd w:val="clear" w:color="auto" w:fill="auto"/>
            <w:noWrap/>
          </w:tcPr>
          <w:p w14:paraId="04BB09A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Low</w:t>
            </w:r>
          </w:p>
        </w:tc>
        <w:tc>
          <w:tcPr>
            <w:tcW w:w="861" w:type="dxa"/>
            <w:shd w:val="clear" w:color="auto" w:fill="auto"/>
            <w:noWrap/>
          </w:tcPr>
          <w:p w14:paraId="166EB06D" w14:textId="77777777" w:rsidR="00985C18" w:rsidRPr="00C7728C" w:rsidRDefault="00985C18" w:rsidP="005F0F92">
            <w:pPr>
              <w:spacing w:after="120"/>
              <w:ind w:left="67"/>
              <w:rPr>
                <w:rFonts w:ascii="Calibri" w:hAnsi="Calibri"/>
                <w:kern w:val="2"/>
                <w:sz w:val="22"/>
                <w:szCs w:val="22"/>
              </w:rPr>
            </w:pPr>
          </w:p>
        </w:tc>
        <w:tc>
          <w:tcPr>
            <w:tcW w:w="733" w:type="dxa"/>
            <w:shd w:val="clear" w:color="auto" w:fill="auto"/>
            <w:noWrap/>
          </w:tcPr>
          <w:p w14:paraId="2F730E21" w14:textId="77777777" w:rsidR="00985C18" w:rsidRPr="00C7728C" w:rsidRDefault="00985C18" w:rsidP="005F0F92">
            <w:pPr>
              <w:spacing w:after="120"/>
              <w:ind w:left="67"/>
              <w:rPr>
                <w:rFonts w:ascii="Calibri" w:hAnsi="Calibri"/>
                <w:kern w:val="2"/>
                <w:sz w:val="22"/>
                <w:szCs w:val="22"/>
              </w:rPr>
            </w:pPr>
          </w:p>
        </w:tc>
        <w:tc>
          <w:tcPr>
            <w:tcW w:w="709" w:type="dxa"/>
            <w:shd w:val="clear" w:color="auto" w:fill="auto"/>
            <w:noWrap/>
          </w:tcPr>
          <w:p w14:paraId="6BF1DB3B" w14:textId="77777777" w:rsidR="00985C18" w:rsidRPr="00C7728C" w:rsidRDefault="00985C18" w:rsidP="005F0F92">
            <w:pPr>
              <w:spacing w:after="120"/>
              <w:ind w:left="67"/>
              <w:rPr>
                <w:rFonts w:ascii="Calibri" w:hAnsi="Calibri"/>
                <w:kern w:val="2"/>
                <w:sz w:val="22"/>
                <w:szCs w:val="22"/>
              </w:rPr>
            </w:pPr>
          </w:p>
        </w:tc>
        <w:tc>
          <w:tcPr>
            <w:tcW w:w="709" w:type="dxa"/>
            <w:shd w:val="clear" w:color="auto" w:fill="auto"/>
            <w:noWrap/>
          </w:tcPr>
          <w:p w14:paraId="38745F12" w14:textId="77777777" w:rsidR="00985C18" w:rsidRPr="00C7728C" w:rsidRDefault="00985C18" w:rsidP="005F0F92">
            <w:pPr>
              <w:spacing w:after="120"/>
              <w:ind w:left="67"/>
              <w:rPr>
                <w:rFonts w:ascii="Calibri" w:hAnsi="Calibri"/>
                <w:kern w:val="2"/>
                <w:sz w:val="22"/>
                <w:szCs w:val="22"/>
              </w:rPr>
            </w:pPr>
          </w:p>
        </w:tc>
        <w:tc>
          <w:tcPr>
            <w:tcW w:w="850" w:type="dxa"/>
            <w:shd w:val="clear" w:color="auto" w:fill="auto"/>
            <w:noWrap/>
          </w:tcPr>
          <w:p w14:paraId="636FFA19" w14:textId="77777777" w:rsidR="00985C18" w:rsidRPr="00C7728C" w:rsidRDefault="00985C18" w:rsidP="005F0F92">
            <w:pPr>
              <w:spacing w:after="120"/>
              <w:ind w:left="67"/>
              <w:rPr>
                <w:rFonts w:ascii="Calibri" w:hAnsi="Calibri"/>
                <w:kern w:val="2"/>
                <w:sz w:val="22"/>
                <w:szCs w:val="22"/>
              </w:rPr>
            </w:pPr>
          </w:p>
        </w:tc>
        <w:tc>
          <w:tcPr>
            <w:tcW w:w="851" w:type="dxa"/>
            <w:shd w:val="clear" w:color="auto" w:fill="auto"/>
            <w:noWrap/>
          </w:tcPr>
          <w:p w14:paraId="59DA72A3" w14:textId="77777777" w:rsidR="00985C18" w:rsidRPr="00C7728C" w:rsidRDefault="00985C18" w:rsidP="005F0F92">
            <w:pPr>
              <w:spacing w:after="120"/>
              <w:ind w:left="67"/>
              <w:rPr>
                <w:rFonts w:ascii="Calibri" w:hAnsi="Calibri"/>
                <w:kern w:val="2"/>
                <w:sz w:val="22"/>
                <w:szCs w:val="22"/>
              </w:rPr>
            </w:pPr>
          </w:p>
        </w:tc>
        <w:tc>
          <w:tcPr>
            <w:tcW w:w="992" w:type="dxa"/>
            <w:gridSpan w:val="2"/>
            <w:shd w:val="clear" w:color="auto" w:fill="auto"/>
            <w:noWrap/>
          </w:tcPr>
          <w:p w14:paraId="2C6CC416" w14:textId="77777777" w:rsidR="00985C18" w:rsidRPr="00C7728C" w:rsidRDefault="00985C18" w:rsidP="005F0F92">
            <w:pPr>
              <w:spacing w:after="120"/>
              <w:ind w:left="67"/>
              <w:rPr>
                <w:rFonts w:ascii="Calibri" w:hAnsi="Calibri"/>
                <w:kern w:val="2"/>
                <w:sz w:val="22"/>
                <w:szCs w:val="22"/>
              </w:rPr>
            </w:pPr>
          </w:p>
        </w:tc>
        <w:tc>
          <w:tcPr>
            <w:tcW w:w="992" w:type="dxa"/>
            <w:shd w:val="clear" w:color="auto" w:fill="auto"/>
            <w:noWrap/>
          </w:tcPr>
          <w:p w14:paraId="63AB56E8" w14:textId="77777777" w:rsidR="00985C18" w:rsidRPr="00C7728C" w:rsidRDefault="00985C18" w:rsidP="005F0F92">
            <w:pPr>
              <w:spacing w:after="120"/>
              <w:ind w:left="67"/>
              <w:rPr>
                <w:rFonts w:ascii="Calibri" w:hAnsi="Calibri"/>
                <w:kern w:val="2"/>
                <w:sz w:val="22"/>
                <w:szCs w:val="22"/>
              </w:rPr>
            </w:pPr>
          </w:p>
        </w:tc>
      </w:tr>
      <w:tr w:rsidR="00985C18" w:rsidRPr="00C7728C" w14:paraId="6626F402" w14:textId="77777777" w:rsidTr="005F0F92">
        <w:trPr>
          <w:trHeight w:val="315"/>
        </w:trPr>
        <w:tc>
          <w:tcPr>
            <w:tcW w:w="2625" w:type="dxa"/>
            <w:shd w:val="clear" w:color="auto" w:fill="auto"/>
            <w:noWrap/>
            <w:hideMark/>
          </w:tcPr>
          <w:p w14:paraId="7AE1345F"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61" w:type="dxa"/>
            <w:shd w:val="clear" w:color="auto" w:fill="auto"/>
            <w:noWrap/>
            <w:hideMark/>
          </w:tcPr>
          <w:p w14:paraId="2CA32CD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33" w:type="dxa"/>
            <w:shd w:val="clear" w:color="auto" w:fill="auto"/>
            <w:noWrap/>
            <w:hideMark/>
          </w:tcPr>
          <w:p w14:paraId="0AFC8948"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152B39B8"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709" w:type="dxa"/>
            <w:shd w:val="clear" w:color="auto" w:fill="auto"/>
            <w:noWrap/>
            <w:hideMark/>
          </w:tcPr>
          <w:p w14:paraId="365201EA"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0" w:type="dxa"/>
            <w:shd w:val="clear" w:color="auto" w:fill="auto"/>
            <w:noWrap/>
            <w:hideMark/>
          </w:tcPr>
          <w:p w14:paraId="03203F16"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720D0A4"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gridSpan w:val="2"/>
            <w:shd w:val="clear" w:color="auto" w:fill="auto"/>
            <w:noWrap/>
            <w:hideMark/>
          </w:tcPr>
          <w:p w14:paraId="10F0C60D"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FEA9A1B" w14:textId="77777777" w:rsidR="00985C18" w:rsidRPr="00C7728C" w:rsidRDefault="00985C18" w:rsidP="005F0F92">
            <w:pPr>
              <w:spacing w:after="120"/>
              <w:ind w:left="67"/>
              <w:rPr>
                <w:rFonts w:ascii="Calibri" w:hAnsi="Calibri"/>
                <w:kern w:val="2"/>
                <w:sz w:val="22"/>
                <w:szCs w:val="22"/>
              </w:rPr>
            </w:pPr>
            <w:r w:rsidRPr="00C7728C">
              <w:rPr>
                <w:rFonts w:ascii="Calibri" w:hAnsi="Calibri"/>
                <w:kern w:val="2"/>
                <w:sz w:val="22"/>
                <w:szCs w:val="22"/>
              </w:rPr>
              <w:t> </w:t>
            </w:r>
          </w:p>
        </w:tc>
      </w:tr>
    </w:tbl>
    <w:p w14:paraId="7F6BCC10"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Overdue invoice report by aging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404"/>
        <w:gridCol w:w="992"/>
        <w:gridCol w:w="1134"/>
        <w:gridCol w:w="992"/>
        <w:gridCol w:w="851"/>
        <w:gridCol w:w="1276"/>
        <w:gridCol w:w="992"/>
        <w:gridCol w:w="992"/>
      </w:tblGrid>
      <w:tr w:rsidR="00985C18" w:rsidRPr="00C7728C" w14:paraId="1EF5CE7E" w14:textId="77777777" w:rsidTr="005F0F92">
        <w:trPr>
          <w:trHeight w:val="630"/>
        </w:trPr>
        <w:tc>
          <w:tcPr>
            <w:tcW w:w="689" w:type="dxa"/>
            <w:shd w:val="clear" w:color="auto" w:fill="BDD6EE"/>
            <w:noWrap/>
            <w:vAlign w:val="center"/>
            <w:hideMark/>
          </w:tcPr>
          <w:p w14:paraId="65806BC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No.</w:t>
            </w:r>
          </w:p>
        </w:tc>
        <w:tc>
          <w:tcPr>
            <w:tcW w:w="1404" w:type="dxa"/>
            <w:shd w:val="clear" w:color="auto" w:fill="BDD6EE"/>
            <w:noWrap/>
            <w:vAlign w:val="center"/>
            <w:hideMark/>
          </w:tcPr>
          <w:p w14:paraId="0AB2EBB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Invoice ID</w:t>
            </w:r>
          </w:p>
        </w:tc>
        <w:tc>
          <w:tcPr>
            <w:tcW w:w="992" w:type="dxa"/>
            <w:shd w:val="clear" w:color="auto" w:fill="BDD6EE"/>
            <w:noWrap/>
            <w:vAlign w:val="center"/>
            <w:hideMark/>
          </w:tcPr>
          <w:p w14:paraId="0D087C3B"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Region</w:t>
            </w:r>
          </w:p>
        </w:tc>
        <w:tc>
          <w:tcPr>
            <w:tcW w:w="1134" w:type="dxa"/>
            <w:shd w:val="clear" w:color="auto" w:fill="BDD6EE"/>
            <w:noWrap/>
            <w:vAlign w:val="center"/>
            <w:hideMark/>
          </w:tcPr>
          <w:p w14:paraId="1992AD3E"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Rating</w:t>
            </w:r>
          </w:p>
        </w:tc>
        <w:tc>
          <w:tcPr>
            <w:tcW w:w="992" w:type="dxa"/>
            <w:shd w:val="clear" w:color="auto" w:fill="BDD6EE"/>
            <w:noWrap/>
            <w:vAlign w:val="center"/>
            <w:hideMark/>
          </w:tcPr>
          <w:p w14:paraId="2B0CD3C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Amount</w:t>
            </w:r>
          </w:p>
        </w:tc>
        <w:tc>
          <w:tcPr>
            <w:tcW w:w="851" w:type="dxa"/>
            <w:shd w:val="clear" w:color="auto" w:fill="BDD6EE"/>
            <w:noWrap/>
            <w:vAlign w:val="center"/>
            <w:hideMark/>
          </w:tcPr>
          <w:p w14:paraId="2625523C"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Due date</w:t>
            </w:r>
          </w:p>
        </w:tc>
        <w:tc>
          <w:tcPr>
            <w:tcW w:w="1276" w:type="dxa"/>
            <w:shd w:val="clear" w:color="auto" w:fill="BDD6EE"/>
            <w:vAlign w:val="center"/>
            <w:hideMark/>
          </w:tcPr>
          <w:p w14:paraId="00D09294"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No of overdue days</w:t>
            </w:r>
          </w:p>
        </w:tc>
        <w:tc>
          <w:tcPr>
            <w:tcW w:w="992" w:type="dxa"/>
            <w:shd w:val="clear" w:color="auto" w:fill="BDD6EE"/>
            <w:noWrap/>
            <w:vAlign w:val="center"/>
            <w:hideMark/>
          </w:tcPr>
          <w:p w14:paraId="5C93F5E1"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Seller</w:t>
            </w:r>
          </w:p>
        </w:tc>
        <w:tc>
          <w:tcPr>
            <w:tcW w:w="992" w:type="dxa"/>
            <w:shd w:val="clear" w:color="auto" w:fill="BDD6EE"/>
            <w:noWrap/>
            <w:vAlign w:val="center"/>
            <w:hideMark/>
          </w:tcPr>
          <w:p w14:paraId="334CA8D5"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Debtor</w:t>
            </w:r>
          </w:p>
        </w:tc>
      </w:tr>
      <w:tr w:rsidR="00985C18" w:rsidRPr="00C7728C" w14:paraId="5CE987E9" w14:textId="77777777" w:rsidTr="005F0F92">
        <w:trPr>
          <w:trHeight w:val="315"/>
        </w:trPr>
        <w:tc>
          <w:tcPr>
            <w:tcW w:w="689" w:type="dxa"/>
            <w:shd w:val="clear" w:color="auto" w:fill="auto"/>
            <w:noWrap/>
            <w:hideMark/>
          </w:tcPr>
          <w:p w14:paraId="56FF8CD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1</w:t>
            </w:r>
          </w:p>
        </w:tc>
        <w:tc>
          <w:tcPr>
            <w:tcW w:w="1404" w:type="dxa"/>
            <w:shd w:val="clear" w:color="auto" w:fill="auto"/>
            <w:noWrap/>
            <w:hideMark/>
          </w:tcPr>
          <w:p w14:paraId="24CA0DFC"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687512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040AEB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C7A834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530A5557"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4E78C6B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A6B5736"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2FD5D1A"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7B20BEBE" w14:textId="77777777" w:rsidTr="005F0F92">
        <w:trPr>
          <w:trHeight w:val="315"/>
        </w:trPr>
        <w:tc>
          <w:tcPr>
            <w:tcW w:w="689" w:type="dxa"/>
            <w:shd w:val="clear" w:color="auto" w:fill="auto"/>
            <w:noWrap/>
            <w:hideMark/>
          </w:tcPr>
          <w:p w14:paraId="060FCAD8"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2</w:t>
            </w:r>
          </w:p>
        </w:tc>
        <w:tc>
          <w:tcPr>
            <w:tcW w:w="1404" w:type="dxa"/>
            <w:shd w:val="clear" w:color="auto" w:fill="auto"/>
            <w:noWrap/>
            <w:hideMark/>
          </w:tcPr>
          <w:p w14:paraId="26E561BD"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8E35C0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554DBC7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2436E0E"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FE1E69B"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85881C7"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6779559"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4A939F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548E0027" w14:textId="77777777" w:rsidTr="005F0F92">
        <w:trPr>
          <w:trHeight w:val="315"/>
        </w:trPr>
        <w:tc>
          <w:tcPr>
            <w:tcW w:w="689" w:type="dxa"/>
            <w:shd w:val="clear" w:color="auto" w:fill="auto"/>
            <w:noWrap/>
            <w:hideMark/>
          </w:tcPr>
          <w:p w14:paraId="32428A5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w:t>
            </w:r>
          </w:p>
        </w:tc>
        <w:tc>
          <w:tcPr>
            <w:tcW w:w="1404" w:type="dxa"/>
            <w:shd w:val="clear" w:color="auto" w:fill="auto"/>
            <w:noWrap/>
            <w:hideMark/>
          </w:tcPr>
          <w:p w14:paraId="3DC112AD"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2F65B1A"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3011CFA2"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65755DD"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F85DB39"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5D37EEAD"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5CC3BF0"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7243EE7"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125D857A" w14:textId="77777777" w:rsidTr="005F0F92">
        <w:trPr>
          <w:trHeight w:val="315"/>
        </w:trPr>
        <w:tc>
          <w:tcPr>
            <w:tcW w:w="689" w:type="dxa"/>
            <w:shd w:val="clear" w:color="auto" w:fill="auto"/>
            <w:noWrap/>
            <w:hideMark/>
          </w:tcPr>
          <w:p w14:paraId="66A8C902" w14:textId="77777777" w:rsidR="00985C18" w:rsidRPr="00C7728C" w:rsidRDefault="00985C18" w:rsidP="005F0F92">
            <w:pPr>
              <w:spacing w:after="120"/>
              <w:ind w:left="29"/>
              <w:rPr>
                <w:rFonts w:ascii="Calibri" w:hAnsi="Calibri"/>
                <w:b/>
                <w:bCs w:val="0"/>
                <w:kern w:val="2"/>
                <w:sz w:val="22"/>
                <w:szCs w:val="22"/>
              </w:rPr>
            </w:pPr>
            <w:r w:rsidRPr="00C7728C">
              <w:rPr>
                <w:rFonts w:ascii="Calibri" w:hAnsi="Calibri"/>
                <w:b/>
                <w:bCs w:val="0"/>
                <w:kern w:val="2"/>
                <w:sz w:val="22"/>
                <w:szCs w:val="22"/>
              </w:rPr>
              <w:t xml:space="preserve">Total </w:t>
            </w:r>
          </w:p>
        </w:tc>
        <w:tc>
          <w:tcPr>
            <w:tcW w:w="1404" w:type="dxa"/>
            <w:shd w:val="clear" w:color="auto" w:fill="auto"/>
            <w:noWrap/>
            <w:hideMark/>
          </w:tcPr>
          <w:p w14:paraId="743440B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3A2C6E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66B473E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3CEB69D"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1C40752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FDA79DB"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B81C4F7"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C6DFBB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bl>
    <w:p w14:paraId="28D65A6F" w14:textId="77777777" w:rsidR="00985C18" w:rsidRPr="00CC4778" w:rsidRDefault="00985C18"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bookmarkStart w:id="975" w:name="_Toc390432075"/>
      <w:r w:rsidRPr="00CC4778">
        <w:rPr>
          <w:rFonts w:ascii="Calibri" w:eastAsia="SimSun" w:hAnsi="Calibri" w:cs="Courier New"/>
          <w:b/>
          <w:bCs/>
          <w:color w:val="002060"/>
          <w:sz w:val="22"/>
          <w:szCs w:val="21"/>
        </w:rPr>
        <w:t>Debtor report</w:t>
      </w:r>
      <w:bookmarkEnd w:id="975"/>
    </w:p>
    <w:p w14:paraId="4258283E" w14:textId="77777777" w:rsidR="00985C18" w:rsidRPr="001A60F4" w:rsidRDefault="00985C18" w:rsidP="00927897">
      <w:pPr>
        <w:numPr>
          <w:ilvl w:val="2"/>
          <w:numId w:val="35"/>
        </w:numPr>
        <w:outlineLvl w:val="2"/>
        <w:rPr>
          <w:rFonts w:ascii="Calibri" w:hAnsi="Calibri"/>
          <w:b/>
          <w:color w:val="002060"/>
          <w:sz w:val="22"/>
        </w:rPr>
      </w:pPr>
      <w:bookmarkStart w:id="976" w:name="_Toc390432076"/>
      <w:r w:rsidRPr="001A60F4">
        <w:rPr>
          <w:rFonts w:ascii="Calibri" w:hAnsi="Calibri"/>
          <w:b/>
          <w:color w:val="002060"/>
          <w:sz w:val="22"/>
        </w:rPr>
        <w:t>Report List</w:t>
      </w:r>
      <w:bookmarkEnd w:id="976"/>
    </w:p>
    <w:p w14:paraId="4B0CBD25" w14:textId="77777777" w:rsidR="00985C18" w:rsidRPr="009542A6" w:rsidRDefault="00985C18" w:rsidP="00985C18">
      <w:pPr>
        <w:rPr>
          <w:rFonts w:ascii="Calibri" w:hAnsi="Calibri"/>
          <w:sz w:val="22"/>
          <w:szCs w:val="22"/>
        </w:rPr>
      </w:pPr>
      <w:r w:rsidRPr="00C7728C">
        <w:rPr>
          <w:rFonts w:ascii="Calibri" w:hAnsi="Calibri"/>
          <w:sz w:val="22"/>
          <w:szCs w:val="22"/>
        </w:rPr>
        <w:t>The Debtor report Group is breaking down with</w:t>
      </w:r>
      <w:r>
        <w:rPr>
          <w:rFonts w:ascii="Calibri" w:hAnsi="Calibri"/>
          <w:sz w:val="22"/>
          <w:szCs w:val="22"/>
        </w:rPr>
        <w:t xml:space="preserve"> type of report as shown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791"/>
      </w:tblGrid>
      <w:tr w:rsidR="00985C18" w:rsidRPr="00C7728C" w14:paraId="03826ED7" w14:textId="77777777" w:rsidTr="005F0F92">
        <w:trPr>
          <w:trHeight w:val="315"/>
        </w:trPr>
        <w:tc>
          <w:tcPr>
            <w:tcW w:w="4531" w:type="dxa"/>
            <w:shd w:val="clear" w:color="auto" w:fill="BDD6EE"/>
            <w:noWrap/>
            <w:vAlign w:val="center"/>
          </w:tcPr>
          <w:p w14:paraId="42C1207D"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791" w:type="dxa"/>
            <w:shd w:val="clear" w:color="auto" w:fill="BDD6EE"/>
            <w:noWrap/>
          </w:tcPr>
          <w:p w14:paraId="06083268" w14:textId="77777777" w:rsidR="00985C18" w:rsidRPr="00C7728C" w:rsidRDefault="00985C18" w:rsidP="005F0F92">
            <w:pPr>
              <w:tabs>
                <w:tab w:val="left" w:pos="3150"/>
              </w:tabs>
              <w:spacing w:after="120"/>
              <w:rPr>
                <w:rFonts w:ascii="Calibri" w:hAnsi="Calibri"/>
                <w:kern w:val="2"/>
                <w:sz w:val="22"/>
                <w:szCs w:val="22"/>
              </w:rPr>
            </w:pPr>
            <w:r>
              <w:rPr>
                <w:rFonts w:ascii="Calibri" w:eastAsia="Times New Roman" w:hAnsi="Calibri" w:cs="Times New Roman"/>
                <w:b/>
                <w:color w:val="000000"/>
                <w:kern w:val="2"/>
                <w:sz w:val="22"/>
                <w:szCs w:val="22"/>
              </w:rPr>
              <w:t>Requirement</w:t>
            </w:r>
          </w:p>
        </w:tc>
      </w:tr>
      <w:tr w:rsidR="00985C18" w:rsidRPr="00C7728C" w14:paraId="26948FEE" w14:textId="77777777" w:rsidTr="005F0F92">
        <w:trPr>
          <w:trHeight w:val="315"/>
        </w:trPr>
        <w:tc>
          <w:tcPr>
            <w:tcW w:w="4531" w:type="dxa"/>
            <w:shd w:val="clear" w:color="auto" w:fill="auto"/>
            <w:noWrap/>
          </w:tcPr>
          <w:p w14:paraId="3DE2E44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Retailed Debtor report</w:t>
            </w:r>
          </w:p>
        </w:tc>
        <w:tc>
          <w:tcPr>
            <w:tcW w:w="4791" w:type="dxa"/>
            <w:shd w:val="clear" w:color="auto" w:fill="auto"/>
            <w:noWrap/>
          </w:tcPr>
          <w:p w14:paraId="445C5E25"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Detail </w:t>
            </w:r>
            <w:r w:rsidRPr="00C7728C">
              <w:rPr>
                <w:rFonts w:ascii="Calibri" w:hAnsi="Calibri"/>
                <w:kern w:val="2"/>
                <w:sz w:val="22"/>
                <w:szCs w:val="22"/>
              </w:rPr>
              <w:t>report</w:t>
            </w:r>
          </w:p>
        </w:tc>
      </w:tr>
      <w:tr w:rsidR="00985C18" w:rsidRPr="00C7728C" w14:paraId="1CB7A095" w14:textId="77777777" w:rsidTr="005F0F92">
        <w:trPr>
          <w:trHeight w:val="315"/>
        </w:trPr>
        <w:tc>
          <w:tcPr>
            <w:tcW w:w="4531" w:type="dxa"/>
            <w:shd w:val="clear" w:color="auto" w:fill="auto"/>
            <w:noWrap/>
          </w:tcPr>
          <w:p w14:paraId="2C6252D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 xml:space="preserve">Aggregate debtor report by region </w:t>
            </w:r>
          </w:p>
        </w:tc>
        <w:tc>
          <w:tcPr>
            <w:tcW w:w="4791" w:type="dxa"/>
            <w:shd w:val="clear" w:color="auto" w:fill="auto"/>
            <w:noWrap/>
          </w:tcPr>
          <w:p w14:paraId="530FB5A0"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2CEDABDB" w14:textId="77777777" w:rsidTr="005F0F92">
        <w:trPr>
          <w:trHeight w:val="315"/>
        </w:trPr>
        <w:tc>
          <w:tcPr>
            <w:tcW w:w="4531" w:type="dxa"/>
            <w:shd w:val="clear" w:color="auto" w:fill="auto"/>
            <w:noWrap/>
          </w:tcPr>
          <w:p w14:paraId="4B98255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debtor report by category of debtor</w:t>
            </w:r>
          </w:p>
        </w:tc>
        <w:tc>
          <w:tcPr>
            <w:tcW w:w="4791" w:type="dxa"/>
            <w:shd w:val="clear" w:color="auto" w:fill="auto"/>
            <w:noWrap/>
          </w:tcPr>
          <w:p w14:paraId="26DDFAD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60AC9C4E" w14:textId="77777777" w:rsidTr="005F0F92">
        <w:trPr>
          <w:trHeight w:val="315"/>
        </w:trPr>
        <w:tc>
          <w:tcPr>
            <w:tcW w:w="4531" w:type="dxa"/>
            <w:shd w:val="clear" w:color="auto" w:fill="auto"/>
            <w:noWrap/>
          </w:tcPr>
          <w:p w14:paraId="34E6B38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debtor report by SME segment</w:t>
            </w:r>
          </w:p>
        </w:tc>
        <w:tc>
          <w:tcPr>
            <w:tcW w:w="4791" w:type="dxa"/>
            <w:shd w:val="clear" w:color="auto" w:fill="auto"/>
            <w:noWrap/>
          </w:tcPr>
          <w:p w14:paraId="1182C42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092686F9" w14:textId="77777777" w:rsidTr="005F0F92">
        <w:trPr>
          <w:trHeight w:val="315"/>
        </w:trPr>
        <w:tc>
          <w:tcPr>
            <w:tcW w:w="4531" w:type="dxa"/>
            <w:shd w:val="clear" w:color="auto" w:fill="auto"/>
            <w:noWrap/>
          </w:tcPr>
          <w:p w14:paraId="58F551B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debtor report by Seller rating</w:t>
            </w:r>
          </w:p>
        </w:tc>
        <w:tc>
          <w:tcPr>
            <w:tcW w:w="4791" w:type="dxa"/>
            <w:shd w:val="clear" w:color="auto" w:fill="auto"/>
            <w:noWrap/>
          </w:tcPr>
          <w:p w14:paraId="564DFE6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1EBE563D" w14:textId="77777777" w:rsidTr="005F0F92">
        <w:trPr>
          <w:trHeight w:val="315"/>
        </w:trPr>
        <w:tc>
          <w:tcPr>
            <w:tcW w:w="4531" w:type="dxa"/>
            <w:shd w:val="clear" w:color="auto" w:fill="auto"/>
            <w:noWrap/>
          </w:tcPr>
          <w:p w14:paraId="2614BD19"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debtor report by Debtor rating</w:t>
            </w:r>
          </w:p>
        </w:tc>
        <w:tc>
          <w:tcPr>
            <w:tcW w:w="4791" w:type="dxa"/>
            <w:shd w:val="clear" w:color="auto" w:fill="auto"/>
            <w:noWrap/>
          </w:tcPr>
          <w:p w14:paraId="04A73C3B"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14272454" w14:textId="77777777" w:rsidTr="005F0F92">
        <w:trPr>
          <w:trHeight w:val="315"/>
        </w:trPr>
        <w:tc>
          <w:tcPr>
            <w:tcW w:w="4531" w:type="dxa"/>
            <w:shd w:val="clear" w:color="auto" w:fill="auto"/>
            <w:noWrap/>
          </w:tcPr>
          <w:p w14:paraId="06FF1B7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 xml:space="preserve">Aggregate debtor report by Invoice rating </w:t>
            </w:r>
          </w:p>
        </w:tc>
        <w:tc>
          <w:tcPr>
            <w:tcW w:w="4791" w:type="dxa"/>
            <w:shd w:val="clear" w:color="auto" w:fill="auto"/>
            <w:noWrap/>
          </w:tcPr>
          <w:p w14:paraId="03CE15CE"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5259139C" w14:textId="77777777" w:rsidTr="005F0F92">
        <w:trPr>
          <w:trHeight w:val="315"/>
        </w:trPr>
        <w:tc>
          <w:tcPr>
            <w:tcW w:w="4531" w:type="dxa"/>
            <w:shd w:val="clear" w:color="auto" w:fill="auto"/>
            <w:noWrap/>
          </w:tcPr>
          <w:p w14:paraId="3CA96F9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 xml:space="preserve">Aggregate debtor report </w:t>
            </w:r>
            <w:r>
              <w:rPr>
                <w:rFonts w:ascii="Calibri" w:hAnsi="Calibri"/>
                <w:kern w:val="2"/>
                <w:sz w:val="22"/>
                <w:szCs w:val="22"/>
              </w:rPr>
              <w:t>by transaction type</w:t>
            </w:r>
          </w:p>
        </w:tc>
        <w:tc>
          <w:tcPr>
            <w:tcW w:w="4791" w:type="dxa"/>
            <w:shd w:val="clear" w:color="auto" w:fill="auto"/>
            <w:noWrap/>
          </w:tcPr>
          <w:p w14:paraId="4B2B2C8E" w14:textId="77777777" w:rsidR="00985C18" w:rsidRDefault="00985C18" w:rsidP="005F0F92">
            <w:pPr>
              <w:spacing w:after="120"/>
              <w:rPr>
                <w:rFonts w:ascii="Calibri" w:hAnsi="Calibri"/>
                <w:kern w:val="2"/>
                <w:sz w:val="22"/>
                <w:szCs w:val="22"/>
              </w:rPr>
            </w:pPr>
            <w:r>
              <w:rPr>
                <w:rFonts w:ascii="Calibri" w:hAnsi="Calibri"/>
                <w:kern w:val="2"/>
                <w:sz w:val="22"/>
                <w:szCs w:val="22"/>
              </w:rPr>
              <w:t xml:space="preserve">Summary </w:t>
            </w:r>
            <w:r w:rsidRPr="00C7728C">
              <w:rPr>
                <w:rFonts w:ascii="Calibri" w:hAnsi="Calibri"/>
                <w:kern w:val="2"/>
                <w:sz w:val="22"/>
                <w:szCs w:val="22"/>
              </w:rPr>
              <w:t>report</w:t>
            </w:r>
          </w:p>
        </w:tc>
      </w:tr>
    </w:tbl>
    <w:p w14:paraId="3E522136" w14:textId="77777777" w:rsidR="00985C18" w:rsidRPr="001A60F4" w:rsidRDefault="00985C18" w:rsidP="00927897">
      <w:pPr>
        <w:numPr>
          <w:ilvl w:val="2"/>
          <w:numId w:val="35"/>
        </w:numPr>
        <w:outlineLvl w:val="2"/>
        <w:rPr>
          <w:rFonts w:ascii="Calibri" w:hAnsi="Calibri"/>
          <w:b/>
          <w:color w:val="002060"/>
          <w:sz w:val="22"/>
        </w:rPr>
      </w:pPr>
      <w:bookmarkStart w:id="977" w:name="_Toc390432077"/>
      <w:r w:rsidRPr="001A60F4">
        <w:rPr>
          <w:rFonts w:ascii="Calibri" w:hAnsi="Calibri"/>
          <w:b/>
          <w:color w:val="002060"/>
          <w:sz w:val="22"/>
        </w:rPr>
        <w:t>Description</w:t>
      </w:r>
      <w:bookmarkEnd w:id="977"/>
    </w:p>
    <w:p w14:paraId="6FD0F0C7" w14:textId="77777777" w:rsidR="00985C18" w:rsidRPr="00C7728C" w:rsidRDefault="00985C18" w:rsidP="00985C18">
      <w:pPr>
        <w:pStyle w:val="af0"/>
        <w:kinsoku w:val="0"/>
        <w:overflowPunct w:val="0"/>
        <w:spacing w:after="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summary of debtor info.</w:t>
      </w:r>
    </w:p>
    <w:p w14:paraId="3DB1EC2B" w14:textId="77777777" w:rsidR="00985C18" w:rsidRPr="00C7728C" w:rsidRDefault="00985C18" w:rsidP="00985C18">
      <w:pPr>
        <w:rPr>
          <w:rFonts w:ascii="Calibri" w:hAnsi="Calibri"/>
          <w:sz w:val="22"/>
          <w:szCs w:val="22"/>
        </w:rPr>
      </w:pPr>
      <w:r w:rsidRPr="00C7728C">
        <w:rPr>
          <w:rFonts w:ascii="Calibri" w:hAnsi="Calibri"/>
          <w:sz w:val="22"/>
          <w:szCs w:val="22"/>
        </w:rPr>
        <w:t>Description as table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245"/>
      </w:tblGrid>
      <w:tr w:rsidR="00985C18" w:rsidRPr="00C7728C" w14:paraId="36B88D8C" w14:textId="77777777" w:rsidTr="005F0F92">
        <w:trPr>
          <w:trHeight w:val="315"/>
        </w:trPr>
        <w:tc>
          <w:tcPr>
            <w:tcW w:w="4077" w:type="dxa"/>
            <w:shd w:val="clear" w:color="auto" w:fill="BDD6EE"/>
            <w:noWrap/>
            <w:vAlign w:val="center"/>
          </w:tcPr>
          <w:p w14:paraId="6DBDFA6C"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5245" w:type="dxa"/>
            <w:shd w:val="clear" w:color="auto" w:fill="BDD6EE"/>
            <w:noWrap/>
            <w:vAlign w:val="center"/>
          </w:tcPr>
          <w:p w14:paraId="2C3CE20B"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56760B86" w14:textId="77777777" w:rsidTr="005F0F92">
        <w:trPr>
          <w:trHeight w:val="315"/>
        </w:trPr>
        <w:tc>
          <w:tcPr>
            <w:tcW w:w="4077" w:type="dxa"/>
            <w:shd w:val="clear" w:color="auto" w:fill="auto"/>
            <w:noWrap/>
          </w:tcPr>
          <w:p w14:paraId="611B0D9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 ID</w:t>
            </w:r>
          </w:p>
        </w:tc>
        <w:tc>
          <w:tcPr>
            <w:tcW w:w="5245" w:type="dxa"/>
            <w:shd w:val="clear" w:color="auto" w:fill="auto"/>
            <w:noWrap/>
          </w:tcPr>
          <w:p w14:paraId="65E67DD4"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Buyer ID - Unique identification of each customer</w:t>
            </w:r>
          </w:p>
        </w:tc>
      </w:tr>
      <w:tr w:rsidR="00985C18" w:rsidRPr="00C7728C" w14:paraId="1BBAD4D1" w14:textId="77777777" w:rsidTr="005F0F92">
        <w:trPr>
          <w:trHeight w:val="315"/>
        </w:trPr>
        <w:tc>
          <w:tcPr>
            <w:tcW w:w="4077" w:type="dxa"/>
            <w:shd w:val="clear" w:color="auto" w:fill="auto"/>
            <w:noWrap/>
          </w:tcPr>
          <w:p w14:paraId="09A507E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Total No. of invoice</w:t>
            </w:r>
          </w:p>
        </w:tc>
        <w:tc>
          <w:tcPr>
            <w:tcW w:w="5245" w:type="dxa"/>
            <w:shd w:val="clear" w:color="auto" w:fill="auto"/>
            <w:noWrap/>
          </w:tcPr>
          <w:p w14:paraId="1B2CAB78"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total number of invoices</w:t>
            </w:r>
          </w:p>
        </w:tc>
      </w:tr>
      <w:tr w:rsidR="00985C18" w:rsidRPr="00C7728C" w14:paraId="2B7B8434" w14:textId="77777777" w:rsidTr="005F0F92">
        <w:trPr>
          <w:trHeight w:val="315"/>
        </w:trPr>
        <w:tc>
          <w:tcPr>
            <w:tcW w:w="4077" w:type="dxa"/>
            <w:shd w:val="clear" w:color="auto" w:fill="auto"/>
            <w:noWrap/>
          </w:tcPr>
          <w:p w14:paraId="69830E9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ID</w:t>
            </w:r>
          </w:p>
        </w:tc>
        <w:tc>
          <w:tcPr>
            <w:tcW w:w="5245" w:type="dxa"/>
            <w:shd w:val="clear" w:color="auto" w:fill="auto"/>
            <w:noWrap/>
          </w:tcPr>
          <w:p w14:paraId="63D2DD2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Invoice ID - Unique identification of each invoice</w:t>
            </w:r>
          </w:p>
        </w:tc>
      </w:tr>
      <w:tr w:rsidR="00985C18" w:rsidRPr="00C7728C" w14:paraId="552555E7" w14:textId="77777777" w:rsidTr="005F0F92">
        <w:trPr>
          <w:trHeight w:val="315"/>
        </w:trPr>
        <w:tc>
          <w:tcPr>
            <w:tcW w:w="4077" w:type="dxa"/>
            <w:shd w:val="clear" w:color="auto" w:fill="auto"/>
            <w:noWrap/>
          </w:tcPr>
          <w:p w14:paraId="3C8B809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Total Amount of invoice</w:t>
            </w:r>
          </w:p>
        </w:tc>
        <w:tc>
          <w:tcPr>
            <w:tcW w:w="5245" w:type="dxa"/>
            <w:shd w:val="clear" w:color="auto" w:fill="auto"/>
            <w:noWrap/>
          </w:tcPr>
          <w:p w14:paraId="4ED1793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 xml:space="preserve">Debtor's total amount of invoices </w:t>
            </w:r>
          </w:p>
        </w:tc>
      </w:tr>
      <w:tr w:rsidR="00985C18" w:rsidRPr="00C7728C" w14:paraId="283B8641" w14:textId="77777777" w:rsidTr="005F0F92">
        <w:trPr>
          <w:trHeight w:val="315"/>
        </w:trPr>
        <w:tc>
          <w:tcPr>
            <w:tcW w:w="4077" w:type="dxa"/>
            <w:shd w:val="clear" w:color="auto" w:fill="auto"/>
            <w:noWrap/>
          </w:tcPr>
          <w:p w14:paraId="145D6DF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No. of overdue invoices</w:t>
            </w:r>
            <w:r w:rsidRPr="00C7728C">
              <w:rPr>
                <w:rFonts w:ascii="Calibri" w:hAnsi="Calibri"/>
                <w:kern w:val="2"/>
                <w:sz w:val="22"/>
                <w:szCs w:val="22"/>
              </w:rPr>
              <w:tab/>
            </w:r>
          </w:p>
        </w:tc>
        <w:tc>
          <w:tcPr>
            <w:tcW w:w="5245" w:type="dxa"/>
            <w:shd w:val="clear" w:color="auto" w:fill="auto"/>
            <w:noWrap/>
          </w:tcPr>
          <w:p w14:paraId="5F50578C"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number of overdue invoices</w:t>
            </w:r>
          </w:p>
        </w:tc>
      </w:tr>
      <w:tr w:rsidR="00985C18" w:rsidRPr="00C7728C" w14:paraId="63DD8F21" w14:textId="77777777" w:rsidTr="005F0F92">
        <w:trPr>
          <w:trHeight w:val="345"/>
        </w:trPr>
        <w:tc>
          <w:tcPr>
            <w:tcW w:w="4077" w:type="dxa"/>
            <w:shd w:val="clear" w:color="auto" w:fill="auto"/>
            <w:noWrap/>
          </w:tcPr>
          <w:p w14:paraId="0E9A30C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Total amount of overdue invoices</w:t>
            </w:r>
            <w:r w:rsidRPr="00C7728C">
              <w:rPr>
                <w:rFonts w:ascii="Calibri" w:hAnsi="Calibri"/>
                <w:kern w:val="2"/>
                <w:sz w:val="22"/>
                <w:szCs w:val="22"/>
              </w:rPr>
              <w:tab/>
            </w:r>
          </w:p>
        </w:tc>
        <w:tc>
          <w:tcPr>
            <w:tcW w:w="5245" w:type="dxa"/>
            <w:shd w:val="clear" w:color="auto" w:fill="auto"/>
            <w:noWrap/>
          </w:tcPr>
          <w:p w14:paraId="4C4DE88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total amount of overdue invoices</w:t>
            </w:r>
          </w:p>
        </w:tc>
      </w:tr>
      <w:tr w:rsidR="00985C18" w:rsidRPr="00C7728C" w14:paraId="47C74F38" w14:textId="77777777" w:rsidTr="005F0F92">
        <w:trPr>
          <w:trHeight w:val="315"/>
        </w:trPr>
        <w:tc>
          <w:tcPr>
            <w:tcW w:w="4077" w:type="dxa"/>
            <w:shd w:val="clear" w:color="auto" w:fill="auto"/>
            <w:noWrap/>
          </w:tcPr>
          <w:p w14:paraId="45C8BEE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invoice over 90 days</w:t>
            </w:r>
            <w:r w:rsidRPr="00C7728C">
              <w:rPr>
                <w:rFonts w:ascii="Calibri" w:hAnsi="Calibri"/>
                <w:kern w:val="2"/>
                <w:sz w:val="22"/>
                <w:szCs w:val="22"/>
              </w:rPr>
              <w:tab/>
            </w:r>
          </w:p>
        </w:tc>
        <w:tc>
          <w:tcPr>
            <w:tcW w:w="5245" w:type="dxa"/>
            <w:shd w:val="clear" w:color="auto" w:fill="auto"/>
            <w:noWrap/>
          </w:tcPr>
          <w:p w14:paraId="41507C8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number of overdue invoices over 90 days</w:t>
            </w:r>
          </w:p>
        </w:tc>
      </w:tr>
      <w:tr w:rsidR="00985C18" w:rsidRPr="00C7728C" w14:paraId="34D6922D" w14:textId="77777777" w:rsidTr="005F0F92">
        <w:trPr>
          <w:trHeight w:val="315"/>
        </w:trPr>
        <w:tc>
          <w:tcPr>
            <w:tcW w:w="4077" w:type="dxa"/>
            <w:shd w:val="clear" w:color="auto" w:fill="auto"/>
            <w:noWrap/>
          </w:tcPr>
          <w:p w14:paraId="4436E5F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Amount of the invoice over 90 days</w:t>
            </w:r>
            <w:r w:rsidRPr="00C7728C">
              <w:rPr>
                <w:rFonts w:ascii="Calibri" w:hAnsi="Calibri"/>
                <w:kern w:val="2"/>
                <w:sz w:val="22"/>
                <w:szCs w:val="22"/>
              </w:rPr>
              <w:tab/>
            </w:r>
          </w:p>
        </w:tc>
        <w:tc>
          <w:tcPr>
            <w:tcW w:w="5245" w:type="dxa"/>
            <w:shd w:val="clear" w:color="auto" w:fill="auto"/>
            <w:noWrap/>
          </w:tcPr>
          <w:p w14:paraId="09203D2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amount of overdue invoices over 90 days</w:t>
            </w:r>
          </w:p>
        </w:tc>
      </w:tr>
      <w:tr w:rsidR="00985C18" w:rsidRPr="00C7728C" w14:paraId="4E5E8D8D" w14:textId="77777777" w:rsidTr="005F0F92">
        <w:trPr>
          <w:trHeight w:val="315"/>
        </w:trPr>
        <w:tc>
          <w:tcPr>
            <w:tcW w:w="4077" w:type="dxa"/>
            <w:shd w:val="clear" w:color="auto" w:fill="auto"/>
            <w:noWrap/>
          </w:tcPr>
          <w:p w14:paraId="26B2AB1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Average overdue days</w:t>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p>
        </w:tc>
        <w:tc>
          <w:tcPr>
            <w:tcW w:w="5245" w:type="dxa"/>
            <w:shd w:val="clear" w:color="auto" w:fill="auto"/>
            <w:noWrap/>
          </w:tcPr>
          <w:p w14:paraId="2F5AEDB9"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Debtor's average overdue days</w:t>
            </w:r>
            <w:r w:rsidRPr="00C7728C">
              <w:rPr>
                <w:rFonts w:ascii="Calibri" w:hAnsi="Calibri"/>
                <w:kern w:val="2"/>
                <w:sz w:val="22"/>
                <w:szCs w:val="22"/>
              </w:rPr>
              <w:tab/>
            </w:r>
          </w:p>
        </w:tc>
      </w:tr>
      <w:tr w:rsidR="00985C18" w:rsidRPr="00C7728C" w14:paraId="7400754E" w14:textId="77777777" w:rsidTr="005F0F92">
        <w:trPr>
          <w:trHeight w:val="315"/>
        </w:trPr>
        <w:tc>
          <w:tcPr>
            <w:tcW w:w="4077" w:type="dxa"/>
            <w:shd w:val="clear" w:color="auto" w:fill="auto"/>
            <w:noWrap/>
          </w:tcPr>
          <w:p w14:paraId="1C692EA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-Never delinquent</w:t>
            </w:r>
          </w:p>
        </w:tc>
        <w:tc>
          <w:tcPr>
            <w:tcW w:w="5245" w:type="dxa"/>
            <w:shd w:val="clear" w:color="auto" w:fill="auto"/>
            <w:noWrap/>
          </w:tcPr>
          <w:p w14:paraId="0A3024C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never been delinquent</w:t>
            </w:r>
          </w:p>
        </w:tc>
      </w:tr>
      <w:tr w:rsidR="00985C18" w:rsidRPr="00C7728C" w14:paraId="031A168F" w14:textId="77777777" w:rsidTr="005F0F92">
        <w:trPr>
          <w:trHeight w:val="315"/>
        </w:trPr>
        <w:tc>
          <w:tcPr>
            <w:tcW w:w="4077" w:type="dxa"/>
            <w:shd w:val="clear" w:color="auto" w:fill="auto"/>
            <w:noWrap/>
          </w:tcPr>
          <w:p w14:paraId="50A1315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-Delinquent</w:t>
            </w:r>
          </w:p>
        </w:tc>
        <w:tc>
          <w:tcPr>
            <w:tcW w:w="5245" w:type="dxa"/>
            <w:shd w:val="clear" w:color="auto" w:fill="auto"/>
            <w:noWrap/>
          </w:tcPr>
          <w:p w14:paraId="52EDAD31"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been delinquent at least once</w:t>
            </w:r>
          </w:p>
        </w:tc>
      </w:tr>
      <w:tr w:rsidR="00985C18" w:rsidRPr="00C7728C" w14:paraId="3F91780C" w14:textId="77777777" w:rsidTr="005F0F92">
        <w:trPr>
          <w:trHeight w:val="315"/>
        </w:trPr>
        <w:tc>
          <w:tcPr>
            <w:tcW w:w="4077" w:type="dxa"/>
            <w:shd w:val="clear" w:color="auto" w:fill="auto"/>
            <w:noWrap/>
          </w:tcPr>
          <w:p w14:paraId="1AE012B1"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-Delinquent for over 90 days</w:t>
            </w:r>
            <w:r w:rsidRPr="00C7728C">
              <w:rPr>
                <w:rFonts w:ascii="Calibri" w:hAnsi="Calibri"/>
                <w:kern w:val="2"/>
                <w:sz w:val="22"/>
                <w:szCs w:val="22"/>
              </w:rPr>
              <w:tab/>
            </w:r>
            <w:r w:rsidRPr="00C7728C">
              <w:rPr>
                <w:rFonts w:ascii="Calibri" w:hAnsi="Calibri"/>
                <w:kern w:val="2"/>
                <w:sz w:val="22"/>
                <w:szCs w:val="22"/>
              </w:rPr>
              <w:tab/>
            </w:r>
          </w:p>
        </w:tc>
        <w:tc>
          <w:tcPr>
            <w:tcW w:w="5245" w:type="dxa"/>
            <w:shd w:val="clear" w:color="auto" w:fill="auto"/>
            <w:noWrap/>
          </w:tcPr>
          <w:p w14:paraId="2139C042"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been delinquent for over 90 days</w:t>
            </w:r>
            <w:r w:rsidRPr="00C7728C">
              <w:rPr>
                <w:rFonts w:ascii="Calibri" w:hAnsi="Calibri"/>
                <w:kern w:val="2"/>
                <w:sz w:val="22"/>
                <w:szCs w:val="22"/>
              </w:rPr>
              <w:tab/>
            </w:r>
            <w:r w:rsidRPr="00C7728C">
              <w:rPr>
                <w:rFonts w:ascii="Calibri" w:hAnsi="Calibri"/>
                <w:kern w:val="2"/>
                <w:sz w:val="22"/>
                <w:szCs w:val="22"/>
              </w:rPr>
              <w:tab/>
            </w:r>
          </w:p>
        </w:tc>
      </w:tr>
      <w:tr w:rsidR="00985C18" w:rsidRPr="00C7728C" w14:paraId="3F9ED912" w14:textId="77777777" w:rsidTr="005F0F92">
        <w:trPr>
          <w:trHeight w:val="315"/>
        </w:trPr>
        <w:tc>
          <w:tcPr>
            <w:tcW w:w="4077" w:type="dxa"/>
            <w:shd w:val="clear" w:color="auto" w:fill="auto"/>
            <w:noWrap/>
          </w:tcPr>
          <w:p w14:paraId="4AB7368E"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Region</w:t>
            </w:r>
          </w:p>
        </w:tc>
        <w:tc>
          <w:tcPr>
            <w:tcW w:w="5245" w:type="dxa"/>
            <w:shd w:val="clear" w:color="auto" w:fill="auto"/>
            <w:noWrap/>
          </w:tcPr>
          <w:p w14:paraId="71B4C963" w14:textId="77777777" w:rsidR="00985C18" w:rsidRPr="00C7728C" w:rsidRDefault="00985C18" w:rsidP="005F0F92">
            <w:pPr>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69DFBFA7" w14:textId="77777777" w:rsidTr="005F0F92">
        <w:trPr>
          <w:trHeight w:val="315"/>
        </w:trPr>
        <w:tc>
          <w:tcPr>
            <w:tcW w:w="4077" w:type="dxa"/>
            <w:shd w:val="clear" w:color="auto" w:fill="auto"/>
            <w:noWrap/>
            <w:hideMark/>
          </w:tcPr>
          <w:p w14:paraId="4BFA55F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Rating</w:t>
            </w:r>
          </w:p>
        </w:tc>
        <w:tc>
          <w:tcPr>
            <w:tcW w:w="5245" w:type="dxa"/>
            <w:shd w:val="clear" w:color="auto" w:fill="auto"/>
            <w:noWrap/>
            <w:hideMark/>
          </w:tcPr>
          <w:p w14:paraId="5DC1AB91" w14:textId="77777777" w:rsidR="00985C18" w:rsidRPr="00C7728C" w:rsidRDefault="00985C18" w:rsidP="005F0F92">
            <w:pPr>
              <w:jc w:val="left"/>
              <w:rPr>
                <w:rFonts w:ascii="Calibri" w:hAnsi="Calibri"/>
                <w:kern w:val="2"/>
                <w:sz w:val="22"/>
                <w:szCs w:val="22"/>
              </w:rPr>
            </w:pPr>
            <w:r w:rsidRPr="00C7728C">
              <w:rPr>
                <w:rFonts w:ascii="Calibri" w:hAnsi="Calibri"/>
                <w:kern w:val="2"/>
                <w:sz w:val="22"/>
                <w:szCs w:val="22"/>
              </w:rPr>
              <w:t>Invoice Risk Rating (H,M,L); 3 parameters: High/Medium/Low</w:t>
            </w:r>
          </w:p>
        </w:tc>
      </w:tr>
      <w:tr w:rsidR="00985C18" w:rsidRPr="00C7728C" w14:paraId="67E19E06" w14:textId="77777777" w:rsidTr="005F0F92">
        <w:trPr>
          <w:trHeight w:val="315"/>
        </w:trPr>
        <w:tc>
          <w:tcPr>
            <w:tcW w:w="4077" w:type="dxa"/>
            <w:shd w:val="clear" w:color="auto" w:fill="auto"/>
            <w:noWrap/>
          </w:tcPr>
          <w:p w14:paraId="47C84BA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ID</w:t>
            </w:r>
          </w:p>
        </w:tc>
        <w:tc>
          <w:tcPr>
            <w:tcW w:w="5245" w:type="dxa"/>
            <w:shd w:val="clear" w:color="auto" w:fill="auto"/>
            <w:noWrap/>
          </w:tcPr>
          <w:p w14:paraId="6A0BF5C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1B3C6929" w14:textId="77777777" w:rsidTr="005F0F92">
        <w:trPr>
          <w:trHeight w:val="315"/>
        </w:trPr>
        <w:tc>
          <w:tcPr>
            <w:tcW w:w="4077" w:type="dxa"/>
            <w:shd w:val="clear" w:color="auto" w:fill="auto"/>
            <w:noWrap/>
            <w:vAlign w:val="center"/>
          </w:tcPr>
          <w:p w14:paraId="5578433D"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Category of the Debtor</w:t>
            </w:r>
          </w:p>
        </w:tc>
        <w:tc>
          <w:tcPr>
            <w:tcW w:w="5245" w:type="dxa"/>
            <w:shd w:val="clear" w:color="auto" w:fill="auto"/>
            <w:noWrap/>
            <w:vAlign w:val="center"/>
          </w:tcPr>
          <w:p w14:paraId="01B86D0E"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2 parameters: SOE or Non SOE</w:t>
            </w:r>
          </w:p>
        </w:tc>
      </w:tr>
      <w:tr w:rsidR="00985C18" w:rsidRPr="00C7728C" w14:paraId="25253972" w14:textId="77777777" w:rsidTr="005F0F92">
        <w:trPr>
          <w:trHeight w:val="315"/>
        </w:trPr>
        <w:tc>
          <w:tcPr>
            <w:tcW w:w="4077" w:type="dxa"/>
            <w:shd w:val="clear" w:color="auto" w:fill="auto"/>
            <w:noWrap/>
            <w:vAlign w:val="center"/>
          </w:tcPr>
          <w:p w14:paraId="779B10C7"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SME segment</w:t>
            </w:r>
          </w:p>
        </w:tc>
        <w:tc>
          <w:tcPr>
            <w:tcW w:w="5245" w:type="dxa"/>
            <w:shd w:val="clear" w:color="auto" w:fill="auto"/>
            <w:noWrap/>
            <w:vAlign w:val="center"/>
          </w:tcPr>
          <w:p w14:paraId="12DF8CB2"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71D44100" w14:textId="77777777" w:rsidTr="005F0F92">
        <w:trPr>
          <w:trHeight w:val="315"/>
        </w:trPr>
        <w:tc>
          <w:tcPr>
            <w:tcW w:w="4077" w:type="dxa"/>
            <w:shd w:val="clear" w:color="auto" w:fill="auto"/>
            <w:noWrap/>
            <w:vAlign w:val="center"/>
          </w:tcPr>
          <w:p w14:paraId="20198768"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Seller rating</w:t>
            </w:r>
          </w:p>
        </w:tc>
        <w:tc>
          <w:tcPr>
            <w:tcW w:w="5245" w:type="dxa"/>
            <w:shd w:val="clear" w:color="auto" w:fill="auto"/>
            <w:noWrap/>
            <w:vAlign w:val="center"/>
          </w:tcPr>
          <w:p w14:paraId="0E6C7514"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2D1F0226" w14:textId="77777777" w:rsidTr="005F0F92">
        <w:trPr>
          <w:trHeight w:val="315"/>
        </w:trPr>
        <w:tc>
          <w:tcPr>
            <w:tcW w:w="4077" w:type="dxa"/>
            <w:shd w:val="clear" w:color="auto" w:fill="auto"/>
            <w:noWrap/>
            <w:vAlign w:val="center"/>
          </w:tcPr>
          <w:p w14:paraId="76CE9ACD"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Debtor rating</w:t>
            </w:r>
          </w:p>
        </w:tc>
        <w:tc>
          <w:tcPr>
            <w:tcW w:w="5245" w:type="dxa"/>
            <w:shd w:val="clear" w:color="auto" w:fill="auto"/>
            <w:noWrap/>
            <w:vAlign w:val="center"/>
          </w:tcPr>
          <w:p w14:paraId="6F15A9C6"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0ED8E29B" w14:textId="77777777" w:rsidTr="005F0F92">
        <w:trPr>
          <w:trHeight w:val="315"/>
        </w:trPr>
        <w:tc>
          <w:tcPr>
            <w:tcW w:w="4077" w:type="dxa"/>
            <w:shd w:val="clear" w:color="auto" w:fill="auto"/>
            <w:noWrap/>
            <w:vAlign w:val="center"/>
          </w:tcPr>
          <w:p w14:paraId="19A230F7"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Invoice rating</w:t>
            </w:r>
          </w:p>
        </w:tc>
        <w:tc>
          <w:tcPr>
            <w:tcW w:w="5245" w:type="dxa"/>
            <w:shd w:val="clear" w:color="auto" w:fill="auto"/>
            <w:noWrap/>
            <w:vAlign w:val="center"/>
          </w:tcPr>
          <w:p w14:paraId="7E3D404E"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5EE7E278" w14:textId="77777777" w:rsidTr="005F0F92">
        <w:trPr>
          <w:trHeight w:val="315"/>
        </w:trPr>
        <w:tc>
          <w:tcPr>
            <w:tcW w:w="4077" w:type="dxa"/>
            <w:shd w:val="clear" w:color="auto" w:fill="auto"/>
            <w:noWrap/>
          </w:tcPr>
          <w:p w14:paraId="317A07E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SME segment</w:t>
            </w:r>
          </w:p>
        </w:tc>
        <w:tc>
          <w:tcPr>
            <w:tcW w:w="5245" w:type="dxa"/>
            <w:shd w:val="clear" w:color="auto" w:fill="auto"/>
            <w:noWrap/>
          </w:tcPr>
          <w:p w14:paraId="318F3B6F" w14:textId="77777777" w:rsidR="00985C18" w:rsidRPr="00C7728C" w:rsidRDefault="00985C18" w:rsidP="005F0F92">
            <w:pPr>
              <w:rPr>
                <w:rFonts w:ascii="Calibri" w:hAnsi="Calibri"/>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2D774BE7" w14:textId="77777777" w:rsidTr="005F0F92">
        <w:trPr>
          <w:trHeight w:val="315"/>
        </w:trPr>
        <w:tc>
          <w:tcPr>
            <w:tcW w:w="4077" w:type="dxa"/>
            <w:shd w:val="clear" w:color="auto" w:fill="auto"/>
            <w:noWrap/>
          </w:tcPr>
          <w:p w14:paraId="00E80AF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rating</w:t>
            </w:r>
          </w:p>
        </w:tc>
        <w:tc>
          <w:tcPr>
            <w:tcW w:w="5245" w:type="dxa"/>
            <w:shd w:val="clear" w:color="auto" w:fill="auto"/>
            <w:noWrap/>
          </w:tcPr>
          <w:p w14:paraId="60F83788"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270B56B4" w14:textId="77777777" w:rsidTr="005F0F92">
        <w:trPr>
          <w:trHeight w:val="315"/>
        </w:trPr>
        <w:tc>
          <w:tcPr>
            <w:tcW w:w="4077" w:type="dxa"/>
            <w:shd w:val="clear" w:color="auto" w:fill="auto"/>
            <w:noWrap/>
          </w:tcPr>
          <w:p w14:paraId="54A7A6A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 rating</w:t>
            </w:r>
          </w:p>
        </w:tc>
        <w:tc>
          <w:tcPr>
            <w:tcW w:w="5245" w:type="dxa"/>
            <w:shd w:val="clear" w:color="auto" w:fill="auto"/>
            <w:noWrap/>
          </w:tcPr>
          <w:p w14:paraId="3EB0FDF4" w14:textId="77777777" w:rsidR="00985C18" w:rsidRPr="00C7728C" w:rsidRDefault="00985C18" w:rsidP="005F0F92">
            <w:pPr>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12D06DB9" w14:textId="77777777" w:rsidTr="005F0F92">
        <w:trPr>
          <w:trHeight w:val="315"/>
        </w:trPr>
        <w:tc>
          <w:tcPr>
            <w:tcW w:w="4077" w:type="dxa"/>
            <w:shd w:val="clear" w:color="auto" w:fill="auto"/>
            <w:noWrap/>
          </w:tcPr>
          <w:p w14:paraId="790A01C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Delinquent</w:t>
            </w:r>
          </w:p>
        </w:tc>
        <w:tc>
          <w:tcPr>
            <w:tcW w:w="5245" w:type="dxa"/>
            <w:shd w:val="clear" w:color="auto" w:fill="auto"/>
            <w:noWrap/>
          </w:tcPr>
          <w:p w14:paraId="0FF3B0C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Debtor is late or overdue on a payment</w:t>
            </w:r>
          </w:p>
        </w:tc>
      </w:tr>
      <w:tr w:rsidR="00985C18" w:rsidRPr="00C7728C" w14:paraId="3F2565E6" w14:textId="77777777" w:rsidTr="005F0F92">
        <w:trPr>
          <w:trHeight w:val="315"/>
        </w:trPr>
        <w:tc>
          <w:tcPr>
            <w:tcW w:w="4077" w:type="dxa"/>
            <w:shd w:val="clear" w:color="auto" w:fill="auto"/>
            <w:noWrap/>
          </w:tcPr>
          <w:p w14:paraId="610E1FFB"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-Never delinquent</w:t>
            </w:r>
          </w:p>
        </w:tc>
        <w:tc>
          <w:tcPr>
            <w:tcW w:w="5245" w:type="dxa"/>
            <w:shd w:val="clear" w:color="auto" w:fill="auto"/>
            <w:noWrap/>
          </w:tcPr>
          <w:p w14:paraId="75EDCEDA"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never been delinquent</w:t>
            </w:r>
          </w:p>
        </w:tc>
      </w:tr>
      <w:tr w:rsidR="00985C18" w:rsidRPr="00C7728C" w14:paraId="13AB782E" w14:textId="77777777" w:rsidTr="005F0F92">
        <w:trPr>
          <w:trHeight w:val="315"/>
        </w:trPr>
        <w:tc>
          <w:tcPr>
            <w:tcW w:w="4077" w:type="dxa"/>
            <w:shd w:val="clear" w:color="auto" w:fill="auto"/>
            <w:noWrap/>
          </w:tcPr>
          <w:p w14:paraId="18C30731"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-Delinquent</w:t>
            </w:r>
          </w:p>
        </w:tc>
        <w:tc>
          <w:tcPr>
            <w:tcW w:w="5245" w:type="dxa"/>
            <w:shd w:val="clear" w:color="auto" w:fill="auto"/>
            <w:noWrap/>
          </w:tcPr>
          <w:p w14:paraId="0CF7A617"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been delinquent at least once</w:t>
            </w:r>
          </w:p>
        </w:tc>
      </w:tr>
      <w:tr w:rsidR="00985C18" w:rsidRPr="00C7728C" w14:paraId="5EDE1285" w14:textId="77777777" w:rsidTr="005F0F92">
        <w:trPr>
          <w:trHeight w:val="315"/>
        </w:trPr>
        <w:tc>
          <w:tcPr>
            <w:tcW w:w="4077" w:type="dxa"/>
            <w:shd w:val="clear" w:color="auto" w:fill="auto"/>
            <w:noWrap/>
          </w:tcPr>
          <w:p w14:paraId="342E3C8D"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-Delinquent for over 90 days</w:t>
            </w:r>
            <w:r w:rsidRPr="00C7728C">
              <w:rPr>
                <w:rFonts w:ascii="Calibri" w:hAnsi="Calibri"/>
                <w:kern w:val="2"/>
                <w:sz w:val="22"/>
                <w:szCs w:val="22"/>
              </w:rPr>
              <w:tab/>
            </w:r>
            <w:r w:rsidRPr="00C7728C">
              <w:rPr>
                <w:rFonts w:ascii="Calibri" w:hAnsi="Calibri"/>
                <w:kern w:val="2"/>
                <w:sz w:val="22"/>
                <w:szCs w:val="22"/>
              </w:rPr>
              <w:tab/>
            </w:r>
          </w:p>
        </w:tc>
        <w:tc>
          <w:tcPr>
            <w:tcW w:w="5245" w:type="dxa"/>
            <w:shd w:val="clear" w:color="auto" w:fill="auto"/>
            <w:noWrap/>
          </w:tcPr>
          <w:p w14:paraId="6CD5BDC5"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Number of debtors which have been delinquent for over 90 days</w:t>
            </w:r>
            <w:r w:rsidRPr="00C7728C">
              <w:rPr>
                <w:rFonts w:ascii="Calibri" w:hAnsi="Calibri"/>
                <w:kern w:val="2"/>
                <w:sz w:val="22"/>
                <w:szCs w:val="22"/>
              </w:rPr>
              <w:tab/>
            </w:r>
            <w:r w:rsidRPr="00C7728C">
              <w:rPr>
                <w:rFonts w:ascii="Calibri" w:hAnsi="Calibri"/>
                <w:kern w:val="2"/>
                <w:sz w:val="22"/>
                <w:szCs w:val="22"/>
              </w:rPr>
              <w:tab/>
            </w:r>
          </w:p>
        </w:tc>
      </w:tr>
      <w:tr w:rsidR="00985C18" w:rsidRPr="00C7728C" w14:paraId="0E97C4CA" w14:textId="77777777" w:rsidTr="005F0F92">
        <w:trPr>
          <w:trHeight w:val="315"/>
        </w:trPr>
        <w:tc>
          <w:tcPr>
            <w:tcW w:w="4077" w:type="dxa"/>
            <w:shd w:val="clear" w:color="auto" w:fill="auto"/>
            <w:noWrap/>
          </w:tcPr>
          <w:p w14:paraId="08795E26" w14:textId="77777777" w:rsidR="00985C18" w:rsidRPr="004C474A" w:rsidRDefault="00985C18" w:rsidP="005F0F92">
            <w:pPr>
              <w:rPr>
                <w:rFonts w:ascii="Calibri" w:hAnsi="Calibri"/>
                <w:kern w:val="2"/>
                <w:sz w:val="22"/>
                <w:szCs w:val="22"/>
              </w:rPr>
            </w:pPr>
            <w:r w:rsidRPr="004C474A">
              <w:rPr>
                <w:rFonts w:ascii="Calibri" w:hAnsi="Calibri"/>
                <w:bCs w:val="0"/>
                <w:kern w:val="2"/>
                <w:sz w:val="22"/>
                <w:szCs w:val="22"/>
              </w:rPr>
              <w:t xml:space="preserve">Received Amount </w:t>
            </w:r>
            <w:r>
              <w:rPr>
                <w:rFonts w:ascii="Calibri" w:hAnsi="Calibri"/>
                <w:bCs w:val="0"/>
                <w:kern w:val="2"/>
                <w:sz w:val="22"/>
                <w:szCs w:val="22"/>
              </w:rPr>
              <w:t>by</w:t>
            </w:r>
            <w:r w:rsidRPr="004C474A">
              <w:rPr>
                <w:rFonts w:ascii="Calibri" w:hAnsi="Calibri"/>
                <w:bCs w:val="0"/>
                <w:kern w:val="2"/>
                <w:sz w:val="22"/>
                <w:szCs w:val="22"/>
              </w:rPr>
              <w:t xml:space="preserve"> Cash/others</w:t>
            </w:r>
          </w:p>
        </w:tc>
        <w:tc>
          <w:tcPr>
            <w:tcW w:w="5245" w:type="dxa"/>
            <w:shd w:val="clear" w:color="auto" w:fill="auto"/>
            <w:noWrap/>
          </w:tcPr>
          <w:p w14:paraId="331D8583" w14:textId="77777777" w:rsidR="00985C18" w:rsidRPr="00C7728C" w:rsidRDefault="00985C18" w:rsidP="005F0F92">
            <w:pPr>
              <w:rPr>
                <w:rFonts w:ascii="Calibri" w:hAnsi="Calibri"/>
                <w:kern w:val="2"/>
                <w:sz w:val="22"/>
                <w:szCs w:val="22"/>
              </w:rPr>
            </w:pPr>
            <w:r>
              <w:rPr>
                <w:rFonts w:ascii="Calibri" w:hAnsi="Calibri"/>
                <w:kern w:val="2"/>
                <w:sz w:val="22"/>
                <w:szCs w:val="22"/>
              </w:rPr>
              <w:t>Actual amount of money take into Seller’s account by cash or through interbank/transfer from another personal account</w:t>
            </w:r>
          </w:p>
        </w:tc>
      </w:tr>
      <w:tr w:rsidR="00985C18" w:rsidRPr="00C7728C" w14:paraId="0D1C3525" w14:textId="77777777" w:rsidTr="005F0F92">
        <w:trPr>
          <w:trHeight w:val="315"/>
        </w:trPr>
        <w:tc>
          <w:tcPr>
            <w:tcW w:w="4077" w:type="dxa"/>
            <w:shd w:val="clear" w:color="auto" w:fill="auto"/>
            <w:noWrap/>
          </w:tcPr>
          <w:p w14:paraId="6F6536D2" w14:textId="77777777" w:rsidR="00985C18" w:rsidRPr="004C474A" w:rsidRDefault="00985C18" w:rsidP="005F0F92">
            <w:pPr>
              <w:rPr>
                <w:rFonts w:ascii="Calibri" w:hAnsi="Calibri"/>
                <w:bCs w:val="0"/>
                <w:kern w:val="2"/>
                <w:sz w:val="22"/>
                <w:szCs w:val="22"/>
              </w:rPr>
            </w:pPr>
            <w:r w:rsidRPr="004C474A">
              <w:rPr>
                <w:rFonts w:ascii="Calibri" w:hAnsi="Calibri"/>
                <w:bCs w:val="0"/>
                <w:kern w:val="2"/>
                <w:sz w:val="22"/>
                <w:szCs w:val="22"/>
              </w:rPr>
              <w:t>Received Amount from Debtor’s bank transfer</w:t>
            </w:r>
          </w:p>
        </w:tc>
        <w:tc>
          <w:tcPr>
            <w:tcW w:w="5245" w:type="dxa"/>
            <w:shd w:val="clear" w:color="auto" w:fill="auto"/>
            <w:noWrap/>
          </w:tcPr>
          <w:p w14:paraId="18F51465" w14:textId="77777777" w:rsidR="00985C18" w:rsidRPr="00C7728C" w:rsidRDefault="00985C18" w:rsidP="005F0F92">
            <w:pPr>
              <w:rPr>
                <w:rFonts w:ascii="Calibri" w:hAnsi="Calibri"/>
                <w:kern w:val="2"/>
                <w:sz w:val="22"/>
                <w:szCs w:val="22"/>
              </w:rPr>
            </w:pPr>
            <w:r>
              <w:rPr>
                <w:rFonts w:ascii="Calibri" w:hAnsi="Calibri"/>
                <w:kern w:val="2"/>
                <w:sz w:val="22"/>
                <w:szCs w:val="22"/>
              </w:rPr>
              <w:t xml:space="preserve">Actual amount of money take into Seller’s account by Debtor’s account through interbank/transfer </w:t>
            </w:r>
          </w:p>
        </w:tc>
      </w:tr>
      <w:tr w:rsidR="00985C18" w:rsidRPr="00C7728C" w14:paraId="44ED1F70" w14:textId="77777777" w:rsidTr="005F0F92">
        <w:trPr>
          <w:trHeight w:val="315"/>
        </w:trPr>
        <w:tc>
          <w:tcPr>
            <w:tcW w:w="4077" w:type="dxa"/>
            <w:shd w:val="clear" w:color="auto" w:fill="auto"/>
            <w:noWrap/>
          </w:tcPr>
          <w:p w14:paraId="0E2F86BD" w14:textId="77777777" w:rsidR="00985C18" w:rsidRPr="004C474A" w:rsidRDefault="00985C18" w:rsidP="005F0F92">
            <w:pPr>
              <w:rPr>
                <w:rFonts w:ascii="Calibri" w:hAnsi="Calibri"/>
                <w:bCs w:val="0"/>
                <w:kern w:val="2"/>
                <w:sz w:val="22"/>
                <w:szCs w:val="22"/>
              </w:rPr>
            </w:pPr>
            <w:r w:rsidRPr="004C474A">
              <w:rPr>
                <w:rFonts w:ascii="Calibri" w:hAnsi="Calibri"/>
                <w:bCs w:val="0"/>
                <w:kern w:val="2"/>
                <w:sz w:val="22"/>
                <w:szCs w:val="22"/>
              </w:rPr>
              <w:t>Invoice Amount</w:t>
            </w:r>
          </w:p>
        </w:tc>
        <w:tc>
          <w:tcPr>
            <w:tcW w:w="5245" w:type="dxa"/>
            <w:shd w:val="clear" w:color="auto" w:fill="auto"/>
            <w:noWrap/>
          </w:tcPr>
          <w:p w14:paraId="5050C046" w14:textId="77777777" w:rsidR="00985C18" w:rsidRPr="00C7728C" w:rsidRDefault="00985C18" w:rsidP="005F0F92">
            <w:pPr>
              <w:rPr>
                <w:rFonts w:ascii="Calibri" w:hAnsi="Calibri"/>
                <w:kern w:val="2"/>
                <w:sz w:val="22"/>
                <w:szCs w:val="22"/>
              </w:rPr>
            </w:pPr>
            <w:r>
              <w:rPr>
                <w:rFonts w:ascii="Calibri" w:hAnsi="Calibri"/>
                <w:kern w:val="2"/>
                <w:sz w:val="22"/>
                <w:szCs w:val="22"/>
              </w:rPr>
              <w:t>Total amount on original invoice</w:t>
            </w:r>
          </w:p>
        </w:tc>
      </w:tr>
    </w:tbl>
    <w:p w14:paraId="57DBD5A4" w14:textId="77777777" w:rsidR="00985C18" w:rsidRPr="002921C2" w:rsidRDefault="00985C18" w:rsidP="00927897">
      <w:pPr>
        <w:numPr>
          <w:ilvl w:val="2"/>
          <w:numId w:val="35"/>
        </w:numPr>
        <w:outlineLvl w:val="2"/>
        <w:rPr>
          <w:rFonts w:ascii="Calibri" w:hAnsi="Calibri"/>
          <w:b/>
          <w:color w:val="002060"/>
          <w:sz w:val="22"/>
        </w:rPr>
      </w:pPr>
      <w:bookmarkStart w:id="978" w:name="_Toc390432078"/>
      <w:r w:rsidRPr="002921C2">
        <w:rPr>
          <w:rFonts w:ascii="Calibri" w:hAnsi="Calibri"/>
          <w:b/>
          <w:color w:val="002060"/>
          <w:sz w:val="22"/>
        </w:rPr>
        <w:t>Report Template</w:t>
      </w:r>
      <w:bookmarkEnd w:id="978"/>
      <w:r w:rsidRPr="002921C2">
        <w:rPr>
          <w:rFonts w:ascii="Calibri" w:hAnsi="Calibri"/>
          <w:b/>
          <w:color w:val="002060"/>
          <w:sz w:val="22"/>
        </w:rPr>
        <w:t xml:space="preserve"> </w:t>
      </w:r>
    </w:p>
    <w:p w14:paraId="279FD922"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 xml:space="preserve">Debtor detailed report template </w:t>
      </w:r>
    </w:p>
    <w:p w14:paraId="3A59BE0D" w14:textId="77777777" w:rsidR="00985C18" w:rsidRDefault="00985C18" w:rsidP="00985C18">
      <w:pPr>
        <w:pStyle w:val="afff"/>
        <w:spacing w:after="120" w:line="240" w:lineRule="auto"/>
        <w:ind w:left="120" w:firstLine="420"/>
      </w:pPr>
      <w:r w:rsidRPr="009542A6">
        <w:t xml:space="preserve">See the detail report at </w:t>
      </w:r>
      <w:hyperlink w:anchor="_Other_template_report" w:history="1">
        <w:r w:rsidRPr="009542A6">
          <w:rPr>
            <w:rStyle w:val="af3"/>
            <w:color w:val="auto"/>
          </w:rPr>
          <w:t>Section 14</w:t>
        </w:r>
      </w:hyperlink>
      <w:r w:rsidRPr="009542A6">
        <w:t xml:space="preserve">  </w:t>
      </w:r>
    </w:p>
    <w:p w14:paraId="1FDCC441"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 xml:space="preserve">Debtor report by region template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3118"/>
        <w:gridCol w:w="2977"/>
      </w:tblGrid>
      <w:tr w:rsidR="00985C18" w:rsidRPr="00C7728C" w14:paraId="0D8D8CF9" w14:textId="77777777" w:rsidTr="005F0F92">
        <w:trPr>
          <w:trHeight w:val="630"/>
        </w:trPr>
        <w:tc>
          <w:tcPr>
            <w:tcW w:w="1101" w:type="dxa"/>
            <w:shd w:val="clear" w:color="auto" w:fill="BDD6EE"/>
            <w:noWrap/>
            <w:vAlign w:val="center"/>
            <w:hideMark/>
          </w:tcPr>
          <w:p w14:paraId="7361A8AF" w14:textId="77777777" w:rsidR="00985C18" w:rsidRPr="00C7728C" w:rsidRDefault="00985C18" w:rsidP="005F0F92">
            <w:pPr>
              <w:pStyle w:val="afff"/>
              <w:spacing w:after="120" w:line="240" w:lineRule="auto"/>
              <w:ind w:left="29"/>
              <w:jc w:val="center"/>
              <w:rPr>
                <w:b/>
                <w:bCs/>
                <w:kern w:val="2"/>
              </w:rPr>
            </w:pPr>
            <w:r w:rsidRPr="00C7728C">
              <w:rPr>
                <w:b/>
                <w:bCs/>
                <w:kern w:val="2"/>
              </w:rPr>
              <w:t>Region</w:t>
            </w:r>
          </w:p>
        </w:tc>
        <w:tc>
          <w:tcPr>
            <w:tcW w:w="2126" w:type="dxa"/>
            <w:shd w:val="clear" w:color="auto" w:fill="BDD6EE"/>
            <w:vAlign w:val="center"/>
            <w:hideMark/>
          </w:tcPr>
          <w:p w14:paraId="04912ED3"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-Never delinquent</w:t>
            </w:r>
          </w:p>
        </w:tc>
        <w:tc>
          <w:tcPr>
            <w:tcW w:w="3118" w:type="dxa"/>
            <w:shd w:val="clear" w:color="auto" w:fill="BDD6EE"/>
            <w:vAlign w:val="center"/>
            <w:hideMark/>
          </w:tcPr>
          <w:p w14:paraId="50BE01D5"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w:t>
            </w:r>
          </w:p>
        </w:tc>
        <w:tc>
          <w:tcPr>
            <w:tcW w:w="2977" w:type="dxa"/>
            <w:shd w:val="clear" w:color="auto" w:fill="BDD6EE"/>
            <w:vAlign w:val="center"/>
            <w:hideMark/>
          </w:tcPr>
          <w:p w14:paraId="24593687"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 for over 90 days</w:t>
            </w:r>
          </w:p>
        </w:tc>
      </w:tr>
      <w:tr w:rsidR="00985C18" w:rsidRPr="00C7728C" w14:paraId="56645509" w14:textId="77777777" w:rsidTr="005F0F92">
        <w:trPr>
          <w:trHeight w:val="315"/>
        </w:trPr>
        <w:tc>
          <w:tcPr>
            <w:tcW w:w="1101" w:type="dxa"/>
            <w:shd w:val="clear" w:color="auto" w:fill="auto"/>
            <w:noWrap/>
            <w:hideMark/>
          </w:tcPr>
          <w:p w14:paraId="0A65DB37" w14:textId="77777777" w:rsidR="00985C18" w:rsidRPr="00C7728C" w:rsidRDefault="00985C18" w:rsidP="005F0F92">
            <w:pPr>
              <w:pStyle w:val="afff"/>
              <w:spacing w:after="120" w:line="240" w:lineRule="auto"/>
              <w:ind w:left="29"/>
              <w:rPr>
                <w:kern w:val="2"/>
              </w:rPr>
            </w:pPr>
            <w:r w:rsidRPr="00C7728C">
              <w:rPr>
                <w:kern w:val="2"/>
              </w:rPr>
              <w:t>Hanoi</w:t>
            </w:r>
          </w:p>
        </w:tc>
        <w:tc>
          <w:tcPr>
            <w:tcW w:w="2126" w:type="dxa"/>
            <w:shd w:val="clear" w:color="auto" w:fill="auto"/>
            <w:noWrap/>
            <w:hideMark/>
          </w:tcPr>
          <w:p w14:paraId="00978DA6" w14:textId="77777777" w:rsidR="00985C18" w:rsidRPr="00C7728C" w:rsidRDefault="00985C18" w:rsidP="005F0F92">
            <w:pPr>
              <w:pStyle w:val="afff"/>
              <w:spacing w:after="120" w:line="240" w:lineRule="auto"/>
              <w:ind w:left="29"/>
              <w:rPr>
                <w:kern w:val="2"/>
              </w:rPr>
            </w:pPr>
            <w:r w:rsidRPr="00C7728C">
              <w:rPr>
                <w:kern w:val="2"/>
              </w:rPr>
              <w:t> </w:t>
            </w:r>
          </w:p>
        </w:tc>
        <w:tc>
          <w:tcPr>
            <w:tcW w:w="3118" w:type="dxa"/>
            <w:shd w:val="clear" w:color="auto" w:fill="auto"/>
            <w:noWrap/>
            <w:hideMark/>
          </w:tcPr>
          <w:p w14:paraId="5121C36A"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1752967F"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7A5E3F1B" w14:textId="77777777" w:rsidTr="005F0F92">
        <w:trPr>
          <w:trHeight w:val="315"/>
        </w:trPr>
        <w:tc>
          <w:tcPr>
            <w:tcW w:w="1101" w:type="dxa"/>
            <w:shd w:val="clear" w:color="auto" w:fill="auto"/>
            <w:noWrap/>
            <w:hideMark/>
          </w:tcPr>
          <w:p w14:paraId="621F1E5F" w14:textId="77777777" w:rsidR="00985C18" w:rsidRPr="00C7728C" w:rsidRDefault="00985C18" w:rsidP="005F0F92">
            <w:pPr>
              <w:pStyle w:val="afff"/>
              <w:spacing w:after="120" w:line="240" w:lineRule="auto"/>
              <w:ind w:left="29"/>
              <w:rPr>
                <w:kern w:val="2"/>
              </w:rPr>
            </w:pPr>
            <w:r w:rsidRPr="00C7728C">
              <w:rPr>
                <w:kern w:val="2"/>
              </w:rPr>
              <w:t>HCM</w:t>
            </w:r>
            <w:r>
              <w:rPr>
                <w:kern w:val="2"/>
              </w:rPr>
              <w:t>C</w:t>
            </w:r>
          </w:p>
        </w:tc>
        <w:tc>
          <w:tcPr>
            <w:tcW w:w="2126" w:type="dxa"/>
            <w:shd w:val="clear" w:color="auto" w:fill="auto"/>
            <w:noWrap/>
            <w:hideMark/>
          </w:tcPr>
          <w:p w14:paraId="5EDD1620" w14:textId="77777777" w:rsidR="00985C18" w:rsidRPr="00C7728C" w:rsidRDefault="00985C18" w:rsidP="005F0F92">
            <w:pPr>
              <w:pStyle w:val="afff"/>
              <w:spacing w:after="120" w:line="240" w:lineRule="auto"/>
              <w:ind w:left="29"/>
              <w:rPr>
                <w:kern w:val="2"/>
              </w:rPr>
            </w:pPr>
            <w:r w:rsidRPr="00C7728C">
              <w:rPr>
                <w:kern w:val="2"/>
              </w:rPr>
              <w:t> </w:t>
            </w:r>
          </w:p>
        </w:tc>
        <w:tc>
          <w:tcPr>
            <w:tcW w:w="3118" w:type="dxa"/>
            <w:shd w:val="clear" w:color="auto" w:fill="auto"/>
            <w:noWrap/>
            <w:hideMark/>
          </w:tcPr>
          <w:p w14:paraId="62A6ADE1"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2F696BED"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6D5C83AE" w14:textId="77777777" w:rsidTr="005F0F92">
        <w:trPr>
          <w:trHeight w:val="315"/>
        </w:trPr>
        <w:tc>
          <w:tcPr>
            <w:tcW w:w="1101" w:type="dxa"/>
            <w:shd w:val="clear" w:color="auto" w:fill="auto"/>
            <w:noWrap/>
            <w:hideMark/>
          </w:tcPr>
          <w:p w14:paraId="0CA7F11D" w14:textId="77777777" w:rsidR="00985C18" w:rsidRPr="00C7728C" w:rsidRDefault="00985C18" w:rsidP="005F0F92">
            <w:pPr>
              <w:pStyle w:val="afff"/>
              <w:spacing w:after="120" w:line="240" w:lineRule="auto"/>
              <w:ind w:left="29"/>
              <w:rPr>
                <w:kern w:val="2"/>
              </w:rPr>
            </w:pPr>
            <w:r w:rsidRPr="00C7728C">
              <w:rPr>
                <w:kern w:val="2"/>
              </w:rPr>
              <w:t>…</w:t>
            </w:r>
          </w:p>
        </w:tc>
        <w:tc>
          <w:tcPr>
            <w:tcW w:w="2126" w:type="dxa"/>
            <w:shd w:val="clear" w:color="auto" w:fill="auto"/>
            <w:noWrap/>
            <w:hideMark/>
          </w:tcPr>
          <w:p w14:paraId="21D99438" w14:textId="77777777" w:rsidR="00985C18" w:rsidRPr="00C7728C" w:rsidRDefault="00985C18" w:rsidP="005F0F92">
            <w:pPr>
              <w:pStyle w:val="afff"/>
              <w:spacing w:after="120" w:line="240" w:lineRule="auto"/>
              <w:ind w:left="29"/>
              <w:rPr>
                <w:kern w:val="2"/>
              </w:rPr>
            </w:pPr>
            <w:r w:rsidRPr="00C7728C">
              <w:rPr>
                <w:kern w:val="2"/>
              </w:rPr>
              <w:t> </w:t>
            </w:r>
          </w:p>
        </w:tc>
        <w:tc>
          <w:tcPr>
            <w:tcW w:w="3118" w:type="dxa"/>
            <w:shd w:val="clear" w:color="auto" w:fill="auto"/>
            <w:noWrap/>
            <w:hideMark/>
          </w:tcPr>
          <w:p w14:paraId="3317E20A"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36476E3A"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4C1C6474" w14:textId="77777777" w:rsidTr="005F0F92">
        <w:trPr>
          <w:trHeight w:val="315"/>
        </w:trPr>
        <w:tc>
          <w:tcPr>
            <w:tcW w:w="1101" w:type="dxa"/>
            <w:shd w:val="clear" w:color="auto" w:fill="auto"/>
            <w:noWrap/>
            <w:hideMark/>
          </w:tcPr>
          <w:p w14:paraId="11349789" w14:textId="77777777" w:rsidR="00985C18" w:rsidRPr="00C7728C" w:rsidRDefault="00985C18" w:rsidP="005F0F92">
            <w:pPr>
              <w:pStyle w:val="afff"/>
              <w:spacing w:after="120" w:line="240" w:lineRule="auto"/>
              <w:ind w:left="29"/>
              <w:rPr>
                <w:kern w:val="2"/>
              </w:rPr>
            </w:pPr>
            <w:r w:rsidRPr="00C7728C">
              <w:rPr>
                <w:kern w:val="2"/>
              </w:rPr>
              <w:t>Others</w:t>
            </w:r>
          </w:p>
        </w:tc>
        <w:tc>
          <w:tcPr>
            <w:tcW w:w="2126" w:type="dxa"/>
            <w:shd w:val="clear" w:color="auto" w:fill="auto"/>
            <w:noWrap/>
            <w:hideMark/>
          </w:tcPr>
          <w:p w14:paraId="29A616D9" w14:textId="77777777" w:rsidR="00985C18" w:rsidRPr="00C7728C" w:rsidRDefault="00985C18" w:rsidP="005F0F92">
            <w:pPr>
              <w:pStyle w:val="afff"/>
              <w:spacing w:after="120" w:line="240" w:lineRule="auto"/>
              <w:ind w:left="29"/>
              <w:rPr>
                <w:kern w:val="2"/>
              </w:rPr>
            </w:pPr>
            <w:r w:rsidRPr="00C7728C">
              <w:rPr>
                <w:kern w:val="2"/>
              </w:rPr>
              <w:t> </w:t>
            </w:r>
          </w:p>
        </w:tc>
        <w:tc>
          <w:tcPr>
            <w:tcW w:w="3118" w:type="dxa"/>
            <w:shd w:val="clear" w:color="auto" w:fill="auto"/>
            <w:noWrap/>
            <w:hideMark/>
          </w:tcPr>
          <w:p w14:paraId="63C73F86"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6DDCD676"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3E9EEC36" w14:textId="77777777" w:rsidTr="005F0F92">
        <w:trPr>
          <w:trHeight w:val="315"/>
        </w:trPr>
        <w:tc>
          <w:tcPr>
            <w:tcW w:w="1101" w:type="dxa"/>
            <w:shd w:val="clear" w:color="auto" w:fill="auto"/>
            <w:noWrap/>
            <w:hideMark/>
          </w:tcPr>
          <w:p w14:paraId="78468C15" w14:textId="77777777" w:rsidR="00985C18" w:rsidRPr="00C7728C" w:rsidRDefault="00985C18" w:rsidP="005F0F92">
            <w:pPr>
              <w:pStyle w:val="afff"/>
              <w:spacing w:after="120" w:line="240" w:lineRule="auto"/>
              <w:ind w:left="29"/>
              <w:rPr>
                <w:b/>
                <w:bCs/>
                <w:kern w:val="2"/>
              </w:rPr>
            </w:pPr>
            <w:r w:rsidRPr="00C7728C">
              <w:rPr>
                <w:b/>
                <w:bCs/>
                <w:kern w:val="2"/>
              </w:rPr>
              <w:t>Total</w:t>
            </w:r>
          </w:p>
        </w:tc>
        <w:tc>
          <w:tcPr>
            <w:tcW w:w="2126" w:type="dxa"/>
            <w:shd w:val="clear" w:color="auto" w:fill="auto"/>
            <w:noWrap/>
            <w:hideMark/>
          </w:tcPr>
          <w:p w14:paraId="4578E895" w14:textId="77777777" w:rsidR="00985C18" w:rsidRPr="00C7728C" w:rsidRDefault="00985C18" w:rsidP="005F0F92">
            <w:pPr>
              <w:pStyle w:val="afff"/>
              <w:spacing w:after="120" w:line="240" w:lineRule="auto"/>
              <w:ind w:left="29"/>
              <w:rPr>
                <w:kern w:val="2"/>
              </w:rPr>
            </w:pPr>
            <w:r w:rsidRPr="00C7728C">
              <w:rPr>
                <w:kern w:val="2"/>
              </w:rPr>
              <w:t> </w:t>
            </w:r>
          </w:p>
        </w:tc>
        <w:tc>
          <w:tcPr>
            <w:tcW w:w="3118" w:type="dxa"/>
            <w:shd w:val="clear" w:color="auto" w:fill="auto"/>
            <w:noWrap/>
            <w:hideMark/>
          </w:tcPr>
          <w:p w14:paraId="4A7F65C8"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147098B4" w14:textId="77777777" w:rsidR="00985C18" w:rsidRPr="00C7728C" w:rsidRDefault="00985C18" w:rsidP="005F0F92">
            <w:pPr>
              <w:pStyle w:val="afff"/>
              <w:spacing w:after="120" w:line="240" w:lineRule="auto"/>
              <w:ind w:left="29"/>
              <w:rPr>
                <w:kern w:val="2"/>
              </w:rPr>
            </w:pPr>
            <w:r w:rsidRPr="00C7728C">
              <w:rPr>
                <w:kern w:val="2"/>
              </w:rPr>
              <w:t> </w:t>
            </w:r>
          </w:p>
        </w:tc>
      </w:tr>
    </w:tbl>
    <w:p w14:paraId="71D89DA5"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Debtor report by category of Debtor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410"/>
        <w:gridCol w:w="2551"/>
        <w:gridCol w:w="2977"/>
      </w:tblGrid>
      <w:tr w:rsidR="00985C18" w:rsidRPr="00C7728C" w14:paraId="53DFAFA2" w14:textId="77777777" w:rsidTr="005F0F92">
        <w:trPr>
          <w:trHeight w:val="630"/>
        </w:trPr>
        <w:tc>
          <w:tcPr>
            <w:tcW w:w="1384" w:type="dxa"/>
            <w:shd w:val="clear" w:color="auto" w:fill="BDD6EE"/>
            <w:noWrap/>
            <w:vAlign w:val="center"/>
            <w:hideMark/>
          </w:tcPr>
          <w:p w14:paraId="1E24AE77" w14:textId="77777777" w:rsidR="00985C18" w:rsidRPr="00C7728C" w:rsidRDefault="00985C18" w:rsidP="005F0F92">
            <w:pPr>
              <w:pStyle w:val="afff"/>
              <w:spacing w:after="120" w:line="240" w:lineRule="auto"/>
              <w:ind w:left="29"/>
              <w:jc w:val="center"/>
              <w:rPr>
                <w:b/>
                <w:bCs/>
                <w:kern w:val="2"/>
              </w:rPr>
            </w:pPr>
            <w:r w:rsidRPr="00C7728C">
              <w:rPr>
                <w:b/>
                <w:bCs/>
                <w:kern w:val="2"/>
              </w:rPr>
              <w:t>Category of Debtor</w:t>
            </w:r>
          </w:p>
        </w:tc>
        <w:tc>
          <w:tcPr>
            <w:tcW w:w="2410" w:type="dxa"/>
            <w:shd w:val="clear" w:color="auto" w:fill="BDD6EE"/>
            <w:vAlign w:val="center"/>
            <w:hideMark/>
          </w:tcPr>
          <w:p w14:paraId="0045D7E3"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-Never delinquent</w:t>
            </w:r>
          </w:p>
        </w:tc>
        <w:tc>
          <w:tcPr>
            <w:tcW w:w="2551" w:type="dxa"/>
            <w:shd w:val="clear" w:color="auto" w:fill="BDD6EE"/>
            <w:vAlign w:val="center"/>
            <w:hideMark/>
          </w:tcPr>
          <w:p w14:paraId="1277CBFA"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w:t>
            </w:r>
          </w:p>
        </w:tc>
        <w:tc>
          <w:tcPr>
            <w:tcW w:w="2977" w:type="dxa"/>
            <w:shd w:val="clear" w:color="auto" w:fill="BDD6EE"/>
            <w:vAlign w:val="center"/>
            <w:hideMark/>
          </w:tcPr>
          <w:p w14:paraId="18D8E541"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 for over 90 days</w:t>
            </w:r>
          </w:p>
        </w:tc>
      </w:tr>
      <w:tr w:rsidR="00985C18" w:rsidRPr="00C7728C" w14:paraId="4016B9B0" w14:textId="77777777" w:rsidTr="005F0F92">
        <w:trPr>
          <w:trHeight w:val="315"/>
        </w:trPr>
        <w:tc>
          <w:tcPr>
            <w:tcW w:w="1384" w:type="dxa"/>
            <w:shd w:val="clear" w:color="auto" w:fill="auto"/>
            <w:noWrap/>
          </w:tcPr>
          <w:p w14:paraId="4761AEA7" w14:textId="77777777" w:rsidR="00985C18" w:rsidRPr="00C7728C" w:rsidRDefault="00985C18" w:rsidP="005F0F92">
            <w:pPr>
              <w:pStyle w:val="afff"/>
              <w:spacing w:after="120" w:line="240" w:lineRule="auto"/>
              <w:ind w:left="29"/>
              <w:rPr>
                <w:kern w:val="2"/>
              </w:rPr>
            </w:pPr>
            <w:r w:rsidRPr="00C7728C">
              <w:rPr>
                <w:kern w:val="2"/>
              </w:rPr>
              <w:t>SOE</w:t>
            </w:r>
          </w:p>
        </w:tc>
        <w:tc>
          <w:tcPr>
            <w:tcW w:w="2410" w:type="dxa"/>
            <w:shd w:val="clear" w:color="auto" w:fill="auto"/>
            <w:noWrap/>
            <w:hideMark/>
          </w:tcPr>
          <w:p w14:paraId="09760FB1"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1144B6AC"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14208EE6"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6C78EC94" w14:textId="77777777" w:rsidTr="005F0F92">
        <w:trPr>
          <w:trHeight w:val="315"/>
        </w:trPr>
        <w:tc>
          <w:tcPr>
            <w:tcW w:w="1384" w:type="dxa"/>
            <w:shd w:val="clear" w:color="auto" w:fill="auto"/>
            <w:noWrap/>
          </w:tcPr>
          <w:p w14:paraId="42DE6E41" w14:textId="77777777" w:rsidR="00985C18" w:rsidRPr="00C7728C" w:rsidRDefault="00985C18" w:rsidP="005F0F92">
            <w:pPr>
              <w:pStyle w:val="afff"/>
              <w:spacing w:after="120" w:line="240" w:lineRule="auto"/>
              <w:ind w:left="29"/>
              <w:rPr>
                <w:kern w:val="2"/>
              </w:rPr>
            </w:pPr>
            <w:r w:rsidRPr="00C7728C">
              <w:rPr>
                <w:kern w:val="2"/>
              </w:rPr>
              <w:t>Non SOE</w:t>
            </w:r>
          </w:p>
        </w:tc>
        <w:tc>
          <w:tcPr>
            <w:tcW w:w="2410" w:type="dxa"/>
            <w:shd w:val="clear" w:color="auto" w:fill="auto"/>
            <w:noWrap/>
            <w:hideMark/>
          </w:tcPr>
          <w:p w14:paraId="6A387ADE"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13CE8CE3"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75FFAC11"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03DDB69D" w14:textId="77777777" w:rsidTr="005F0F92">
        <w:trPr>
          <w:trHeight w:val="315"/>
        </w:trPr>
        <w:tc>
          <w:tcPr>
            <w:tcW w:w="1384" w:type="dxa"/>
            <w:shd w:val="clear" w:color="auto" w:fill="auto"/>
            <w:noWrap/>
            <w:hideMark/>
          </w:tcPr>
          <w:p w14:paraId="7618D2E3" w14:textId="77777777" w:rsidR="00985C18" w:rsidRPr="00C7728C" w:rsidRDefault="00985C18" w:rsidP="005F0F92">
            <w:pPr>
              <w:pStyle w:val="afff"/>
              <w:spacing w:after="120" w:line="240" w:lineRule="auto"/>
              <w:ind w:left="29"/>
              <w:rPr>
                <w:b/>
                <w:bCs/>
                <w:kern w:val="2"/>
              </w:rPr>
            </w:pPr>
            <w:r w:rsidRPr="00C7728C">
              <w:rPr>
                <w:b/>
                <w:bCs/>
                <w:kern w:val="2"/>
              </w:rPr>
              <w:t>Total</w:t>
            </w:r>
          </w:p>
        </w:tc>
        <w:tc>
          <w:tcPr>
            <w:tcW w:w="2410" w:type="dxa"/>
            <w:shd w:val="clear" w:color="auto" w:fill="auto"/>
            <w:noWrap/>
            <w:hideMark/>
          </w:tcPr>
          <w:p w14:paraId="315F48AD"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2F73D237"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095458C2" w14:textId="77777777" w:rsidR="00985C18" w:rsidRPr="00C7728C" w:rsidRDefault="00985C18" w:rsidP="005F0F92">
            <w:pPr>
              <w:pStyle w:val="afff"/>
              <w:spacing w:after="120" w:line="240" w:lineRule="auto"/>
              <w:ind w:left="29"/>
              <w:rPr>
                <w:kern w:val="2"/>
              </w:rPr>
            </w:pPr>
            <w:r w:rsidRPr="00C7728C">
              <w:rPr>
                <w:kern w:val="2"/>
              </w:rPr>
              <w:t> </w:t>
            </w:r>
          </w:p>
        </w:tc>
      </w:tr>
    </w:tbl>
    <w:p w14:paraId="6BB357FC"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Debtor report by SME segment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410"/>
        <w:gridCol w:w="2551"/>
        <w:gridCol w:w="2977"/>
      </w:tblGrid>
      <w:tr w:rsidR="00985C18" w:rsidRPr="00C7728C" w14:paraId="3BEF9624" w14:textId="77777777" w:rsidTr="005F0F92">
        <w:trPr>
          <w:trHeight w:val="630"/>
        </w:trPr>
        <w:tc>
          <w:tcPr>
            <w:tcW w:w="1384" w:type="dxa"/>
            <w:shd w:val="clear" w:color="auto" w:fill="BDD6EE"/>
            <w:noWrap/>
            <w:vAlign w:val="center"/>
            <w:hideMark/>
          </w:tcPr>
          <w:p w14:paraId="5A434C2A" w14:textId="77777777" w:rsidR="00985C18" w:rsidRPr="00C7728C" w:rsidRDefault="00985C18" w:rsidP="005F0F92">
            <w:pPr>
              <w:pStyle w:val="afff"/>
              <w:spacing w:after="120" w:line="240" w:lineRule="auto"/>
              <w:ind w:left="29"/>
              <w:jc w:val="center"/>
              <w:rPr>
                <w:b/>
                <w:bCs/>
                <w:kern w:val="2"/>
              </w:rPr>
            </w:pPr>
            <w:r w:rsidRPr="00C7728C">
              <w:rPr>
                <w:b/>
                <w:bCs/>
                <w:kern w:val="2"/>
              </w:rPr>
              <w:t>SME segment</w:t>
            </w:r>
          </w:p>
        </w:tc>
        <w:tc>
          <w:tcPr>
            <w:tcW w:w="2410" w:type="dxa"/>
            <w:shd w:val="clear" w:color="auto" w:fill="BDD6EE"/>
            <w:vAlign w:val="center"/>
            <w:hideMark/>
          </w:tcPr>
          <w:p w14:paraId="62CDDD91"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-Never delinquent</w:t>
            </w:r>
          </w:p>
        </w:tc>
        <w:tc>
          <w:tcPr>
            <w:tcW w:w="2551" w:type="dxa"/>
            <w:shd w:val="clear" w:color="auto" w:fill="BDD6EE"/>
            <w:vAlign w:val="center"/>
            <w:hideMark/>
          </w:tcPr>
          <w:p w14:paraId="0EB9FC9D"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w:t>
            </w:r>
          </w:p>
        </w:tc>
        <w:tc>
          <w:tcPr>
            <w:tcW w:w="2977" w:type="dxa"/>
            <w:shd w:val="clear" w:color="auto" w:fill="BDD6EE"/>
            <w:vAlign w:val="center"/>
            <w:hideMark/>
          </w:tcPr>
          <w:p w14:paraId="101CCCF5"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 for over 90 days</w:t>
            </w:r>
          </w:p>
        </w:tc>
      </w:tr>
      <w:tr w:rsidR="00985C18" w:rsidRPr="00C7728C" w14:paraId="5B841C0C" w14:textId="77777777" w:rsidTr="005F0F92">
        <w:trPr>
          <w:trHeight w:val="315"/>
        </w:trPr>
        <w:tc>
          <w:tcPr>
            <w:tcW w:w="1384" w:type="dxa"/>
            <w:shd w:val="clear" w:color="auto" w:fill="auto"/>
            <w:noWrap/>
          </w:tcPr>
          <w:p w14:paraId="715FB353" w14:textId="77777777" w:rsidR="00985C18" w:rsidRPr="00C7728C" w:rsidRDefault="00985C18" w:rsidP="005F0F92">
            <w:pPr>
              <w:pStyle w:val="afff"/>
              <w:spacing w:after="120" w:line="240" w:lineRule="auto"/>
              <w:ind w:left="29"/>
              <w:rPr>
                <w:kern w:val="2"/>
              </w:rPr>
            </w:pPr>
            <w:r w:rsidRPr="00C7728C">
              <w:rPr>
                <w:kern w:val="2"/>
              </w:rPr>
              <w:t>SOE</w:t>
            </w:r>
          </w:p>
        </w:tc>
        <w:tc>
          <w:tcPr>
            <w:tcW w:w="2410" w:type="dxa"/>
            <w:shd w:val="clear" w:color="auto" w:fill="auto"/>
            <w:noWrap/>
            <w:hideMark/>
          </w:tcPr>
          <w:p w14:paraId="7F6F6598"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6F996E87"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6C322A0D"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5243E6A0" w14:textId="77777777" w:rsidTr="005F0F92">
        <w:trPr>
          <w:trHeight w:val="315"/>
        </w:trPr>
        <w:tc>
          <w:tcPr>
            <w:tcW w:w="1384" w:type="dxa"/>
            <w:shd w:val="clear" w:color="auto" w:fill="auto"/>
            <w:noWrap/>
          </w:tcPr>
          <w:p w14:paraId="7634E4C7" w14:textId="77777777" w:rsidR="00985C18" w:rsidRPr="00C7728C" w:rsidRDefault="00985C18" w:rsidP="005F0F92">
            <w:pPr>
              <w:pStyle w:val="afff"/>
              <w:spacing w:after="120" w:line="240" w:lineRule="auto"/>
              <w:ind w:left="29"/>
              <w:rPr>
                <w:kern w:val="2"/>
              </w:rPr>
            </w:pPr>
            <w:r w:rsidRPr="00C7728C">
              <w:rPr>
                <w:kern w:val="2"/>
              </w:rPr>
              <w:t>Non SOE</w:t>
            </w:r>
          </w:p>
        </w:tc>
        <w:tc>
          <w:tcPr>
            <w:tcW w:w="2410" w:type="dxa"/>
            <w:shd w:val="clear" w:color="auto" w:fill="auto"/>
            <w:noWrap/>
            <w:hideMark/>
          </w:tcPr>
          <w:p w14:paraId="6639A020"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4BC0D2F3"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3F69A0A0"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1F35AF54" w14:textId="77777777" w:rsidTr="005F0F92">
        <w:trPr>
          <w:trHeight w:val="315"/>
        </w:trPr>
        <w:tc>
          <w:tcPr>
            <w:tcW w:w="1384" w:type="dxa"/>
            <w:shd w:val="clear" w:color="auto" w:fill="auto"/>
            <w:noWrap/>
            <w:hideMark/>
          </w:tcPr>
          <w:p w14:paraId="11F3736D" w14:textId="77777777" w:rsidR="00985C18" w:rsidRPr="00C7728C" w:rsidRDefault="00985C18" w:rsidP="005F0F92">
            <w:pPr>
              <w:pStyle w:val="afff"/>
              <w:spacing w:after="120" w:line="240" w:lineRule="auto"/>
              <w:ind w:left="29"/>
              <w:rPr>
                <w:b/>
                <w:bCs/>
                <w:kern w:val="2"/>
              </w:rPr>
            </w:pPr>
            <w:r w:rsidRPr="00C7728C">
              <w:rPr>
                <w:b/>
                <w:bCs/>
                <w:kern w:val="2"/>
              </w:rPr>
              <w:t>Total</w:t>
            </w:r>
          </w:p>
        </w:tc>
        <w:tc>
          <w:tcPr>
            <w:tcW w:w="2410" w:type="dxa"/>
            <w:shd w:val="clear" w:color="auto" w:fill="auto"/>
            <w:noWrap/>
            <w:hideMark/>
          </w:tcPr>
          <w:p w14:paraId="439FD445"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659F3354"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27811CAC" w14:textId="77777777" w:rsidR="00985C18" w:rsidRPr="00C7728C" w:rsidRDefault="00985C18" w:rsidP="005F0F92">
            <w:pPr>
              <w:pStyle w:val="afff"/>
              <w:spacing w:after="120" w:line="240" w:lineRule="auto"/>
              <w:ind w:left="29"/>
              <w:rPr>
                <w:kern w:val="2"/>
              </w:rPr>
            </w:pPr>
            <w:r w:rsidRPr="00C7728C">
              <w:rPr>
                <w:kern w:val="2"/>
              </w:rPr>
              <w:t> </w:t>
            </w:r>
          </w:p>
        </w:tc>
      </w:tr>
    </w:tbl>
    <w:p w14:paraId="6993EFDF"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Debtor report by Seller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410"/>
        <w:gridCol w:w="2551"/>
        <w:gridCol w:w="2977"/>
      </w:tblGrid>
      <w:tr w:rsidR="00985C18" w:rsidRPr="00C7728C" w14:paraId="171E5A78" w14:textId="77777777" w:rsidTr="005F0F92">
        <w:trPr>
          <w:trHeight w:val="630"/>
        </w:trPr>
        <w:tc>
          <w:tcPr>
            <w:tcW w:w="1384" w:type="dxa"/>
            <w:shd w:val="clear" w:color="auto" w:fill="BDD6EE"/>
            <w:noWrap/>
            <w:vAlign w:val="center"/>
            <w:hideMark/>
          </w:tcPr>
          <w:p w14:paraId="6B662D5A" w14:textId="77777777" w:rsidR="00985C18" w:rsidRPr="00C7728C" w:rsidRDefault="00985C18" w:rsidP="005F0F92">
            <w:pPr>
              <w:pStyle w:val="afff"/>
              <w:spacing w:after="120" w:line="240" w:lineRule="auto"/>
              <w:ind w:left="29"/>
              <w:jc w:val="center"/>
              <w:rPr>
                <w:b/>
                <w:bCs/>
                <w:kern w:val="2"/>
              </w:rPr>
            </w:pPr>
            <w:r w:rsidRPr="00C7728C">
              <w:rPr>
                <w:b/>
                <w:bCs/>
                <w:kern w:val="2"/>
              </w:rPr>
              <w:t>Seller rating</w:t>
            </w:r>
          </w:p>
        </w:tc>
        <w:tc>
          <w:tcPr>
            <w:tcW w:w="2410" w:type="dxa"/>
            <w:shd w:val="clear" w:color="auto" w:fill="BDD6EE"/>
            <w:vAlign w:val="center"/>
            <w:hideMark/>
          </w:tcPr>
          <w:p w14:paraId="49E6D2C0"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-Never delinquent</w:t>
            </w:r>
          </w:p>
        </w:tc>
        <w:tc>
          <w:tcPr>
            <w:tcW w:w="2551" w:type="dxa"/>
            <w:shd w:val="clear" w:color="auto" w:fill="BDD6EE"/>
            <w:vAlign w:val="center"/>
            <w:hideMark/>
          </w:tcPr>
          <w:p w14:paraId="372FEFBC"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w:t>
            </w:r>
          </w:p>
        </w:tc>
        <w:tc>
          <w:tcPr>
            <w:tcW w:w="2977" w:type="dxa"/>
            <w:shd w:val="clear" w:color="auto" w:fill="BDD6EE"/>
            <w:vAlign w:val="center"/>
            <w:hideMark/>
          </w:tcPr>
          <w:p w14:paraId="450CCCEC"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 for over 90 days</w:t>
            </w:r>
          </w:p>
        </w:tc>
      </w:tr>
      <w:tr w:rsidR="00985C18" w:rsidRPr="00C7728C" w14:paraId="32EBCBEF" w14:textId="77777777" w:rsidTr="005F0F92">
        <w:trPr>
          <w:trHeight w:val="315"/>
        </w:trPr>
        <w:tc>
          <w:tcPr>
            <w:tcW w:w="1384" w:type="dxa"/>
            <w:shd w:val="clear" w:color="auto" w:fill="auto"/>
            <w:noWrap/>
          </w:tcPr>
          <w:p w14:paraId="0281742E" w14:textId="77777777" w:rsidR="00985C18" w:rsidRPr="00C7728C" w:rsidRDefault="00985C18" w:rsidP="005F0F92">
            <w:pPr>
              <w:pStyle w:val="afff"/>
              <w:spacing w:after="120" w:line="240" w:lineRule="auto"/>
              <w:ind w:left="29"/>
              <w:rPr>
                <w:kern w:val="2"/>
              </w:rPr>
            </w:pPr>
            <w:r w:rsidRPr="00C7728C">
              <w:rPr>
                <w:kern w:val="2"/>
              </w:rPr>
              <w:t>High</w:t>
            </w:r>
          </w:p>
        </w:tc>
        <w:tc>
          <w:tcPr>
            <w:tcW w:w="2410" w:type="dxa"/>
            <w:shd w:val="clear" w:color="auto" w:fill="auto"/>
            <w:noWrap/>
            <w:hideMark/>
          </w:tcPr>
          <w:p w14:paraId="3B52C03C"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70A58820"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19642BAA"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16D30CEE" w14:textId="77777777" w:rsidTr="005F0F92">
        <w:trPr>
          <w:trHeight w:val="315"/>
        </w:trPr>
        <w:tc>
          <w:tcPr>
            <w:tcW w:w="1384" w:type="dxa"/>
            <w:shd w:val="clear" w:color="auto" w:fill="auto"/>
            <w:noWrap/>
          </w:tcPr>
          <w:p w14:paraId="1AFB6BFD" w14:textId="77777777" w:rsidR="00985C18" w:rsidRPr="00C7728C" w:rsidRDefault="00985C18" w:rsidP="005F0F92">
            <w:pPr>
              <w:pStyle w:val="afff"/>
              <w:spacing w:after="120" w:line="240" w:lineRule="auto"/>
              <w:ind w:left="29"/>
              <w:rPr>
                <w:kern w:val="2"/>
              </w:rPr>
            </w:pPr>
            <w:r w:rsidRPr="00C7728C">
              <w:rPr>
                <w:kern w:val="2"/>
              </w:rPr>
              <w:t>Medium</w:t>
            </w:r>
          </w:p>
        </w:tc>
        <w:tc>
          <w:tcPr>
            <w:tcW w:w="2410" w:type="dxa"/>
            <w:shd w:val="clear" w:color="auto" w:fill="auto"/>
            <w:noWrap/>
            <w:hideMark/>
          </w:tcPr>
          <w:p w14:paraId="3A6A8C6C"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2499D7F7"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3CFED235"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1D099F6C" w14:textId="77777777" w:rsidTr="005F0F92">
        <w:trPr>
          <w:trHeight w:val="315"/>
        </w:trPr>
        <w:tc>
          <w:tcPr>
            <w:tcW w:w="1384" w:type="dxa"/>
            <w:shd w:val="clear" w:color="auto" w:fill="auto"/>
            <w:noWrap/>
          </w:tcPr>
          <w:p w14:paraId="39A3B97D" w14:textId="77777777" w:rsidR="00985C18" w:rsidRPr="00C7728C" w:rsidRDefault="00985C18" w:rsidP="005F0F92">
            <w:pPr>
              <w:pStyle w:val="afff"/>
              <w:spacing w:after="120" w:line="240" w:lineRule="auto"/>
              <w:ind w:left="29"/>
              <w:rPr>
                <w:kern w:val="2"/>
              </w:rPr>
            </w:pPr>
            <w:r w:rsidRPr="00C7728C">
              <w:rPr>
                <w:kern w:val="2"/>
              </w:rPr>
              <w:t>Low</w:t>
            </w:r>
          </w:p>
        </w:tc>
        <w:tc>
          <w:tcPr>
            <w:tcW w:w="2410" w:type="dxa"/>
            <w:shd w:val="clear" w:color="auto" w:fill="auto"/>
            <w:noWrap/>
          </w:tcPr>
          <w:p w14:paraId="590FBEA2" w14:textId="77777777" w:rsidR="00985C18" w:rsidRPr="00C7728C" w:rsidRDefault="00985C18" w:rsidP="005F0F92">
            <w:pPr>
              <w:pStyle w:val="afff"/>
              <w:spacing w:after="120" w:line="240" w:lineRule="auto"/>
              <w:ind w:left="29"/>
              <w:rPr>
                <w:kern w:val="2"/>
              </w:rPr>
            </w:pPr>
          </w:p>
        </w:tc>
        <w:tc>
          <w:tcPr>
            <w:tcW w:w="2551" w:type="dxa"/>
            <w:shd w:val="clear" w:color="auto" w:fill="auto"/>
            <w:noWrap/>
          </w:tcPr>
          <w:p w14:paraId="4C113EF8" w14:textId="77777777" w:rsidR="00985C18" w:rsidRPr="00C7728C" w:rsidRDefault="00985C18" w:rsidP="005F0F92">
            <w:pPr>
              <w:pStyle w:val="afff"/>
              <w:spacing w:after="120" w:line="240" w:lineRule="auto"/>
              <w:ind w:left="29"/>
              <w:rPr>
                <w:kern w:val="2"/>
              </w:rPr>
            </w:pPr>
          </w:p>
        </w:tc>
        <w:tc>
          <w:tcPr>
            <w:tcW w:w="2977" w:type="dxa"/>
            <w:shd w:val="clear" w:color="auto" w:fill="auto"/>
            <w:noWrap/>
          </w:tcPr>
          <w:p w14:paraId="4CA97C12" w14:textId="77777777" w:rsidR="00985C18" w:rsidRPr="00C7728C" w:rsidRDefault="00985C18" w:rsidP="005F0F92">
            <w:pPr>
              <w:pStyle w:val="afff"/>
              <w:spacing w:after="120" w:line="240" w:lineRule="auto"/>
              <w:ind w:left="29"/>
              <w:rPr>
                <w:kern w:val="2"/>
              </w:rPr>
            </w:pPr>
          </w:p>
        </w:tc>
      </w:tr>
      <w:tr w:rsidR="00985C18" w:rsidRPr="00C7728C" w14:paraId="139FD404" w14:textId="77777777" w:rsidTr="005F0F92">
        <w:trPr>
          <w:trHeight w:val="315"/>
        </w:trPr>
        <w:tc>
          <w:tcPr>
            <w:tcW w:w="1384" w:type="dxa"/>
            <w:shd w:val="clear" w:color="auto" w:fill="auto"/>
            <w:noWrap/>
            <w:hideMark/>
          </w:tcPr>
          <w:p w14:paraId="1535C6C2" w14:textId="77777777" w:rsidR="00985C18" w:rsidRPr="00C7728C" w:rsidRDefault="00985C18" w:rsidP="005F0F92">
            <w:pPr>
              <w:pStyle w:val="afff"/>
              <w:spacing w:after="120" w:line="240" w:lineRule="auto"/>
              <w:ind w:left="29"/>
              <w:rPr>
                <w:b/>
                <w:bCs/>
                <w:kern w:val="2"/>
              </w:rPr>
            </w:pPr>
            <w:r w:rsidRPr="00C7728C">
              <w:rPr>
                <w:b/>
                <w:bCs/>
                <w:kern w:val="2"/>
              </w:rPr>
              <w:t>Total</w:t>
            </w:r>
          </w:p>
        </w:tc>
        <w:tc>
          <w:tcPr>
            <w:tcW w:w="2410" w:type="dxa"/>
            <w:shd w:val="clear" w:color="auto" w:fill="auto"/>
            <w:noWrap/>
            <w:hideMark/>
          </w:tcPr>
          <w:p w14:paraId="4B16AFC2" w14:textId="77777777" w:rsidR="00985C18" w:rsidRPr="00C7728C" w:rsidRDefault="00985C18" w:rsidP="005F0F92">
            <w:pPr>
              <w:pStyle w:val="afff"/>
              <w:spacing w:after="120" w:line="240" w:lineRule="auto"/>
              <w:ind w:left="29"/>
              <w:rPr>
                <w:kern w:val="2"/>
              </w:rPr>
            </w:pPr>
            <w:r w:rsidRPr="00C7728C">
              <w:rPr>
                <w:kern w:val="2"/>
              </w:rPr>
              <w:t> </w:t>
            </w:r>
          </w:p>
        </w:tc>
        <w:tc>
          <w:tcPr>
            <w:tcW w:w="2551" w:type="dxa"/>
            <w:shd w:val="clear" w:color="auto" w:fill="auto"/>
            <w:noWrap/>
            <w:hideMark/>
          </w:tcPr>
          <w:p w14:paraId="4061708E" w14:textId="77777777" w:rsidR="00985C18" w:rsidRPr="00C7728C" w:rsidRDefault="00985C18" w:rsidP="005F0F92">
            <w:pPr>
              <w:pStyle w:val="afff"/>
              <w:spacing w:after="120" w:line="240" w:lineRule="auto"/>
              <w:ind w:left="29"/>
              <w:rPr>
                <w:kern w:val="2"/>
              </w:rPr>
            </w:pPr>
            <w:r w:rsidRPr="00C7728C">
              <w:rPr>
                <w:kern w:val="2"/>
              </w:rPr>
              <w:t> </w:t>
            </w:r>
          </w:p>
        </w:tc>
        <w:tc>
          <w:tcPr>
            <w:tcW w:w="2977" w:type="dxa"/>
            <w:shd w:val="clear" w:color="auto" w:fill="auto"/>
            <w:noWrap/>
            <w:hideMark/>
          </w:tcPr>
          <w:p w14:paraId="7527D192" w14:textId="77777777" w:rsidR="00985C18" w:rsidRPr="00C7728C" w:rsidRDefault="00985C18" w:rsidP="005F0F92">
            <w:pPr>
              <w:pStyle w:val="afff"/>
              <w:spacing w:after="120" w:line="240" w:lineRule="auto"/>
              <w:ind w:left="29"/>
              <w:rPr>
                <w:kern w:val="2"/>
              </w:rPr>
            </w:pPr>
            <w:r w:rsidRPr="00C7728C">
              <w:rPr>
                <w:kern w:val="2"/>
              </w:rPr>
              <w:t> </w:t>
            </w:r>
          </w:p>
        </w:tc>
      </w:tr>
    </w:tbl>
    <w:p w14:paraId="7595483C"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Debtor report by Debtor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985"/>
        <w:gridCol w:w="2126"/>
        <w:gridCol w:w="2835"/>
      </w:tblGrid>
      <w:tr w:rsidR="00985C18" w:rsidRPr="00C7728C" w14:paraId="7656425B" w14:textId="77777777" w:rsidTr="005F0F92">
        <w:trPr>
          <w:trHeight w:val="630"/>
        </w:trPr>
        <w:tc>
          <w:tcPr>
            <w:tcW w:w="2376" w:type="dxa"/>
            <w:shd w:val="clear" w:color="auto" w:fill="BDD6EE"/>
            <w:noWrap/>
            <w:vAlign w:val="center"/>
            <w:hideMark/>
          </w:tcPr>
          <w:p w14:paraId="7B011B22" w14:textId="77777777" w:rsidR="00985C18" w:rsidRPr="00C7728C" w:rsidRDefault="00985C18" w:rsidP="005F0F92">
            <w:pPr>
              <w:pStyle w:val="afff"/>
              <w:spacing w:after="120" w:line="240" w:lineRule="auto"/>
              <w:ind w:left="29"/>
              <w:jc w:val="center"/>
              <w:rPr>
                <w:b/>
                <w:bCs/>
                <w:kern w:val="2"/>
              </w:rPr>
            </w:pPr>
            <w:r w:rsidRPr="00C7728C">
              <w:rPr>
                <w:b/>
                <w:bCs/>
                <w:kern w:val="2"/>
              </w:rPr>
              <w:t>Debtor rating</w:t>
            </w:r>
          </w:p>
        </w:tc>
        <w:tc>
          <w:tcPr>
            <w:tcW w:w="1985" w:type="dxa"/>
            <w:shd w:val="clear" w:color="auto" w:fill="BDD6EE"/>
            <w:vAlign w:val="center"/>
            <w:hideMark/>
          </w:tcPr>
          <w:p w14:paraId="747AD292"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-Never delinquent</w:t>
            </w:r>
          </w:p>
        </w:tc>
        <w:tc>
          <w:tcPr>
            <w:tcW w:w="2126" w:type="dxa"/>
            <w:shd w:val="clear" w:color="auto" w:fill="BDD6EE"/>
            <w:vAlign w:val="center"/>
            <w:hideMark/>
          </w:tcPr>
          <w:p w14:paraId="26ED288C"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w:t>
            </w:r>
          </w:p>
        </w:tc>
        <w:tc>
          <w:tcPr>
            <w:tcW w:w="2835" w:type="dxa"/>
            <w:shd w:val="clear" w:color="auto" w:fill="BDD6EE"/>
            <w:vAlign w:val="center"/>
            <w:hideMark/>
          </w:tcPr>
          <w:p w14:paraId="73393FEC" w14:textId="77777777" w:rsidR="00985C18" w:rsidRPr="00C7728C" w:rsidRDefault="00985C18" w:rsidP="005F0F92">
            <w:pPr>
              <w:pStyle w:val="afff"/>
              <w:spacing w:after="120" w:line="240" w:lineRule="auto"/>
              <w:ind w:left="29"/>
              <w:jc w:val="center"/>
              <w:rPr>
                <w:b/>
                <w:bCs/>
                <w:kern w:val="2"/>
              </w:rPr>
            </w:pPr>
            <w:r w:rsidRPr="00C7728C">
              <w:rPr>
                <w:b/>
                <w:bCs/>
                <w:kern w:val="2"/>
              </w:rPr>
              <w:t>Number of debtors -Delinquent for over 90 days</w:t>
            </w:r>
          </w:p>
        </w:tc>
      </w:tr>
      <w:tr w:rsidR="00985C18" w:rsidRPr="00C7728C" w14:paraId="462B495B" w14:textId="77777777" w:rsidTr="005F0F92">
        <w:trPr>
          <w:trHeight w:val="315"/>
        </w:trPr>
        <w:tc>
          <w:tcPr>
            <w:tcW w:w="2376" w:type="dxa"/>
            <w:shd w:val="clear" w:color="auto" w:fill="auto"/>
            <w:noWrap/>
          </w:tcPr>
          <w:p w14:paraId="663CA68D" w14:textId="77777777" w:rsidR="00985C18" w:rsidRPr="00C7728C" w:rsidRDefault="00985C18" w:rsidP="005F0F92">
            <w:pPr>
              <w:pStyle w:val="afff"/>
              <w:spacing w:after="120" w:line="240" w:lineRule="auto"/>
              <w:ind w:left="29"/>
              <w:rPr>
                <w:kern w:val="2"/>
              </w:rPr>
            </w:pPr>
            <w:r w:rsidRPr="00C7728C">
              <w:rPr>
                <w:kern w:val="2"/>
              </w:rPr>
              <w:t>High</w:t>
            </w:r>
          </w:p>
        </w:tc>
        <w:tc>
          <w:tcPr>
            <w:tcW w:w="1985" w:type="dxa"/>
            <w:shd w:val="clear" w:color="auto" w:fill="auto"/>
            <w:noWrap/>
            <w:hideMark/>
          </w:tcPr>
          <w:p w14:paraId="3FCE550D" w14:textId="77777777" w:rsidR="00985C18" w:rsidRPr="00C7728C" w:rsidRDefault="00985C18" w:rsidP="005F0F92">
            <w:pPr>
              <w:pStyle w:val="afff"/>
              <w:spacing w:after="120" w:line="240" w:lineRule="auto"/>
              <w:ind w:left="29"/>
              <w:rPr>
                <w:kern w:val="2"/>
              </w:rPr>
            </w:pPr>
            <w:r w:rsidRPr="00C7728C">
              <w:rPr>
                <w:kern w:val="2"/>
              </w:rPr>
              <w:t> </w:t>
            </w:r>
          </w:p>
        </w:tc>
        <w:tc>
          <w:tcPr>
            <w:tcW w:w="2126" w:type="dxa"/>
            <w:shd w:val="clear" w:color="auto" w:fill="auto"/>
            <w:noWrap/>
            <w:hideMark/>
          </w:tcPr>
          <w:p w14:paraId="69A1A7CA" w14:textId="77777777" w:rsidR="00985C18" w:rsidRPr="00C7728C" w:rsidRDefault="00985C18" w:rsidP="005F0F92">
            <w:pPr>
              <w:pStyle w:val="afff"/>
              <w:spacing w:after="120" w:line="240" w:lineRule="auto"/>
              <w:ind w:left="29"/>
              <w:rPr>
                <w:kern w:val="2"/>
              </w:rPr>
            </w:pPr>
            <w:r w:rsidRPr="00C7728C">
              <w:rPr>
                <w:kern w:val="2"/>
              </w:rPr>
              <w:t> </w:t>
            </w:r>
          </w:p>
        </w:tc>
        <w:tc>
          <w:tcPr>
            <w:tcW w:w="2835" w:type="dxa"/>
            <w:shd w:val="clear" w:color="auto" w:fill="auto"/>
            <w:noWrap/>
            <w:hideMark/>
          </w:tcPr>
          <w:p w14:paraId="79AEE8F0"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2D0BD724" w14:textId="77777777" w:rsidTr="005F0F92">
        <w:trPr>
          <w:trHeight w:val="315"/>
        </w:trPr>
        <w:tc>
          <w:tcPr>
            <w:tcW w:w="2376" w:type="dxa"/>
            <w:shd w:val="clear" w:color="auto" w:fill="auto"/>
            <w:noWrap/>
          </w:tcPr>
          <w:p w14:paraId="05A9FFCE" w14:textId="77777777" w:rsidR="00985C18" w:rsidRPr="00C7728C" w:rsidRDefault="00985C18" w:rsidP="005F0F92">
            <w:pPr>
              <w:pStyle w:val="afff"/>
              <w:spacing w:after="120" w:line="240" w:lineRule="auto"/>
              <w:ind w:left="29"/>
              <w:rPr>
                <w:kern w:val="2"/>
              </w:rPr>
            </w:pPr>
            <w:r w:rsidRPr="00C7728C">
              <w:rPr>
                <w:kern w:val="2"/>
              </w:rPr>
              <w:t>Medium</w:t>
            </w:r>
          </w:p>
        </w:tc>
        <w:tc>
          <w:tcPr>
            <w:tcW w:w="1985" w:type="dxa"/>
            <w:shd w:val="clear" w:color="auto" w:fill="auto"/>
            <w:noWrap/>
            <w:hideMark/>
          </w:tcPr>
          <w:p w14:paraId="65C729D8" w14:textId="77777777" w:rsidR="00985C18" w:rsidRPr="00C7728C" w:rsidRDefault="00985C18" w:rsidP="005F0F92">
            <w:pPr>
              <w:pStyle w:val="afff"/>
              <w:spacing w:after="120" w:line="240" w:lineRule="auto"/>
              <w:ind w:left="29"/>
              <w:rPr>
                <w:kern w:val="2"/>
              </w:rPr>
            </w:pPr>
            <w:r w:rsidRPr="00C7728C">
              <w:rPr>
                <w:kern w:val="2"/>
              </w:rPr>
              <w:t> </w:t>
            </w:r>
          </w:p>
        </w:tc>
        <w:tc>
          <w:tcPr>
            <w:tcW w:w="2126" w:type="dxa"/>
            <w:shd w:val="clear" w:color="auto" w:fill="auto"/>
            <w:noWrap/>
            <w:hideMark/>
          </w:tcPr>
          <w:p w14:paraId="249D4386" w14:textId="77777777" w:rsidR="00985C18" w:rsidRPr="00C7728C" w:rsidRDefault="00985C18" w:rsidP="005F0F92">
            <w:pPr>
              <w:pStyle w:val="afff"/>
              <w:spacing w:after="120" w:line="240" w:lineRule="auto"/>
              <w:ind w:left="29"/>
              <w:rPr>
                <w:kern w:val="2"/>
              </w:rPr>
            </w:pPr>
            <w:r w:rsidRPr="00C7728C">
              <w:rPr>
                <w:kern w:val="2"/>
              </w:rPr>
              <w:t> </w:t>
            </w:r>
          </w:p>
        </w:tc>
        <w:tc>
          <w:tcPr>
            <w:tcW w:w="2835" w:type="dxa"/>
            <w:shd w:val="clear" w:color="auto" w:fill="auto"/>
            <w:noWrap/>
            <w:hideMark/>
          </w:tcPr>
          <w:p w14:paraId="40342F6A" w14:textId="77777777" w:rsidR="00985C18" w:rsidRPr="00C7728C" w:rsidRDefault="00985C18" w:rsidP="005F0F92">
            <w:pPr>
              <w:pStyle w:val="afff"/>
              <w:spacing w:after="120" w:line="240" w:lineRule="auto"/>
              <w:ind w:left="29"/>
              <w:rPr>
                <w:kern w:val="2"/>
              </w:rPr>
            </w:pPr>
            <w:r w:rsidRPr="00C7728C">
              <w:rPr>
                <w:kern w:val="2"/>
              </w:rPr>
              <w:t> </w:t>
            </w:r>
          </w:p>
        </w:tc>
      </w:tr>
      <w:tr w:rsidR="00985C18" w:rsidRPr="00C7728C" w14:paraId="2E9974AC" w14:textId="77777777" w:rsidTr="005F0F92">
        <w:trPr>
          <w:trHeight w:val="315"/>
        </w:trPr>
        <w:tc>
          <w:tcPr>
            <w:tcW w:w="2376" w:type="dxa"/>
            <w:shd w:val="clear" w:color="auto" w:fill="auto"/>
            <w:noWrap/>
          </w:tcPr>
          <w:p w14:paraId="3A494D8E" w14:textId="77777777" w:rsidR="00985C18" w:rsidRPr="00C7728C" w:rsidRDefault="00985C18" w:rsidP="005F0F92">
            <w:pPr>
              <w:pStyle w:val="afff"/>
              <w:spacing w:after="120" w:line="240" w:lineRule="auto"/>
              <w:ind w:left="29"/>
              <w:rPr>
                <w:kern w:val="2"/>
              </w:rPr>
            </w:pPr>
            <w:r w:rsidRPr="00C7728C">
              <w:rPr>
                <w:kern w:val="2"/>
              </w:rPr>
              <w:t>Low</w:t>
            </w:r>
          </w:p>
        </w:tc>
        <w:tc>
          <w:tcPr>
            <w:tcW w:w="1985" w:type="dxa"/>
            <w:shd w:val="clear" w:color="auto" w:fill="auto"/>
            <w:noWrap/>
          </w:tcPr>
          <w:p w14:paraId="29311362" w14:textId="77777777" w:rsidR="00985C18" w:rsidRPr="00C7728C" w:rsidRDefault="00985C18" w:rsidP="005F0F92">
            <w:pPr>
              <w:pStyle w:val="afff"/>
              <w:spacing w:after="120" w:line="240" w:lineRule="auto"/>
              <w:ind w:left="29"/>
              <w:rPr>
                <w:kern w:val="2"/>
              </w:rPr>
            </w:pPr>
          </w:p>
        </w:tc>
        <w:tc>
          <w:tcPr>
            <w:tcW w:w="2126" w:type="dxa"/>
            <w:shd w:val="clear" w:color="auto" w:fill="auto"/>
            <w:noWrap/>
          </w:tcPr>
          <w:p w14:paraId="5AC1656D" w14:textId="77777777" w:rsidR="00985C18" w:rsidRPr="00C7728C" w:rsidRDefault="00985C18" w:rsidP="005F0F92">
            <w:pPr>
              <w:pStyle w:val="afff"/>
              <w:spacing w:after="120" w:line="240" w:lineRule="auto"/>
              <w:ind w:left="29"/>
              <w:rPr>
                <w:kern w:val="2"/>
              </w:rPr>
            </w:pPr>
          </w:p>
        </w:tc>
        <w:tc>
          <w:tcPr>
            <w:tcW w:w="2835" w:type="dxa"/>
            <w:shd w:val="clear" w:color="auto" w:fill="auto"/>
            <w:noWrap/>
          </w:tcPr>
          <w:p w14:paraId="485CE3BC" w14:textId="77777777" w:rsidR="00985C18" w:rsidRPr="00C7728C" w:rsidRDefault="00985C18" w:rsidP="005F0F92">
            <w:pPr>
              <w:pStyle w:val="afff"/>
              <w:spacing w:after="120" w:line="240" w:lineRule="auto"/>
              <w:ind w:left="29"/>
              <w:rPr>
                <w:kern w:val="2"/>
              </w:rPr>
            </w:pPr>
          </w:p>
        </w:tc>
      </w:tr>
      <w:tr w:rsidR="00985C18" w:rsidRPr="00C7728C" w14:paraId="3500FA21" w14:textId="77777777" w:rsidTr="005F0F92">
        <w:trPr>
          <w:trHeight w:val="315"/>
        </w:trPr>
        <w:tc>
          <w:tcPr>
            <w:tcW w:w="2376" w:type="dxa"/>
            <w:shd w:val="clear" w:color="auto" w:fill="auto"/>
            <w:noWrap/>
            <w:hideMark/>
          </w:tcPr>
          <w:p w14:paraId="501DA800" w14:textId="77777777" w:rsidR="00985C18" w:rsidRPr="00C7728C" w:rsidRDefault="00985C18" w:rsidP="005F0F92">
            <w:pPr>
              <w:pStyle w:val="afff"/>
              <w:spacing w:after="120" w:line="240" w:lineRule="auto"/>
              <w:ind w:left="29"/>
              <w:rPr>
                <w:b/>
                <w:bCs/>
                <w:kern w:val="2"/>
              </w:rPr>
            </w:pPr>
            <w:r w:rsidRPr="00C7728C">
              <w:rPr>
                <w:b/>
                <w:bCs/>
                <w:kern w:val="2"/>
              </w:rPr>
              <w:t>Total</w:t>
            </w:r>
          </w:p>
        </w:tc>
        <w:tc>
          <w:tcPr>
            <w:tcW w:w="1985" w:type="dxa"/>
            <w:shd w:val="clear" w:color="auto" w:fill="auto"/>
            <w:noWrap/>
            <w:hideMark/>
          </w:tcPr>
          <w:p w14:paraId="1CC2E6B6" w14:textId="77777777" w:rsidR="00985C18" w:rsidRPr="00C7728C" w:rsidRDefault="00985C18" w:rsidP="005F0F92">
            <w:pPr>
              <w:pStyle w:val="afff"/>
              <w:spacing w:after="120" w:line="240" w:lineRule="auto"/>
              <w:ind w:left="29"/>
              <w:rPr>
                <w:kern w:val="2"/>
              </w:rPr>
            </w:pPr>
            <w:r w:rsidRPr="00C7728C">
              <w:rPr>
                <w:kern w:val="2"/>
              </w:rPr>
              <w:t> </w:t>
            </w:r>
          </w:p>
        </w:tc>
        <w:tc>
          <w:tcPr>
            <w:tcW w:w="2126" w:type="dxa"/>
            <w:shd w:val="clear" w:color="auto" w:fill="auto"/>
            <w:noWrap/>
            <w:hideMark/>
          </w:tcPr>
          <w:p w14:paraId="7C199E5E" w14:textId="77777777" w:rsidR="00985C18" w:rsidRPr="00C7728C" w:rsidRDefault="00985C18" w:rsidP="005F0F92">
            <w:pPr>
              <w:pStyle w:val="afff"/>
              <w:spacing w:after="120" w:line="240" w:lineRule="auto"/>
              <w:ind w:left="29"/>
              <w:rPr>
                <w:kern w:val="2"/>
              </w:rPr>
            </w:pPr>
            <w:r w:rsidRPr="00C7728C">
              <w:rPr>
                <w:kern w:val="2"/>
              </w:rPr>
              <w:t> </w:t>
            </w:r>
          </w:p>
        </w:tc>
        <w:tc>
          <w:tcPr>
            <w:tcW w:w="2835" w:type="dxa"/>
            <w:shd w:val="clear" w:color="auto" w:fill="auto"/>
            <w:noWrap/>
            <w:hideMark/>
          </w:tcPr>
          <w:p w14:paraId="7DDD7C92" w14:textId="77777777" w:rsidR="00985C18" w:rsidRPr="00C7728C" w:rsidRDefault="00985C18" w:rsidP="005F0F92">
            <w:pPr>
              <w:pStyle w:val="afff"/>
              <w:spacing w:after="120" w:line="240" w:lineRule="auto"/>
              <w:ind w:left="29"/>
              <w:rPr>
                <w:kern w:val="2"/>
              </w:rPr>
            </w:pPr>
            <w:r w:rsidRPr="00C7728C">
              <w:rPr>
                <w:kern w:val="2"/>
              </w:rPr>
              <w:t> </w:t>
            </w:r>
          </w:p>
        </w:tc>
      </w:tr>
    </w:tbl>
    <w:p w14:paraId="01889F08"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Debtor report by Invoice rating template</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127"/>
        <w:gridCol w:w="1984"/>
        <w:gridCol w:w="2835"/>
      </w:tblGrid>
      <w:tr w:rsidR="00985C18" w:rsidRPr="00C7728C" w14:paraId="01DC0DD5" w14:textId="77777777" w:rsidTr="005F0F92">
        <w:trPr>
          <w:trHeight w:val="630"/>
        </w:trPr>
        <w:tc>
          <w:tcPr>
            <w:tcW w:w="2376" w:type="dxa"/>
            <w:shd w:val="clear" w:color="auto" w:fill="BDD6EE"/>
            <w:noWrap/>
            <w:vAlign w:val="center"/>
            <w:hideMark/>
          </w:tcPr>
          <w:p w14:paraId="71499D9E" w14:textId="77777777" w:rsidR="00985C18" w:rsidRPr="00C7728C" w:rsidRDefault="00985C18" w:rsidP="005F0F92">
            <w:pPr>
              <w:pStyle w:val="afff"/>
              <w:spacing w:after="0" w:line="240" w:lineRule="auto"/>
              <w:ind w:left="29"/>
              <w:jc w:val="center"/>
              <w:rPr>
                <w:b/>
                <w:bCs/>
                <w:kern w:val="2"/>
              </w:rPr>
            </w:pPr>
            <w:r w:rsidRPr="00C7728C">
              <w:rPr>
                <w:b/>
                <w:bCs/>
                <w:kern w:val="2"/>
              </w:rPr>
              <w:t>Invoice rating</w:t>
            </w:r>
          </w:p>
        </w:tc>
        <w:tc>
          <w:tcPr>
            <w:tcW w:w="2127" w:type="dxa"/>
            <w:shd w:val="clear" w:color="auto" w:fill="BDD6EE"/>
            <w:vAlign w:val="center"/>
            <w:hideMark/>
          </w:tcPr>
          <w:p w14:paraId="30309A94" w14:textId="77777777" w:rsidR="00985C18" w:rsidRPr="00C7728C" w:rsidRDefault="00985C18" w:rsidP="005F0F92">
            <w:pPr>
              <w:pStyle w:val="afff"/>
              <w:spacing w:after="0" w:line="240" w:lineRule="auto"/>
              <w:ind w:left="29"/>
              <w:jc w:val="center"/>
              <w:rPr>
                <w:b/>
                <w:bCs/>
                <w:kern w:val="2"/>
              </w:rPr>
            </w:pPr>
            <w:r w:rsidRPr="00C7728C">
              <w:rPr>
                <w:b/>
                <w:bCs/>
                <w:kern w:val="2"/>
              </w:rPr>
              <w:t>Number of debtors -Never delinquent</w:t>
            </w:r>
          </w:p>
        </w:tc>
        <w:tc>
          <w:tcPr>
            <w:tcW w:w="1984" w:type="dxa"/>
            <w:shd w:val="clear" w:color="auto" w:fill="BDD6EE"/>
            <w:vAlign w:val="center"/>
            <w:hideMark/>
          </w:tcPr>
          <w:p w14:paraId="53A6FF99" w14:textId="77777777" w:rsidR="00985C18" w:rsidRPr="00C7728C" w:rsidRDefault="00985C18" w:rsidP="005F0F92">
            <w:pPr>
              <w:pStyle w:val="afff"/>
              <w:spacing w:after="0" w:line="240" w:lineRule="auto"/>
              <w:ind w:left="29"/>
              <w:jc w:val="center"/>
              <w:rPr>
                <w:b/>
                <w:bCs/>
                <w:kern w:val="2"/>
              </w:rPr>
            </w:pPr>
            <w:r w:rsidRPr="00C7728C">
              <w:rPr>
                <w:b/>
                <w:bCs/>
                <w:kern w:val="2"/>
              </w:rPr>
              <w:t>Number of debtors -Delinquent</w:t>
            </w:r>
          </w:p>
        </w:tc>
        <w:tc>
          <w:tcPr>
            <w:tcW w:w="2835" w:type="dxa"/>
            <w:shd w:val="clear" w:color="auto" w:fill="BDD6EE"/>
            <w:vAlign w:val="center"/>
            <w:hideMark/>
          </w:tcPr>
          <w:p w14:paraId="48A876A2" w14:textId="77777777" w:rsidR="00985C18" w:rsidRPr="00C7728C" w:rsidRDefault="00985C18" w:rsidP="005F0F92">
            <w:pPr>
              <w:pStyle w:val="afff"/>
              <w:spacing w:after="0" w:line="240" w:lineRule="auto"/>
              <w:ind w:left="29"/>
              <w:jc w:val="center"/>
              <w:rPr>
                <w:b/>
                <w:bCs/>
                <w:kern w:val="2"/>
              </w:rPr>
            </w:pPr>
            <w:r w:rsidRPr="00C7728C">
              <w:rPr>
                <w:b/>
                <w:bCs/>
                <w:kern w:val="2"/>
              </w:rPr>
              <w:t>Number of debtors -Delinquent for over 90 days</w:t>
            </w:r>
          </w:p>
        </w:tc>
      </w:tr>
      <w:tr w:rsidR="00985C18" w:rsidRPr="00C7728C" w14:paraId="11808268" w14:textId="77777777" w:rsidTr="005F0F92">
        <w:trPr>
          <w:trHeight w:val="315"/>
        </w:trPr>
        <w:tc>
          <w:tcPr>
            <w:tcW w:w="2376" w:type="dxa"/>
            <w:shd w:val="clear" w:color="auto" w:fill="auto"/>
            <w:noWrap/>
          </w:tcPr>
          <w:p w14:paraId="720B43D9" w14:textId="77777777" w:rsidR="00985C18" w:rsidRPr="00C7728C" w:rsidRDefault="00985C18" w:rsidP="005F0F92">
            <w:pPr>
              <w:pStyle w:val="afff"/>
              <w:spacing w:after="0" w:line="240" w:lineRule="auto"/>
              <w:ind w:left="29"/>
              <w:rPr>
                <w:kern w:val="2"/>
              </w:rPr>
            </w:pPr>
            <w:r w:rsidRPr="00C7728C">
              <w:rPr>
                <w:kern w:val="2"/>
              </w:rPr>
              <w:t>High</w:t>
            </w:r>
          </w:p>
        </w:tc>
        <w:tc>
          <w:tcPr>
            <w:tcW w:w="2127" w:type="dxa"/>
            <w:shd w:val="clear" w:color="auto" w:fill="auto"/>
            <w:noWrap/>
            <w:hideMark/>
          </w:tcPr>
          <w:p w14:paraId="3536C0C4" w14:textId="77777777" w:rsidR="00985C18" w:rsidRPr="00C7728C" w:rsidRDefault="00985C18" w:rsidP="005F0F92">
            <w:pPr>
              <w:pStyle w:val="afff"/>
              <w:spacing w:after="0" w:line="240" w:lineRule="auto"/>
              <w:ind w:left="29"/>
              <w:rPr>
                <w:kern w:val="2"/>
              </w:rPr>
            </w:pPr>
            <w:r w:rsidRPr="00C7728C">
              <w:rPr>
                <w:kern w:val="2"/>
              </w:rPr>
              <w:t> </w:t>
            </w:r>
          </w:p>
        </w:tc>
        <w:tc>
          <w:tcPr>
            <w:tcW w:w="1984" w:type="dxa"/>
            <w:shd w:val="clear" w:color="auto" w:fill="auto"/>
            <w:noWrap/>
            <w:hideMark/>
          </w:tcPr>
          <w:p w14:paraId="108DDD06" w14:textId="77777777" w:rsidR="00985C18" w:rsidRPr="00C7728C" w:rsidRDefault="00985C18" w:rsidP="005F0F92">
            <w:pPr>
              <w:pStyle w:val="afff"/>
              <w:spacing w:after="0" w:line="240" w:lineRule="auto"/>
              <w:ind w:left="29"/>
              <w:rPr>
                <w:kern w:val="2"/>
              </w:rPr>
            </w:pPr>
            <w:r w:rsidRPr="00C7728C">
              <w:rPr>
                <w:kern w:val="2"/>
              </w:rPr>
              <w:t> </w:t>
            </w:r>
          </w:p>
        </w:tc>
        <w:tc>
          <w:tcPr>
            <w:tcW w:w="2835" w:type="dxa"/>
            <w:shd w:val="clear" w:color="auto" w:fill="auto"/>
            <w:noWrap/>
            <w:hideMark/>
          </w:tcPr>
          <w:p w14:paraId="2D64DD0A" w14:textId="77777777" w:rsidR="00985C18" w:rsidRPr="00C7728C" w:rsidRDefault="00985C18" w:rsidP="005F0F92">
            <w:pPr>
              <w:pStyle w:val="afff"/>
              <w:spacing w:after="0" w:line="240" w:lineRule="auto"/>
              <w:ind w:left="29"/>
              <w:rPr>
                <w:kern w:val="2"/>
              </w:rPr>
            </w:pPr>
            <w:r w:rsidRPr="00C7728C">
              <w:rPr>
                <w:kern w:val="2"/>
              </w:rPr>
              <w:t> </w:t>
            </w:r>
          </w:p>
        </w:tc>
      </w:tr>
      <w:tr w:rsidR="00985C18" w:rsidRPr="00C7728C" w14:paraId="25095F12" w14:textId="77777777" w:rsidTr="005F0F92">
        <w:trPr>
          <w:trHeight w:val="315"/>
        </w:trPr>
        <w:tc>
          <w:tcPr>
            <w:tcW w:w="2376" w:type="dxa"/>
            <w:shd w:val="clear" w:color="auto" w:fill="auto"/>
            <w:noWrap/>
          </w:tcPr>
          <w:p w14:paraId="0A1784FC" w14:textId="77777777" w:rsidR="00985C18" w:rsidRPr="00C7728C" w:rsidRDefault="00985C18" w:rsidP="005F0F92">
            <w:pPr>
              <w:pStyle w:val="afff"/>
              <w:spacing w:after="0" w:line="240" w:lineRule="auto"/>
              <w:ind w:left="29"/>
              <w:rPr>
                <w:kern w:val="2"/>
              </w:rPr>
            </w:pPr>
            <w:r w:rsidRPr="00C7728C">
              <w:rPr>
                <w:kern w:val="2"/>
              </w:rPr>
              <w:t>Medium</w:t>
            </w:r>
          </w:p>
        </w:tc>
        <w:tc>
          <w:tcPr>
            <w:tcW w:w="2127" w:type="dxa"/>
            <w:shd w:val="clear" w:color="auto" w:fill="auto"/>
            <w:noWrap/>
            <w:hideMark/>
          </w:tcPr>
          <w:p w14:paraId="435569AD" w14:textId="77777777" w:rsidR="00985C18" w:rsidRPr="00C7728C" w:rsidRDefault="00985C18" w:rsidP="005F0F92">
            <w:pPr>
              <w:pStyle w:val="afff"/>
              <w:spacing w:after="0" w:line="240" w:lineRule="auto"/>
              <w:ind w:left="29"/>
              <w:rPr>
                <w:kern w:val="2"/>
              </w:rPr>
            </w:pPr>
            <w:r w:rsidRPr="00C7728C">
              <w:rPr>
                <w:kern w:val="2"/>
              </w:rPr>
              <w:t> </w:t>
            </w:r>
          </w:p>
        </w:tc>
        <w:tc>
          <w:tcPr>
            <w:tcW w:w="1984" w:type="dxa"/>
            <w:shd w:val="clear" w:color="auto" w:fill="auto"/>
            <w:noWrap/>
            <w:hideMark/>
          </w:tcPr>
          <w:p w14:paraId="3EC3D92E" w14:textId="77777777" w:rsidR="00985C18" w:rsidRPr="00C7728C" w:rsidRDefault="00985C18" w:rsidP="005F0F92">
            <w:pPr>
              <w:pStyle w:val="afff"/>
              <w:spacing w:after="0" w:line="240" w:lineRule="auto"/>
              <w:ind w:left="29"/>
              <w:rPr>
                <w:kern w:val="2"/>
              </w:rPr>
            </w:pPr>
            <w:r w:rsidRPr="00C7728C">
              <w:rPr>
                <w:kern w:val="2"/>
              </w:rPr>
              <w:t> </w:t>
            </w:r>
          </w:p>
        </w:tc>
        <w:tc>
          <w:tcPr>
            <w:tcW w:w="2835" w:type="dxa"/>
            <w:shd w:val="clear" w:color="auto" w:fill="auto"/>
            <w:noWrap/>
            <w:hideMark/>
          </w:tcPr>
          <w:p w14:paraId="7A6F908D" w14:textId="77777777" w:rsidR="00985C18" w:rsidRPr="00C7728C" w:rsidRDefault="00985C18" w:rsidP="005F0F92">
            <w:pPr>
              <w:pStyle w:val="afff"/>
              <w:spacing w:after="0" w:line="240" w:lineRule="auto"/>
              <w:ind w:left="29"/>
              <w:rPr>
                <w:kern w:val="2"/>
              </w:rPr>
            </w:pPr>
            <w:r w:rsidRPr="00C7728C">
              <w:rPr>
                <w:kern w:val="2"/>
              </w:rPr>
              <w:t> </w:t>
            </w:r>
          </w:p>
        </w:tc>
      </w:tr>
      <w:tr w:rsidR="00985C18" w:rsidRPr="00C7728C" w14:paraId="7B6C7D5A" w14:textId="77777777" w:rsidTr="005F0F92">
        <w:trPr>
          <w:trHeight w:val="315"/>
        </w:trPr>
        <w:tc>
          <w:tcPr>
            <w:tcW w:w="2376" w:type="dxa"/>
            <w:shd w:val="clear" w:color="auto" w:fill="auto"/>
            <w:noWrap/>
          </w:tcPr>
          <w:p w14:paraId="7390F41A" w14:textId="77777777" w:rsidR="00985C18" w:rsidRPr="00C7728C" w:rsidRDefault="00985C18" w:rsidP="005F0F92">
            <w:pPr>
              <w:pStyle w:val="afff"/>
              <w:spacing w:after="0" w:line="240" w:lineRule="auto"/>
              <w:ind w:left="29"/>
              <w:rPr>
                <w:kern w:val="2"/>
              </w:rPr>
            </w:pPr>
            <w:r w:rsidRPr="00C7728C">
              <w:rPr>
                <w:kern w:val="2"/>
              </w:rPr>
              <w:t>Low</w:t>
            </w:r>
          </w:p>
        </w:tc>
        <w:tc>
          <w:tcPr>
            <w:tcW w:w="2127" w:type="dxa"/>
            <w:shd w:val="clear" w:color="auto" w:fill="auto"/>
            <w:noWrap/>
          </w:tcPr>
          <w:p w14:paraId="1AF17CFD" w14:textId="77777777" w:rsidR="00985C18" w:rsidRPr="00C7728C" w:rsidRDefault="00985C18" w:rsidP="005F0F92">
            <w:pPr>
              <w:pStyle w:val="afff"/>
              <w:spacing w:after="0" w:line="240" w:lineRule="auto"/>
              <w:ind w:left="29"/>
              <w:rPr>
                <w:kern w:val="2"/>
              </w:rPr>
            </w:pPr>
          </w:p>
        </w:tc>
        <w:tc>
          <w:tcPr>
            <w:tcW w:w="1984" w:type="dxa"/>
            <w:shd w:val="clear" w:color="auto" w:fill="auto"/>
            <w:noWrap/>
          </w:tcPr>
          <w:p w14:paraId="3D54ACFC" w14:textId="77777777" w:rsidR="00985C18" w:rsidRPr="00C7728C" w:rsidRDefault="00985C18" w:rsidP="005F0F92">
            <w:pPr>
              <w:pStyle w:val="afff"/>
              <w:spacing w:after="0" w:line="240" w:lineRule="auto"/>
              <w:ind w:left="29"/>
              <w:rPr>
                <w:kern w:val="2"/>
              </w:rPr>
            </w:pPr>
          </w:p>
        </w:tc>
        <w:tc>
          <w:tcPr>
            <w:tcW w:w="2835" w:type="dxa"/>
            <w:shd w:val="clear" w:color="auto" w:fill="auto"/>
            <w:noWrap/>
          </w:tcPr>
          <w:p w14:paraId="747D066D" w14:textId="77777777" w:rsidR="00985C18" w:rsidRPr="00C7728C" w:rsidRDefault="00985C18" w:rsidP="005F0F92">
            <w:pPr>
              <w:pStyle w:val="afff"/>
              <w:spacing w:after="0" w:line="240" w:lineRule="auto"/>
              <w:ind w:left="29"/>
              <w:rPr>
                <w:kern w:val="2"/>
              </w:rPr>
            </w:pPr>
          </w:p>
        </w:tc>
      </w:tr>
      <w:tr w:rsidR="00985C18" w:rsidRPr="00C7728C" w14:paraId="2B853369" w14:textId="77777777" w:rsidTr="005F0F92">
        <w:trPr>
          <w:trHeight w:val="315"/>
        </w:trPr>
        <w:tc>
          <w:tcPr>
            <w:tcW w:w="2376" w:type="dxa"/>
            <w:shd w:val="clear" w:color="auto" w:fill="auto"/>
            <w:noWrap/>
            <w:hideMark/>
          </w:tcPr>
          <w:p w14:paraId="0C11EC58" w14:textId="77777777" w:rsidR="00985C18" w:rsidRPr="00C7728C" w:rsidRDefault="00985C18" w:rsidP="005F0F92">
            <w:pPr>
              <w:pStyle w:val="afff"/>
              <w:spacing w:after="0" w:line="240" w:lineRule="auto"/>
              <w:ind w:left="29"/>
              <w:rPr>
                <w:b/>
                <w:bCs/>
                <w:kern w:val="2"/>
              </w:rPr>
            </w:pPr>
            <w:r w:rsidRPr="00C7728C">
              <w:rPr>
                <w:b/>
                <w:bCs/>
                <w:kern w:val="2"/>
              </w:rPr>
              <w:t>Total</w:t>
            </w:r>
          </w:p>
        </w:tc>
        <w:tc>
          <w:tcPr>
            <w:tcW w:w="2127" w:type="dxa"/>
            <w:shd w:val="clear" w:color="auto" w:fill="auto"/>
            <w:noWrap/>
            <w:hideMark/>
          </w:tcPr>
          <w:p w14:paraId="26A4AF2E" w14:textId="77777777" w:rsidR="00985C18" w:rsidRPr="00C7728C" w:rsidRDefault="00985C18" w:rsidP="005F0F92">
            <w:pPr>
              <w:pStyle w:val="afff"/>
              <w:spacing w:after="0" w:line="240" w:lineRule="auto"/>
              <w:ind w:left="29"/>
              <w:rPr>
                <w:kern w:val="2"/>
              </w:rPr>
            </w:pPr>
            <w:r w:rsidRPr="00C7728C">
              <w:rPr>
                <w:kern w:val="2"/>
              </w:rPr>
              <w:t> </w:t>
            </w:r>
          </w:p>
        </w:tc>
        <w:tc>
          <w:tcPr>
            <w:tcW w:w="1984" w:type="dxa"/>
            <w:shd w:val="clear" w:color="auto" w:fill="auto"/>
            <w:noWrap/>
            <w:hideMark/>
          </w:tcPr>
          <w:p w14:paraId="16E14EEE" w14:textId="77777777" w:rsidR="00985C18" w:rsidRPr="00C7728C" w:rsidRDefault="00985C18" w:rsidP="005F0F92">
            <w:pPr>
              <w:pStyle w:val="afff"/>
              <w:spacing w:after="0" w:line="240" w:lineRule="auto"/>
              <w:ind w:left="29"/>
              <w:rPr>
                <w:kern w:val="2"/>
              </w:rPr>
            </w:pPr>
            <w:r w:rsidRPr="00C7728C">
              <w:rPr>
                <w:kern w:val="2"/>
              </w:rPr>
              <w:t> </w:t>
            </w:r>
          </w:p>
        </w:tc>
        <w:tc>
          <w:tcPr>
            <w:tcW w:w="2835" w:type="dxa"/>
            <w:shd w:val="clear" w:color="auto" w:fill="auto"/>
            <w:noWrap/>
            <w:hideMark/>
          </w:tcPr>
          <w:p w14:paraId="5C9DC46B" w14:textId="77777777" w:rsidR="00985C18" w:rsidRPr="00C7728C" w:rsidRDefault="00985C18" w:rsidP="005F0F92">
            <w:pPr>
              <w:pStyle w:val="afff"/>
              <w:spacing w:after="0" w:line="240" w:lineRule="auto"/>
              <w:ind w:left="29"/>
              <w:rPr>
                <w:kern w:val="2"/>
              </w:rPr>
            </w:pPr>
            <w:r w:rsidRPr="00C7728C">
              <w:rPr>
                <w:kern w:val="2"/>
              </w:rPr>
              <w:t> </w:t>
            </w:r>
          </w:p>
        </w:tc>
      </w:tr>
    </w:tbl>
    <w:p w14:paraId="30120442" w14:textId="77777777" w:rsidR="00985C18" w:rsidRPr="004C474A" w:rsidRDefault="00985C18" w:rsidP="00927897">
      <w:pPr>
        <w:numPr>
          <w:ilvl w:val="0"/>
          <w:numId w:val="51"/>
        </w:numPr>
        <w:rPr>
          <w:b/>
        </w:rPr>
      </w:pPr>
      <w:r w:rsidRPr="001A60F4">
        <w:rPr>
          <w:rFonts w:ascii="Calibri" w:hAnsi="Calibri"/>
          <w:b/>
          <w:color w:val="365F91"/>
          <w:sz w:val="22"/>
        </w:rPr>
        <w:t>Debtor r</w:t>
      </w:r>
      <w:r>
        <w:rPr>
          <w:rFonts w:ascii="Calibri" w:hAnsi="Calibri"/>
          <w:b/>
          <w:color w:val="365F91"/>
          <w:sz w:val="22"/>
        </w:rPr>
        <w:t>eport by Transaction type</w:t>
      </w:r>
      <w:r w:rsidRPr="001A5E70">
        <w:rPr>
          <w:rFonts w:ascii="Calibri" w:hAnsi="Calibri"/>
          <w:b/>
          <w:kern w:val="2"/>
          <w:sz w:val="22"/>
          <w:szCs w:val="22"/>
        </w:rPr>
        <w:t xml:space="preserve">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262"/>
        <w:gridCol w:w="1276"/>
        <w:gridCol w:w="992"/>
        <w:gridCol w:w="1701"/>
        <w:gridCol w:w="1701"/>
        <w:gridCol w:w="1701"/>
      </w:tblGrid>
      <w:tr w:rsidR="00985C18" w:rsidRPr="00C7728C" w14:paraId="21BF65A1" w14:textId="77777777" w:rsidTr="005F0F92">
        <w:trPr>
          <w:trHeight w:val="630"/>
        </w:trPr>
        <w:tc>
          <w:tcPr>
            <w:tcW w:w="689" w:type="dxa"/>
            <w:shd w:val="clear" w:color="auto" w:fill="BDD6EE"/>
            <w:noWrap/>
            <w:vAlign w:val="center"/>
            <w:hideMark/>
          </w:tcPr>
          <w:p w14:paraId="3E3A2BE6"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No.</w:t>
            </w:r>
          </w:p>
        </w:tc>
        <w:tc>
          <w:tcPr>
            <w:tcW w:w="1262" w:type="dxa"/>
            <w:shd w:val="clear" w:color="auto" w:fill="BDD6EE"/>
            <w:noWrap/>
            <w:vAlign w:val="center"/>
            <w:hideMark/>
          </w:tcPr>
          <w:p w14:paraId="58B2DAD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Invoice ID</w:t>
            </w:r>
          </w:p>
        </w:tc>
        <w:tc>
          <w:tcPr>
            <w:tcW w:w="1276" w:type="dxa"/>
            <w:shd w:val="clear" w:color="auto" w:fill="BDD6EE"/>
            <w:noWrap/>
            <w:vAlign w:val="center"/>
            <w:hideMark/>
          </w:tcPr>
          <w:p w14:paraId="6081499C"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Seller ID</w:t>
            </w:r>
          </w:p>
        </w:tc>
        <w:tc>
          <w:tcPr>
            <w:tcW w:w="992" w:type="dxa"/>
            <w:shd w:val="clear" w:color="auto" w:fill="BDD6EE"/>
            <w:noWrap/>
            <w:vAlign w:val="center"/>
            <w:hideMark/>
          </w:tcPr>
          <w:p w14:paraId="5AF1BCA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Debtor</w:t>
            </w:r>
          </w:p>
        </w:tc>
        <w:tc>
          <w:tcPr>
            <w:tcW w:w="1701" w:type="dxa"/>
            <w:shd w:val="clear" w:color="auto" w:fill="BDD6EE"/>
            <w:noWrap/>
            <w:vAlign w:val="center"/>
            <w:hideMark/>
          </w:tcPr>
          <w:p w14:paraId="06DF9B2E"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Received Amount from Cash/others</w:t>
            </w:r>
          </w:p>
        </w:tc>
        <w:tc>
          <w:tcPr>
            <w:tcW w:w="1701" w:type="dxa"/>
            <w:shd w:val="clear" w:color="auto" w:fill="BDD6EE"/>
            <w:noWrap/>
            <w:vAlign w:val="center"/>
            <w:hideMark/>
          </w:tcPr>
          <w:p w14:paraId="4B50E9E2"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Received Amount from Debtor’s bank transfer</w:t>
            </w:r>
          </w:p>
        </w:tc>
        <w:tc>
          <w:tcPr>
            <w:tcW w:w="1701" w:type="dxa"/>
            <w:shd w:val="clear" w:color="auto" w:fill="BDD6EE"/>
            <w:vAlign w:val="center"/>
            <w:hideMark/>
          </w:tcPr>
          <w:p w14:paraId="7A296973"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Invoice amount</w:t>
            </w:r>
          </w:p>
        </w:tc>
      </w:tr>
      <w:tr w:rsidR="00985C18" w:rsidRPr="00C7728C" w14:paraId="63EBE91D" w14:textId="77777777" w:rsidTr="005F0F92">
        <w:trPr>
          <w:trHeight w:val="315"/>
        </w:trPr>
        <w:tc>
          <w:tcPr>
            <w:tcW w:w="689" w:type="dxa"/>
            <w:shd w:val="clear" w:color="auto" w:fill="auto"/>
            <w:noWrap/>
            <w:hideMark/>
          </w:tcPr>
          <w:p w14:paraId="46AA86E9"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1</w:t>
            </w:r>
          </w:p>
        </w:tc>
        <w:tc>
          <w:tcPr>
            <w:tcW w:w="1262" w:type="dxa"/>
            <w:shd w:val="clear" w:color="auto" w:fill="auto"/>
            <w:noWrap/>
            <w:hideMark/>
          </w:tcPr>
          <w:p w14:paraId="1706860B"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0510EF6"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0B7F1B2"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5BC01D18"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7428FD0E"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6380EC08"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11335FB0" w14:textId="77777777" w:rsidTr="005F0F92">
        <w:trPr>
          <w:trHeight w:val="315"/>
        </w:trPr>
        <w:tc>
          <w:tcPr>
            <w:tcW w:w="689" w:type="dxa"/>
            <w:shd w:val="clear" w:color="auto" w:fill="auto"/>
            <w:noWrap/>
            <w:hideMark/>
          </w:tcPr>
          <w:p w14:paraId="6C5AE130"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2</w:t>
            </w:r>
          </w:p>
        </w:tc>
        <w:tc>
          <w:tcPr>
            <w:tcW w:w="1262" w:type="dxa"/>
            <w:shd w:val="clear" w:color="auto" w:fill="auto"/>
            <w:noWrap/>
            <w:hideMark/>
          </w:tcPr>
          <w:p w14:paraId="757DDE9A"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8D1B6FF"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0665AFC"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11BD4340"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24C9AF97"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6861F65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2F03E069" w14:textId="77777777" w:rsidTr="005F0F92">
        <w:trPr>
          <w:trHeight w:val="315"/>
        </w:trPr>
        <w:tc>
          <w:tcPr>
            <w:tcW w:w="689" w:type="dxa"/>
            <w:shd w:val="clear" w:color="auto" w:fill="auto"/>
            <w:noWrap/>
            <w:hideMark/>
          </w:tcPr>
          <w:p w14:paraId="7AEAA9BE"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w:t>
            </w:r>
          </w:p>
        </w:tc>
        <w:tc>
          <w:tcPr>
            <w:tcW w:w="1262" w:type="dxa"/>
            <w:shd w:val="clear" w:color="auto" w:fill="auto"/>
            <w:noWrap/>
            <w:hideMark/>
          </w:tcPr>
          <w:p w14:paraId="177ED0D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71D9FE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68BCFFC"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7CB6CE96"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0C203ABE"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4B7A5461"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r w:rsidR="00985C18" w:rsidRPr="00C7728C" w14:paraId="14201400" w14:textId="77777777" w:rsidTr="005F0F92">
        <w:trPr>
          <w:trHeight w:val="315"/>
        </w:trPr>
        <w:tc>
          <w:tcPr>
            <w:tcW w:w="689" w:type="dxa"/>
            <w:shd w:val="clear" w:color="auto" w:fill="auto"/>
            <w:noWrap/>
            <w:hideMark/>
          </w:tcPr>
          <w:p w14:paraId="42C4E773" w14:textId="77777777" w:rsidR="00985C18" w:rsidRPr="00C7728C" w:rsidRDefault="00985C18" w:rsidP="005F0F92">
            <w:pPr>
              <w:spacing w:after="120"/>
              <w:ind w:left="29"/>
              <w:rPr>
                <w:rFonts w:ascii="Calibri" w:hAnsi="Calibri"/>
                <w:b/>
                <w:bCs w:val="0"/>
                <w:kern w:val="2"/>
                <w:sz w:val="22"/>
                <w:szCs w:val="22"/>
              </w:rPr>
            </w:pPr>
            <w:r w:rsidRPr="00C7728C">
              <w:rPr>
                <w:rFonts w:ascii="Calibri" w:hAnsi="Calibri"/>
                <w:b/>
                <w:bCs w:val="0"/>
                <w:kern w:val="2"/>
                <w:sz w:val="22"/>
                <w:szCs w:val="22"/>
              </w:rPr>
              <w:t xml:space="preserve">Total </w:t>
            </w:r>
          </w:p>
        </w:tc>
        <w:tc>
          <w:tcPr>
            <w:tcW w:w="1262" w:type="dxa"/>
            <w:shd w:val="clear" w:color="auto" w:fill="auto"/>
            <w:noWrap/>
            <w:hideMark/>
          </w:tcPr>
          <w:p w14:paraId="16EFEF50"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0DBC7CF3"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3122230"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39B64FD9"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22220B74"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c>
          <w:tcPr>
            <w:tcW w:w="1701" w:type="dxa"/>
            <w:shd w:val="clear" w:color="auto" w:fill="auto"/>
            <w:noWrap/>
            <w:hideMark/>
          </w:tcPr>
          <w:p w14:paraId="0F1E2FE5" w14:textId="77777777" w:rsidR="00985C18" w:rsidRPr="00C7728C" w:rsidRDefault="00985C18" w:rsidP="005F0F92">
            <w:pPr>
              <w:spacing w:after="120"/>
              <w:ind w:left="29"/>
              <w:rPr>
                <w:rFonts w:ascii="Calibri" w:hAnsi="Calibri"/>
                <w:kern w:val="2"/>
                <w:sz w:val="22"/>
                <w:szCs w:val="22"/>
              </w:rPr>
            </w:pPr>
            <w:r w:rsidRPr="00C7728C">
              <w:rPr>
                <w:rFonts w:ascii="Calibri" w:hAnsi="Calibri"/>
                <w:kern w:val="2"/>
                <w:sz w:val="22"/>
                <w:szCs w:val="22"/>
              </w:rPr>
              <w:t> </w:t>
            </w:r>
          </w:p>
        </w:tc>
      </w:tr>
    </w:tbl>
    <w:p w14:paraId="2DABF322" w14:textId="77777777" w:rsidR="00985C18" w:rsidRPr="00CC4778" w:rsidRDefault="00F46DFE"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r>
        <w:rPr>
          <w:rFonts w:ascii="Calibri" w:eastAsia="SimSun" w:hAnsi="Calibri" w:cs="Courier New"/>
          <w:b/>
          <w:bCs/>
          <w:color w:val="002060"/>
          <w:sz w:val="22"/>
          <w:szCs w:val="21"/>
        </w:rPr>
        <w:t xml:space="preserve"> </w:t>
      </w:r>
      <w:bookmarkStart w:id="979" w:name="_Toc390432079"/>
      <w:r w:rsidR="00985C18" w:rsidRPr="00CC4778">
        <w:rPr>
          <w:rFonts w:ascii="Calibri" w:eastAsia="SimSun" w:hAnsi="Calibri" w:cs="Courier New"/>
          <w:b/>
          <w:bCs/>
          <w:color w:val="002060"/>
          <w:sz w:val="22"/>
          <w:szCs w:val="21"/>
        </w:rPr>
        <w:t>Seller report</w:t>
      </w:r>
      <w:bookmarkEnd w:id="979"/>
    </w:p>
    <w:p w14:paraId="389B1C7E" w14:textId="77777777" w:rsidR="00985C18" w:rsidRPr="001A60F4" w:rsidRDefault="00985C18" w:rsidP="00927897">
      <w:pPr>
        <w:numPr>
          <w:ilvl w:val="2"/>
          <w:numId w:val="35"/>
        </w:numPr>
        <w:outlineLvl w:val="2"/>
        <w:rPr>
          <w:rFonts w:ascii="Calibri" w:hAnsi="Calibri"/>
          <w:b/>
          <w:color w:val="002060"/>
          <w:sz w:val="22"/>
        </w:rPr>
      </w:pPr>
      <w:bookmarkStart w:id="980" w:name="_Toc390432080"/>
      <w:r w:rsidRPr="001A60F4">
        <w:rPr>
          <w:rFonts w:ascii="Calibri" w:hAnsi="Calibri"/>
          <w:b/>
          <w:color w:val="002060"/>
          <w:sz w:val="22"/>
        </w:rPr>
        <w:t>Report List</w:t>
      </w:r>
      <w:bookmarkEnd w:id="980"/>
    </w:p>
    <w:p w14:paraId="31A0F001" w14:textId="77777777" w:rsidR="00985C18" w:rsidRPr="00C7728C" w:rsidRDefault="00985C18" w:rsidP="00985C18">
      <w:pPr>
        <w:rPr>
          <w:rFonts w:ascii="Calibri" w:hAnsi="Calibri"/>
          <w:sz w:val="22"/>
          <w:szCs w:val="22"/>
        </w:rPr>
      </w:pPr>
      <w:r w:rsidRPr="00C7728C">
        <w:rPr>
          <w:rFonts w:ascii="Calibri" w:hAnsi="Calibri"/>
          <w:sz w:val="22"/>
          <w:szCs w:val="22"/>
        </w:rPr>
        <w:t>The Seller report Group is breaking down with type of report as shown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3"/>
        <w:gridCol w:w="4359"/>
      </w:tblGrid>
      <w:tr w:rsidR="00985C18" w:rsidRPr="00C7728C" w14:paraId="370E8061" w14:textId="77777777" w:rsidTr="005F0F92">
        <w:trPr>
          <w:trHeight w:val="315"/>
        </w:trPr>
        <w:tc>
          <w:tcPr>
            <w:tcW w:w="4963" w:type="dxa"/>
            <w:shd w:val="clear" w:color="auto" w:fill="BDD6EE"/>
            <w:noWrap/>
            <w:vAlign w:val="center"/>
          </w:tcPr>
          <w:p w14:paraId="0624353A" w14:textId="77777777" w:rsidR="00985C18" w:rsidRPr="00C7728C" w:rsidRDefault="00985C18" w:rsidP="005F0F92">
            <w:pPr>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359" w:type="dxa"/>
            <w:shd w:val="clear" w:color="auto" w:fill="BDD6EE"/>
            <w:noWrap/>
          </w:tcPr>
          <w:p w14:paraId="361AA3E6" w14:textId="77777777" w:rsidR="00985C18" w:rsidRPr="00C7728C" w:rsidRDefault="00985C18" w:rsidP="005F0F92">
            <w:pPr>
              <w:tabs>
                <w:tab w:val="left" w:pos="3150"/>
              </w:tabs>
              <w:spacing w:after="120"/>
              <w:rPr>
                <w:rFonts w:ascii="Calibri" w:hAnsi="Calibri"/>
                <w:kern w:val="2"/>
                <w:sz w:val="22"/>
                <w:szCs w:val="22"/>
              </w:rPr>
            </w:pPr>
            <w:r>
              <w:rPr>
                <w:rFonts w:ascii="Calibri" w:eastAsia="Times New Roman" w:hAnsi="Calibri" w:cs="Times New Roman"/>
                <w:b/>
                <w:color w:val="000000"/>
                <w:kern w:val="2"/>
                <w:sz w:val="22"/>
                <w:szCs w:val="22"/>
              </w:rPr>
              <w:t>Requirement</w:t>
            </w:r>
          </w:p>
        </w:tc>
      </w:tr>
      <w:tr w:rsidR="00985C18" w:rsidRPr="00C7728C" w14:paraId="0A5E47E1" w14:textId="77777777" w:rsidTr="005F0F92">
        <w:trPr>
          <w:trHeight w:val="315"/>
        </w:trPr>
        <w:tc>
          <w:tcPr>
            <w:tcW w:w="4963" w:type="dxa"/>
            <w:shd w:val="clear" w:color="auto" w:fill="auto"/>
            <w:noWrap/>
          </w:tcPr>
          <w:p w14:paraId="425FCA34"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Seller detailed report</w:t>
            </w:r>
          </w:p>
        </w:tc>
        <w:tc>
          <w:tcPr>
            <w:tcW w:w="4359" w:type="dxa"/>
            <w:shd w:val="clear" w:color="auto" w:fill="auto"/>
            <w:noWrap/>
          </w:tcPr>
          <w:p w14:paraId="6FDCF2DF"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Detail </w:t>
            </w:r>
            <w:r w:rsidRPr="00C7728C">
              <w:rPr>
                <w:rFonts w:ascii="Calibri" w:hAnsi="Calibri"/>
                <w:kern w:val="2"/>
                <w:sz w:val="22"/>
                <w:szCs w:val="22"/>
              </w:rPr>
              <w:t>report</w:t>
            </w:r>
          </w:p>
        </w:tc>
      </w:tr>
      <w:tr w:rsidR="00985C18" w:rsidRPr="00C7728C" w14:paraId="30238379" w14:textId="77777777" w:rsidTr="005F0F92">
        <w:trPr>
          <w:trHeight w:val="315"/>
        </w:trPr>
        <w:tc>
          <w:tcPr>
            <w:tcW w:w="4963" w:type="dxa"/>
            <w:shd w:val="clear" w:color="auto" w:fill="auto"/>
            <w:noWrap/>
          </w:tcPr>
          <w:p w14:paraId="5DF847B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Region</w:t>
            </w:r>
          </w:p>
        </w:tc>
        <w:tc>
          <w:tcPr>
            <w:tcW w:w="4359" w:type="dxa"/>
            <w:shd w:val="clear" w:color="auto" w:fill="auto"/>
            <w:noWrap/>
          </w:tcPr>
          <w:p w14:paraId="18E54F65"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21D1B208" w14:textId="77777777" w:rsidTr="005F0F92">
        <w:trPr>
          <w:trHeight w:val="475"/>
        </w:trPr>
        <w:tc>
          <w:tcPr>
            <w:tcW w:w="4963" w:type="dxa"/>
            <w:shd w:val="clear" w:color="auto" w:fill="auto"/>
            <w:noWrap/>
          </w:tcPr>
          <w:p w14:paraId="5D77921F"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Category of debtors</w:t>
            </w:r>
          </w:p>
        </w:tc>
        <w:tc>
          <w:tcPr>
            <w:tcW w:w="4359" w:type="dxa"/>
            <w:shd w:val="clear" w:color="auto" w:fill="auto"/>
            <w:noWrap/>
          </w:tcPr>
          <w:p w14:paraId="4F2D8EF2" w14:textId="77777777" w:rsidR="00985C18" w:rsidRPr="00B95F00" w:rsidRDefault="00985C18" w:rsidP="005F0F92">
            <w:pPr>
              <w:rPr>
                <w:rFonts w:ascii="Calibri" w:hAnsi="Calibri"/>
                <w:kern w:val="2"/>
                <w:sz w:val="22"/>
                <w:szCs w:val="22"/>
              </w:rPr>
            </w:pPr>
            <w:r w:rsidRPr="00DD37CE">
              <w:rPr>
                <w:rFonts w:ascii="Calibri" w:hAnsi="Calibri"/>
                <w:kern w:val="2"/>
                <w:sz w:val="22"/>
                <w:szCs w:val="22"/>
              </w:rPr>
              <w:t>Summary and Detail report</w:t>
            </w:r>
          </w:p>
        </w:tc>
      </w:tr>
      <w:tr w:rsidR="00985C18" w:rsidRPr="00C7728C" w14:paraId="3BEC51B5" w14:textId="77777777" w:rsidTr="005F0F92">
        <w:trPr>
          <w:trHeight w:val="424"/>
        </w:trPr>
        <w:tc>
          <w:tcPr>
            <w:tcW w:w="4963" w:type="dxa"/>
            <w:shd w:val="clear" w:color="auto" w:fill="auto"/>
            <w:noWrap/>
          </w:tcPr>
          <w:p w14:paraId="04A7A7C3"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SME segments</w:t>
            </w:r>
          </w:p>
        </w:tc>
        <w:tc>
          <w:tcPr>
            <w:tcW w:w="4359" w:type="dxa"/>
            <w:shd w:val="clear" w:color="auto" w:fill="auto"/>
            <w:noWrap/>
          </w:tcPr>
          <w:p w14:paraId="2EDBA8ED" w14:textId="77777777" w:rsidR="00985C18" w:rsidRPr="00B95F00" w:rsidRDefault="00985C18" w:rsidP="005F0F92">
            <w:pPr>
              <w:rPr>
                <w:rFonts w:ascii="Calibri" w:hAnsi="Calibri"/>
                <w:kern w:val="2"/>
                <w:sz w:val="22"/>
                <w:szCs w:val="22"/>
              </w:rPr>
            </w:pPr>
            <w:r w:rsidRPr="00DD37CE">
              <w:rPr>
                <w:rFonts w:ascii="Calibri" w:hAnsi="Calibri"/>
                <w:kern w:val="2"/>
                <w:sz w:val="22"/>
                <w:szCs w:val="22"/>
              </w:rPr>
              <w:t>Summary and Detail report</w:t>
            </w:r>
          </w:p>
        </w:tc>
      </w:tr>
      <w:tr w:rsidR="00985C18" w:rsidRPr="00C7728C" w14:paraId="7BC2229D" w14:textId="77777777" w:rsidTr="005F0F92">
        <w:trPr>
          <w:trHeight w:val="416"/>
        </w:trPr>
        <w:tc>
          <w:tcPr>
            <w:tcW w:w="4963" w:type="dxa"/>
            <w:shd w:val="clear" w:color="auto" w:fill="auto"/>
            <w:noWrap/>
          </w:tcPr>
          <w:p w14:paraId="74075CC6"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Seller rating</w:t>
            </w:r>
          </w:p>
        </w:tc>
        <w:tc>
          <w:tcPr>
            <w:tcW w:w="4359" w:type="dxa"/>
            <w:shd w:val="clear" w:color="auto" w:fill="auto"/>
            <w:noWrap/>
          </w:tcPr>
          <w:p w14:paraId="597F17D5" w14:textId="77777777" w:rsidR="00985C18" w:rsidRPr="00B95F00" w:rsidRDefault="00985C18" w:rsidP="005F0F92">
            <w:pPr>
              <w:rPr>
                <w:rFonts w:ascii="Calibri" w:hAnsi="Calibri"/>
                <w:kern w:val="2"/>
                <w:sz w:val="22"/>
                <w:szCs w:val="22"/>
              </w:rPr>
            </w:pPr>
            <w:r w:rsidRPr="00DD37CE">
              <w:rPr>
                <w:rFonts w:ascii="Calibri" w:hAnsi="Calibri"/>
                <w:kern w:val="2"/>
                <w:sz w:val="22"/>
                <w:szCs w:val="22"/>
              </w:rPr>
              <w:t>Summary and Detail report</w:t>
            </w:r>
          </w:p>
        </w:tc>
      </w:tr>
      <w:tr w:rsidR="00985C18" w:rsidRPr="00C7728C" w14:paraId="01DB62EE" w14:textId="77777777" w:rsidTr="005F0F92">
        <w:trPr>
          <w:trHeight w:val="395"/>
        </w:trPr>
        <w:tc>
          <w:tcPr>
            <w:tcW w:w="4963" w:type="dxa"/>
            <w:shd w:val="clear" w:color="auto" w:fill="auto"/>
            <w:noWrap/>
          </w:tcPr>
          <w:p w14:paraId="61B6D1E0"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Debtor rating</w:t>
            </w:r>
          </w:p>
        </w:tc>
        <w:tc>
          <w:tcPr>
            <w:tcW w:w="4359" w:type="dxa"/>
            <w:shd w:val="clear" w:color="auto" w:fill="auto"/>
            <w:noWrap/>
          </w:tcPr>
          <w:p w14:paraId="3D9E6D7E" w14:textId="77777777" w:rsidR="00985C18" w:rsidRPr="00B95F00" w:rsidRDefault="00985C18" w:rsidP="005F0F92">
            <w:pPr>
              <w:rPr>
                <w:rFonts w:ascii="Calibri" w:hAnsi="Calibri"/>
                <w:kern w:val="2"/>
                <w:sz w:val="22"/>
                <w:szCs w:val="22"/>
              </w:rPr>
            </w:pPr>
            <w:r w:rsidRPr="00DD37CE">
              <w:rPr>
                <w:rFonts w:ascii="Calibri" w:hAnsi="Calibri"/>
                <w:kern w:val="2"/>
                <w:sz w:val="22"/>
                <w:szCs w:val="22"/>
              </w:rPr>
              <w:t>Summary and Detail report</w:t>
            </w:r>
          </w:p>
        </w:tc>
      </w:tr>
      <w:tr w:rsidR="00985C18" w:rsidRPr="00C7728C" w14:paraId="48E77866" w14:textId="77777777" w:rsidTr="005F0F92">
        <w:trPr>
          <w:trHeight w:val="415"/>
        </w:trPr>
        <w:tc>
          <w:tcPr>
            <w:tcW w:w="4963" w:type="dxa"/>
            <w:shd w:val="clear" w:color="auto" w:fill="auto"/>
            <w:noWrap/>
          </w:tcPr>
          <w:p w14:paraId="586EE401" w14:textId="77777777" w:rsidR="00985C18" w:rsidRPr="00C7728C" w:rsidRDefault="00985C18" w:rsidP="005F0F92">
            <w:pPr>
              <w:rPr>
                <w:rFonts w:ascii="Calibri" w:hAnsi="Calibri"/>
                <w:kern w:val="2"/>
                <w:sz w:val="22"/>
                <w:szCs w:val="22"/>
              </w:rPr>
            </w:pPr>
            <w:r w:rsidRPr="00C7728C">
              <w:rPr>
                <w:rFonts w:ascii="Calibri" w:hAnsi="Calibri"/>
                <w:kern w:val="2"/>
                <w:sz w:val="22"/>
                <w:szCs w:val="22"/>
              </w:rPr>
              <w:t>Aggregate sellers report by Invoice rating</w:t>
            </w:r>
          </w:p>
        </w:tc>
        <w:tc>
          <w:tcPr>
            <w:tcW w:w="4359" w:type="dxa"/>
            <w:shd w:val="clear" w:color="auto" w:fill="auto"/>
            <w:noWrap/>
          </w:tcPr>
          <w:p w14:paraId="312DE643" w14:textId="77777777" w:rsidR="00985C18" w:rsidRPr="00B95F00" w:rsidRDefault="00985C18" w:rsidP="005F0F92">
            <w:pPr>
              <w:rPr>
                <w:rFonts w:ascii="Calibri" w:hAnsi="Calibri"/>
                <w:kern w:val="2"/>
                <w:sz w:val="22"/>
                <w:szCs w:val="22"/>
              </w:rPr>
            </w:pPr>
            <w:r w:rsidRPr="00DD37CE">
              <w:rPr>
                <w:rFonts w:ascii="Calibri" w:hAnsi="Calibri"/>
                <w:kern w:val="2"/>
                <w:sz w:val="22"/>
                <w:szCs w:val="22"/>
              </w:rPr>
              <w:t>Summary and Detail report</w:t>
            </w:r>
          </w:p>
        </w:tc>
      </w:tr>
    </w:tbl>
    <w:p w14:paraId="7302B5A5" w14:textId="77777777" w:rsidR="00985C18" w:rsidRPr="001A60F4" w:rsidRDefault="00985C18" w:rsidP="00927897">
      <w:pPr>
        <w:numPr>
          <w:ilvl w:val="2"/>
          <w:numId w:val="35"/>
        </w:numPr>
        <w:outlineLvl w:val="2"/>
        <w:rPr>
          <w:rFonts w:ascii="Calibri" w:hAnsi="Calibri"/>
          <w:b/>
          <w:color w:val="002060"/>
          <w:sz w:val="22"/>
        </w:rPr>
      </w:pPr>
      <w:bookmarkStart w:id="981" w:name="_Toc390432081"/>
      <w:r w:rsidRPr="001A60F4">
        <w:rPr>
          <w:rFonts w:ascii="Calibri" w:hAnsi="Calibri"/>
          <w:b/>
          <w:color w:val="002060"/>
          <w:sz w:val="22"/>
        </w:rPr>
        <w:t>Description</w:t>
      </w:r>
      <w:bookmarkEnd w:id="981"/>
    </w:p>
    <w:p w14:paraId="49FF7DEA" w14:textId="77777777" w:rsidR="00985C18" w:rsidRPr="00C7728C" w:rsidRDefault="00985C18" w:rsidP="00985C18">
      <w:pPr>
        <w:pStyle w:val="af0"/>
        <w:kinsoku w:val="0"/>
        <w:overflowPunct w:val="0"/>
        <w:spacing w:after="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sidRPr="00C7728C">
        <w:rPr>
          <w:rFonts w:ascii="Calibri" w:hAnsi="Calibri"/>
          <w:spacing w:val="-1"/>
          <w:sz w:val="22"/>
          <w:szCs w:val="22"/>
        </w:rPr>
        <w:t>summary of seller info.</w:t>
      </w:r>
    </w:p>
    <w:p w14:paraId="698E6753" w14:textId="77777777" w:rsidR="00985C18" w:rsidRPr="00C7728C" w:rsidRDefault="00985C18" w:rsidP="00985C18">
      <w:pPr>
        <w:rPr>
          <w:rFonts w:ascii="Calibri" w:hAnsi="Calibri"/>
          <w:sz w:val="22"/>
          <w:szCs w:val="22"/>
        </w:rPr>
      </w:pPr>
      <w:r w:rsidRPr="00C7728C">
        <w:rPr>
          <w:rFonts w:ascii="Calibri" w:hAnsi="Calibri"/>
          <w:sz w:val="22"/>
          <w:szCs w:val="22"/>
        </w:rPr>
        <w:t>Description as table below:</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5499"/>
      </w:tblGrid>
      <w:tr w:rsidR="00985C18" w:rsidRPr="00C7728C" w14:paraId="38D2DB8F" w14:textId="77777777" w:rsidTr="005F0F92">
        <w:trPr>
          <w:trHeight w:val="315"/>
        </w:trPr>
        <w:tc>
          <w:tcPr>
            <w:tcW w:w="3823" w:type="dxa"/>
            <w:shd w:val="clear" w:color="auto" w:fill="BDD6EE"/>
            <w:noWrap/>
            <w:vAlign w:val="center"/>
          </w:tcPr>
          <w:p w14:paraId="171EDBE2"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5499" w:type="dxa"/>
            <w:shd w:val="clear" w:color="auto" w:fill="BDD6EE"/>
            <w:noWrap/>
            <w:vAlign w:val="center"/>
          </w:tcPr>
          <w:p w14:paraId="15E622D4"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1BA9B099" w14:textId="77777777" w:rsidTr="005F0F92">
        <w:trPr>
          <w:trHeight w:val="315"/>
        </w:trPr>
        <w:tc>
          <w:tcPr>
            <w:tcW w:w="3823" w:type="dxa"/>
            <w:shd w:val="clear" w:color="auto" w:fill="auto"/>
            <w:noWrap/>
          </w:tcPr>
          <w:p w14:paraId="0C3DCDC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w:t>
            </w:r>
          </w:p>
        </w:tc>
        <w:tc>
          <w:tcPr>
            <w:tcW w:w="5499" w:type="dxa"/>
            <w:shd w:val="clear" w:color="auto" w:fill="auto"/>
            <w:noWrap/>
          </w:tcPr>
          <w:p w14:paraId="3A0CE49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73B4C93D" w14:textId="77777777" w:rsidTr="005F0F92">
        <w:trPr>
          <w:trHeight w:val="315"/>
        </w:trPr>
        <w:tc>
          <w:tcPr>
            <w:tcW w:w="3823" w:type="dxa"/>
            <w:shd w:val="clear" w:color="auto" w:fill="auto"/>
            <w:noWrap/>
          </w:tcPr>
          <w:p w14:paraId="57E8A53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Region</w:t>
            </w:r>
          </w:p>
        </w:tc>
        <w:tc>
          <w:tcPr>
            <w:tcW w:w="5499" w:type="dxa"/>
            <w:shd w:val="clear" w:color="auto" w:fill="auto"/>
            <w:noWrap/>
          </w:tcPr>
          <w:p w14:paraId="1316FB56"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04DA71AC" w14:textId="77777777" w:rsidTr="005F0F92">
        <w:trPr>
          <w:trHeight w:val="315"/>
        </w:trPr>
        <w:tc>
          <w:tcPr>
            <w:tcW w:w="3823" w:type="dxa"/>
            <w:shd w:val="clear" w:color="auto" w:fill="auto"/>
            <w:noWrap/>
          </w:tcPr>
          <w:p w14:paraId="79990F6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Number of invoices submitted </w:t>
            </w:r>
            <w:r w:rsidRPr="00C7728C">
              <w:rPr>
                <w:rFonts w:ascii="Calibri" w:hAnsi="Calibri"/>
                <w:kern w:val="2"/>
                <w:sz w:val="22"/>
                <w:szCs w:val="22"/>
              </w:rPr>
              <w:tab/>
            </w:r>
          </w:p>
        </w:tc>
        <w:tc>
          <w:tcPr>
            <w:tcW w:w="5499" w:type="dxa"/>
            <w:shd w:val="clear" w:color="auto" w:fill="auto"/>
            <w:noWrap/>
          </w:tcPr>
          <w:p w14:paraId="7FF2134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Total number of invoices submitted online </w:t>
            </w:r>
          </w:p>
        </w:tc>
      </w:tr>
      <w:tr w:rsidR="00985C18" w:rsidRPr="00C7728C" w14:paraId="42BAAFF0" w14:textId="77777777" w:rsidTr="005F0F92">
        <w:trPr>
          <w:trHeight w:val="315"/>
        </w:trPr>
        <w:tc>
          <w:tcPr>
            <w:tcW w:w="3823" w:type="dxa"/>
            <w:shd w:val="clear" w:color="auto" w:fill="auto"/>
            <w:noWrap/>
          </w:tcPr>
          <w:p w14:paraId="4B47961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invoices accepted</w:t>
            </w:r>
            <w:r w:rsidRPr="00C7728C">
              <w:rPr>
                <w:rFonts w:ascii="Calibri" w:hAnsi="Calibri"/>
                <w:kern w:val="2"/>
                <w:sz w:val="22"/>
                <w:szCs w:val="22"/>
              </w:rPr>
              <w:tab/>
            </w:r>
          </w:p>
        </w:tc>
        <w:tc>
          <w:tcPr>
            <w:tcW w:w="5499" w:type="dxa"/>
            <w:shd w:val="clear" w:color="auto" w:fill="auto"/>
            <w:noWrap/>
          </w:tcPr>
          <w:p w14:paraId="145602E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accepted invoices</w:t>
            </w:r>
            <w:r w:rsidRPr="00C7728C">
              <w:rPr>
                <w:rFonts w:ascii="Calibri" w:hAnsi="Calibri"/>
                <w:kern w:val="2"/>
                <w:sz w:val="22"/>
                <w:szCs w:val="22"/>
              </w:rPr>
              <w:tab/>
            </w:r>
          </w:p>
        </w:tc>
      </w:tr>
      <w:tr w:rsidR="00985C18" w:rsidRPr="00C7728C" w14:paraId="679559D9" w14:textId="77777777" w:rsidTr="005F0F92">
        <w:trPr>
          <w:trHeight w:val="315"/>
        </w:trPr>
        <w:tc>
          <w:tcPr>
            <w:tcW w:w="3823" w:type="dxa"/>
            <w:shd w:val="clear" w:color="auto" w:fill="auto"/>
            <w:noWrap/>
          </w:tcPr>
          <w:p w14:paraId="0EFC575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Amount</w:t>
            </w:r>
          </w:p>
        </w:tc>
        <w:tc>
          <w:tcPr>
            <w:tcW w:w="5499" w:type="dxa"/>
            <w:shd w:val="clear" w:color="auto" w:fill="auto"/>
            <w:noWrap/>
          </w:tcPr>
          <w:p w14:paraId="01B0681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amount of accepted invoices</w:t>
            </w:r>
            <w:r w:rsidRPr="00C7728C">
              <w:rPr>
                <w:rFonts w:ascii="Calibri" w:hAnsi="Calibri"/>
                <w:kern w:val="2"/>
                <w:sz w:val="22"/>
                <w:szCs w:val="22"/>
              </w:rPr>
              <w:tab/>
            </w:r>
          </w:p>
        </w:tc>
      </w:tr>
      <w:tr w:rsidR="00985C18" w:rsidRPr="00C7728C" w14:paraId="122C0099" w14:textId="77777777" w:rsidTr="005F0F92">
        <w:trPr>
          <w:trHeight w:val="315"/>
        </w:trPr>
        <w:tc>
          <w:tcPr>
            <w:tcW w:w="3823" w:type="dxa"/>
            <w:shd w:val="clear" w:color="auto" w:fill="auto"/>
            <w:noWrap/>
          </w:tcPr>
          <w:p w14:paraId="67A4B57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invoices disbursed</w:t>
            </w:r>
          </w:p>
        </w:tc>
        <w:tc>
          <w:tcPr>
            <w:tcW w:w="5499" w:type="dxa"/>
            <w:shd w:val="clear" w:color="auto" w:fill="auto"/>
            <w:noWrap/>
          </w:tcPr>
          <w:p w14:paraId="34D2B30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Total number of disbursed invoice </w:t>
            </w:r>
            <w:r w:rsidRPr="00C7728C">
              <w:rPr>
                <w:rFonts w:ascii="Calibri" w:hAnsi="Calibri"/>
                <w:kern w:val="2"/>
                <w:sz w:val="22"/>
                <w:szCs w:val="22"/>
              </w:rPr>
              <w:tab/>
            </w:r>
          </w:p>
        </w:tc>
      </w:tr>
      <w:tr w:rsidR="00985C18" w:rsidRPr="00C7728C" w14:paraId="4C292746" w14:textId="77777777" w:rsidTr="005F0F92">
        <w:trPr>
          <w:trHeight w:val="315"/>
        </w:trPr>
        <w:tc>
          <w:tcPr>
            <w:tcW w:w="3823" w:type="dxa"/>
            <w:shd w:val="clear" w:color="auto" w:fill="auto"/>
            <w:noWrap/>
          </w:tcPr>
          <w:p w14:paraId="3D1F9F4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Disbursed Amount</w:t>
            </w:r>
          </w:p>
        </w:tc>
        <w:tc>
          <w:tcPr>
            <w:tcW w:w="5499" w:type="dxa"/>
            <w:shd w:val="clear" w:color="auto" w:fill="auto"/>
            <w:noWrap/>
          </w:tcPr>
          <w:p w14:paraId="012D913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amount of disbursed invoice</w:t>
            </w:r>
            <w:r w:rsidRPr="00C7728C">
              <w:rPr>
                <w:rFonts w:ascii="Calibri" w:hAnsi="Calibri"/>
                <w:kern w:val="2"/>
                <w:sz w:val="22"/>
                <w:szCs w:val="22"/>
              </w:rPr>
              <w:tab/>
            </w:r>
          </w:p>
        </w:tc>
      </w:tr>
      <w:tr w:rsidR="00985C18" w:rsidRPr="00C7728C" w14:paraId="2D3E9A5A" w14:textId="77777777" w:rsidTr="005F0F92">
        <w:trPr>
          <w:trHeight w:val="315"/>
        </w:trPr>
        <w:tc>
          <w:tcPr>
            <w:tcW w:w="3823" w:type="dxa"/>
            <w:shd w:val="clear" w:color="auto" w:fill="auto"/>
            <w:noWrap/>
          </w:tcPr>
          <w:p w14:paraId="61D4940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 Average % financing</w:t>
            </w:r>
          </w:p>
        </w:tc>
        <w:tc>
          <w:tcPr>
            <w:tcW w:w="5499" w:type="dxa"/>
            <w:shd w:val="clear" w:color="auto" w:fill="auto"/>
            <w:noWrap/>
          </w:tcPr>
          <w:p w14:paraId="333FAF8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 Average % financing</w:t>
            </w:r>
          </w:p>
        </w:tc>
      </w:tr>
      <w:tr w:rsidR="00985C18" w:rsidRPr="00C7728C" w14:paraId="0B75E32B" w14:textId="77777777" w:rsidTr="005F0F92">
        <w:trPr>
          <w:trHeight w:val="315"/>
        </w:trPr>
        <w:tc>
          <w:tcPr>
            <w:tcW w:w="3823" w:type="dxa"/>
            <w:shd w:val="clear" w:color="auto" w:fill="auto"/>
            <w:noWrap/>
          </w:tcPr>
          <w:p w14:paraId="55B4384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 Average % interest</w:t>
            </w:r>
          </w:p>
        </w:tc>
        <w:tc>
          <w:tcPr>
            <w:tcW w:w="5499" w:type="dxa"/>
            <w:shd w:val="clear" w:color="auto" w:fill="auto"/>
            <w:noWrap/>
          </w:tcPr>
          <w:p w14:paraId="7DDFBD8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 Average % interest</w:t>
            </w:r>
          </w:p>
        </w:tc>
      </w:tr>
      <w:tr w:rsidR="00985C18" w:rsidRPr="00C7728C" w14:paraId="51F70123" w14:textId="77777777" w:rsidTr="005F0F92">
        <w:trPr>
          <w:trHeight w:val="315"/>
        </w:trPr>
        <w:tc>
          <w:tcPr>
            <w:tcW w:w="3823" w:type="dxa"/>
            <w:shd w:val="clear" w:color="auto" w:fill="auto"/>
            <w:noWrap/>
          </w:tcPr>
          <w:p w14:paraId="4498B24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cancellation</w:t>
            </w:r>
          </w:p>
        </w:tc>
        <w:tc>
          <w:tcPr>
            <w:tcW w:w="5499" w:type="dxa"/>
            <w:shd w:val="clear" w:color="auto" w:fill="auto"/>
            <w:noWrap/>
          </w:tcPr>
          <w:p w14:paraId="30FC167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Seller’s cancellation</w:t>
            </w:r>
          </w:p>
        </w:tc>
      </w:tr>
      <w:tr w:rsidR="00985C18" w:rsidRPr="00C7728C" w14:paraId="19823075" w14:textId="77777777" w:rsidTr="005F0F92">
        <w:trPr>
          <w:trHeight w:val="315"/>
        </w:trPr>
        <w:tc>
          <w:tcPr>
            <w:tcW w:w="3823" w:type="dxa"/>
            <w:shd w:val="clear" w:color="auto" w:fill="auto"/>
            <w:noWrap/>
            <w:vAlign w:val="center"/>
          </w:tcPr>
          <w:p w14:paraId="0BF38C1C"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Category of the Debtor</w:t>
            </w:r>
          </w:p>
        </w:tc>
        <w:tc>
          <w:tcPr>
            <w:tcW w:w="5499" w:type="dxa"/>
            <w:shd w:val="clear" w:color="auto" w:fill="auto"/>
            <w:noWrap/>
            <w:vAlign w:val="center"/>
          </w:tcPr>
          <w:p w14:paraId="1952D355"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2 parameters: SOE or Non SOE</w:t>
            </w:r>
          </w:p>
        </w:tc>
      </w:tr>
      <w:tr w:rsidR="00985C18" w:rsidRPr="00C7728C" w14:paraId="4CD4BC4E" w14:textId="77777777" w:rsidTr="005F0F92">
        <w:trPr>
          <w:trHeight w:val="315"/>
        </w:trPr>
        <w:tc>
          <w:tcPr>
            <w:tcW w:w="3823" w:type="dxa"/>
            <w:shd w:val="clear" w:color="auto" w:fill="auto"/>
            <w:noWrap/>
            <w:vAlign w:val="center"/>
          </w:tcPr>
          <w:p w14:paraId="3289C468"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SME segment</w:t>
            </w:r>
          </w:p>
        </w:tc>
        <w:tc>
          <w:tcPr>
            <w:tcW w:w="5499" w:type="dxa"/>
            <w:shd w:val="clear" w:color="auto" w:fill="auto"/>
            <w:noWrap/>
            <w:vAlign w:val="center"/>
          </w:tcPr>
          <w:p w14:paraId="6A40A3B1"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12EFB3E1" w14:textId="77777777" w:rsidTr="005F0F92">
        <w:trPr>
          <w:trHeight w:val="315"/>
        </w:trPr>
        <w:tc>
          <w:tcPr>
            <w:tcW w:w="3823" w:type="dxa"/>
            <w:shd w:val="clear" w:color="auto" w:fill="auto"/>
            <w:noWrap/>
            <w:vAlign w:val="center"/>
          </w:tcPr>
          <w:p w14:paraId="1848D19B"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Seller rating</w:t>
            </w:r>
          </w:p>
        </w:tc>
        <w:tc>
          <w:tcPr>
            <w:tcW w:w="5499" w:type="dxa"/>
            <w:shd w:val="clear" w:color="auto" w:fill="auto"/>
            <w:noWrap/>
            <w:vAlign w:val="center"/>
          </w:tcPr>
          <w:p w14:paraId="3C9DF5E9"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154B5760" w14:textId="77777777" w:rsidTr="005F0F92">
        <w:trPr>
          <w:trHeight w:val="315"/>
        </w:trPr>
        <w:tc>
          <w:tcPr>
            <w:tcW w:w="3823" w:type="dxa"/>
            <w:shd w:val="clear" w:color="auto" w:fill="auto"/>
            <w:noWrap/>
            <w:vAlign w:val="center"/>
          </w:tcPr>
          <w:p w14:paraId="10D4761D"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Debtor rating</w:t>
            </w:r>
          </w:p>
        </w:tc>
        <w:tc>
          <w:tcPr>
            <w:tcW w:w="5499" w:type="dxa"/>
            <w:shd w:val="clear" w:color="auto" w:fill="auto"/>
            <w:noWrap/>
            <w:vAlign w:val="center"/>
          </w:tcPr>
          <w:p w14:paraId="41C3F2ED"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4311AD0F" w14:textId="77777777" w:rsidTr="005F0F92">
        <w:trPr>
          <w:trHeight w:val="315"/>
        </w:trPr>
        <w:tc>
          <w:tcPr>
            <w:tcW w:w="3823" w:type="dxa"/>
            <w:shd w:val="clear" w:color="auto" w:fill="auto"/>
            <w:noWrap/>
            <w:vAlign w:val="center"/>
          </w:tcPr>
          <w:p w14:paraId="0663B939"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Invoice rating</w:t>
            </w:r>
          </w:p>
        </w:tc>
        <w:tc>
          <w:tcPr>
            <w:tcW w:w="5499" w:type="dxa"/>
            <w:shd w:val="clear" w:color="auto" w:fill="auto"/>
            <w:noWrap/>
            <w:vAlign w:val="center"/>
          </w:tcPr>
          <w:p w14:paraId="3AC56DCA"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1502AE81" w14:textId="77777777" w:rsidTr="005F0F92">
        <w:trPr>
          <w:trHeight w:val="315"/>
        </w:trPr>
        <w:tc>
          <w:tcPr>
            <w:tcW w:w="3823" w:type="dxa"/>
            <w:shd w:val="clear" w:color="auto" w:fill="auto"/>
            <w:noWrap/>
          </w:tcPr>
          <w:p w14:paraId="1828E7A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SME segment</w:t>
            </w:r>
          </w:p>
        </w:tc>
        <w:tc>
          <w:tcPr>
            <w:tcW w:w="5499" w:type="dxa"/>
            <w:shd w:val="clear" w:color="auto" w:fill="auto"/>
            <w:noWrap/>
          </w:tcPr>
          <w:p w14:paraId="744BA4EB"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0B0BE8B1" w14:textId="77777777" w:rsidTr="005F0F92">
        <w:trPr>
          <w:trHeight w:val="315"/>
        </w:trPr>
        <w:tc>
          <w:tcPr>
            <w:tcW w:w="3823" w:type="dxa"/>
            <w:shd w:val="clear" w:color="auto" w:fill="auto"/>
            <w:noWrap/>
          </w:tcPr>
          <w:p w14:paraId="22ED4A5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rating</w:t>
            </w:r>
          </w:p>
        </w:tc>
        <w:tc>
          <w:tcPr>
            <w:tcW w:w="5499" w:type="dxa"/>
            <w:shd w:val="clear" w:color="auto" w:fill="auto"/>
            <w:noWrap/>
          </w:tcPr>
          <w:p w14:paraId="04494C97"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22D26095" w14:textId="77777777" w:rsidTr="005F0F92">
        <w:trPr>
          <w:trHeight w:val="315"/>
        </w:trPr>
        <w:tc>
          <w:tcPr>
            <w:tcW w:w="3823" w:type="dxa"/>
            <w:shd w:val="clear" w:color="auto" w:fill="auto"/>
            <w:noWrap/>
          </w:tcPr>
          <w:p w14:paraId="62EA8BB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rating</w:t>
            </w:r>
          </w:p>
        </w:tc>
        <w:tc>
          <w:tcPr>
            <w:tcW w:w="5499" w:type="dxa"/>
            <w:shd w:val="clear" w:color="auto" w:fill="auto"/>
            <w:noWrap/>
          </w:tcPr>
          <w:p w14:paraId="5AFFCFC3"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bl>
    <w:p w14:paraId="7BCFE774" w14:textId="77777777" w:rsidR="00985C18" w:rsidRPr="002921C2" w:rsidRDefault="00985C18" w:rsidP="00927897">
      <w:pPr>
        <w:numPr>
          <w:ilvl w:val="2"/>
          <w:numId w:val="35"/>
        </w:numPr>
        <w:outlineLvl w:val="2"/>
        <w:rPr>
          <w:rFonts w:ascii="Calibri" w:hAnsi="Calibri"/>
          <w:b/>
          <w:color w:val="002060"/>
          <w:sz w:val="22"/>
        </w:rPr>
      </w:pPr>
      <w:bookmarkStart w:id="982" w:name="_Toc390432082"/>
      <w:r w:rsidRPr="002921C2">
        <w:rPr>
          <w:rFonts w:ascii="Calibri" w:hAnsi="Calibri"/>
          <w:b/>
          <w:color w:val="002060"/>
          <w:sz w:val="22"/>
        </w:rPr>
        <w:t>Report Template</w:t>
      </w:r>
      <w:bookmarkEnd w:id="982"/>
      <w:r w:rsidRPr="002921C2">
        <w:rPr>
          <w:rFonts w:ascii="Calibri" w:hAnsi="Calibri"/>
          <w:b/>
          <w:color w:val="002060"/>
          <w:sz w:val="22"/>
        </w:rPr>
        <w:t xml:space="preserve"> </w:t>
      </w:r>
    </w:p>
    <w:p w14:paraId="71EF373D"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detailed report template</w:t>
      </w:r>
    </w:p>
    <w:tbl>
      <w:tblPr>
        <w:tblW w:w="10964" w:type="dxa"/>
        <w:jc w:val="center"/>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8"/>
        <w:gridCol w:w="709"/>
        <w:gridCol w:w="851"/>
        <w:gridCol w:w="1134"/>
        <w:gridCol w:w="992"/>
        <w:gridCol w:w="993"/>
        <w:gridCol w:w="1134"/>
        <w:gridCol w:w="1134"/>
        <w:gridCol w:w="1275"/>
        <w:gridCol w:w="1134"/>
        <w:gridCol w:w="1070"/>
      </w:tblGrid>
      <w:tr w:rsidR="00985C18" w:rsidRPr="00C7728C" w14:paraId="31C3896C" w14:textId="77777777" w:rsidTr="005F0F92">
        <w:trPr>
          <w:trHeight w:val="945"/>
          <w:jc w:val="center"/>
        </w:trPr>
        <w:tc>
          <w:tcPr>
            <w:tcW w:w="538" w:type="dxa"/>
            <w:shd w:val="clear" w:color="auto" w:fill="BDD6EE"/>
            <w:vAlign w:val="center"/>
            <w:hideMark/>
          </w:tcPr>
          <w:p w14:paraId="012700CC"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No.</w:t>
            </w:r>
          </w:p>
        </w:tc>
        <w:tc>
          <w:tcPr>
            <w:tcW w:w="709" w:type="dxa"/>
            <w:shd w:val="clear" w:color="auto" w:fill="BDD6EE"/>
            <w:vAlign w:val="center"/>
            <w:hideMark/>
          </w:tcPr>
          <w:p w14:paraId="5056394C"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Seller ID</w:t>
            </w:r>
          </w:p>
        </w:tc>
        <w:tc>
          <w:tcPr>
            <w:tcW w:w="851" w:type="dxa"/>
            <w:shd w:val="clear" w:color="auto" w:fill="BDD6EE"/>
            <w:vAlign w:val="center"/>
            <w:hideMark/>
          </w:tcPr>
          <w:p w14:paraId="16E0F261"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Region</w:t>
            </w:r>
          </w:p>
        </w:tc>
        <w:tc>
          <w:tcPr>
            <w:tcW w:w="1134" w:type="dxa"/>
            <w:shd w:val="clear" w:color="auto" w:fill="BDD6EE"/>
            <w:vAlign w:val="center"/>
            <w:hideMark/>
          </w:tcPr>
          <w:p w14:paraId="4EBF230B"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Number of invoices submitted</w:t>
            </w:r>
          </w:p>
        </w:tc>
        <w:tc>
          <w:tcPr>
            <w:tcW w:w="992" w:type="dxa"/>
            <w:shd w:val="clear" w:color="auto" w:fill="BDD6EE"/>
            <w:vAlign w:val="center"/>
            <w:hideMark/>
          </w:tcPr>
          <w:p w14:paraId="15B0327E"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Number of invoices accepted</w:t>
            </w:r>
          </w:p>
        </w:tc>
        <w:tc>
          <w:tcPr>
            <w:tcW w:w="993" w:type="dxa"/>
            <w:shd w:val="clear" w:color="auto" w:fill="BDD6EE"/>
            <w:vAlign w:val="center"/>
            <w:hideMark/>
          </w:tcPr>
          <w:p w14:paraId="238DC8EB"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Amount</w:t>
            </w:r>
          </w:p>
        </w:tc>
        <w:tc>
          <w:tcPr>
            <w:tcW w:w="1134" w:type="dxa"/>
            <w:shd w:val="clear" w:color="auto" w:fill="BDD6EE"/>
            <w:vAlign w:val="center"/>
            <w:hideMark/>
          </w:tcPr>
          <w:p w14:paraId="11619B3E"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Number of invoices disbursed</w:t>
            </w:r>
          </w:p>
        </w:tc>
        <w:tc>
          <w:tcPr>
            <w:tcW w:w="1134" w:type="dxa"/>
            <w:shd w:val="clear" w:color="auto" w:fill="BDD6EE"/>
            <w:vAlign w:val="center"/>
            <w:hideMark/>
          </w:tcPr>
          <w:p w14:paraId="688D5204"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Disbursed amount</w:t>
            </w:r>
          </w:p>
        </w:tc>
        <w:tc>
          <w:tcPr>
            <w:tcW w:w="1275" w:type="dxa"/>
            <w:shd w:val="clear" w:color="auto" w:fill="BDD6EE"/>
            <w:vAlign w:val="center"/>
            <w:hideMark/>
          </w:tcPr>
          <w:p w14:paraId="10906203"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Weighted average % financing</w:t>
            </w:r>
          </w:p>
        </w:tc>
        <w:tc>
          <w:tcPr>
            <w:tcW w:w="1134" w:type="dxa"/>
            <w:shd w:val="clear" w:color="auto" w:fill="BDD6EE"/>
            <w:vAlign w:val="center"/>
            <w:hideMark/>
          </w:tcPr>
          <w:p w14:paraId="0E0CB88D"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Weighted average interest rate</w:t>
            </w:r>
          </w:p>
        </w:tc>
        <w:tc>
          <w:tcPr>
            <w:tcW w:w="1070" w:type="dxa"/>
            <w:shd w:val="clear" w:color="auto" w:fill="BDD6EE"/>
            <w:vAlign w:val="center"/>
            <w:hideMark/>
          </w:tcPr>
          <w:p w14:paraId="1910BA30" w14:textId="77777777" w:rsidR="00985C18" w:rsidRPr="0054061E" w:rsidRDefault="00985C18" w:rsidP="005F0F92">
            <w:pPr>
              <w:spacing w:after="120"/>
              <w:jc w:val="center"/>
              <w:rPr>
                <w:rFonts w:ascii="Calibri" w:hAnsi="Calibri"/>
                <w:b/>
                <w:bCs w:val="0"/>
                <w:kern w:val="2"/>
                <w:sz w:val="20"/>
                <w:szCs w:val="20"/>
              </w:rPr>
            </w:pPr>
            <w:r w:rsidRPr="0054061E">
              <w:rPr>
                <w:rFonts w:ascii="Calibri" w:hAnsi="Calibri"/>
                <w:b/>
                <w:bCs w:val="0"/>
                <w:kern w:val="2"/>
                <w:sz w:val="20"/>
                <w:szCs w:val="20"/>
              </w:rPr>
              <w:t>Number of cancellations</w:t>
            </w:r>
          </w:p>
        </w:tc>
      </w:tr>
      <w:tr w:rsidR="00985C18" w:rsidRPr="00C7728C" w14:paraId="76F0CA9F" w14:textId="77777777" w:rsidTr="005F0F92">
        <w:trPr>
          <w:trHeight w:val="315"/>
          <w:jc w:val="center"/>
        </w:trPr>
        <w:tc>
          <w:tcPr>
            <w:tcW w:w="538" w:type="dxa"/>
            <w:shd w:val="clear" w:color="auto" w:fill="auto"/>
            <w:noWrap/>
            <w:hideMark/>
          </w:tcPr>
          <w:p w14:paraId="357BC0B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1</w:t>
            </w:r>
          </w:p>
        </w:tc>
        <w:tc>
          <w:tcPr>
            <w:tcW w:w="709" w:type="dxa"/>
            <w:shd w:val="clear" w:color="auto" w:fill="auto"/>
            <w:noWrap/>
            <w:hideMark/>
          </w:tcPr>
          <w:p w14:paraId="679DD79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2D64C04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D3055E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25B71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3" w:type="dxa"/>
            <w:shd w:val="clear" w:color="auto" w:fill="auto"/>
            <w:noWrap/>
            <w:hideMark/>
          </w:tcPr>
          <w:p w14:paraId="591F2B3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1BCAFC9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5549B5A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07CA9E5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32A0F5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70" w:type="dxa"/>
            <w:shd w:val="clear" w:color="auto" w:fill="auto"/>
            <w:noWrap/>
            <w:hideMark/>
          </w:tcPr>
          <w:p w14:paraId="7F9AF6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127FAA7" w14:textId="77777777" w:rsidTr="005F0F92">
        <w:trPr>
          <w:trHeight w:val="315"/>
          <w:jc w:val="center"/>
        </w:trPr>
        <w:tc>
          <w:tcPr>
            <w:tcW w:w="538" w:type="dxa"/>
            <w:shd w:val="clear" w:color="auto" w:fill="auto"/>
            <w:noWrap/>
            <w:hideMark/>
          </w:tcPr>
          <w:p w14:paraId="0E9A396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w:t>
            </w:r>
          </w:p>
        </w:tc>
        <w:tc>
          <w:tcPr>
            <w:tcW w:w="709" w:type="dxa"/>
            <w:shd w:val="clear" w:color="auto" w:fill="auto"/>
            <w:noWrap/>
            <w:hideMark/>
          </w:tcPr>
          <w:p w14:paraId="4D99508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0DB32DA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DEB14A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E83C18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3" w:type="dxa"/>
            <w:shd w:val="clear" w:color="auto" w:fill="auto"/>
            <w:noWrap/>
            <w:hideMark/>
          </w:tcPr>
          <w:p w14:paraId="0FA42BB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82EC76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5A3A64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22F146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332DF9F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70" w:type="dxa"/>
            <w:shd w:val="clear" w:color="auto" w:fill="auto"/>
            <w:noWrap/>
            <w:hideMark/>
          </w:tcPr>
          <w:p w14:paraId="05DAACE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C64439A" w14:textId="77777777" w:rsidTr="005F0F92">
        <w:trPr>
          <w:trHeight w:val="315"/>
          <w:jc w:val="center"/>
        </w:trPr>
        <w:tc>
          <w:tcPr>
            <w:tcW w:w="538" w:type="dxa"/>
            <w:shd w:val="clear" w:color="auto" w:fill="auto"/>
            <w:noWrap/>
            <w:hideMark/>
          </w:tcPr>
          <w:p w14:paraId="65C79F40"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w:t>
            </w:r>
          </w:p>
        </w:tc>
        <w:tc>
          <w:tcPr>
            <w:tcW w:w="709" w:type="dxa"/>
            <w:shd w:val="clear" w:color="auto" w:fill="auto"/>
            <w:noWrap/>
            <w:hideMark/>
          </w:tcPr>
          <w:p w14:paraId="3635382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32B7610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012C40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AF7230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3" w:type="dxa"/>
            <w:shd w:val="clear" w:color="auto" w:fill="auto"/>
            <w:noWrap/>
            <w:hideMark/>
          </w:tcPr>
          <w:p w14:paraId="6606846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3122F3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BAB56D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472F062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20B67F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70" w:type="dxa"/>
            <w:shd w:val="clear" w:color="auto" w:fill="auto"/>
            <w:noWrap/>
            <w:hideMark/>
          </w:tcPr>
          <w:p w14:paraId="3AA08D9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3193F72" w14:textId="77777777" w:rsidTr="005F0F92">
        <w:trPr>
          <w:trHeight w:val="315"/>
          <w:jc w:val="center"/>
        </w:trPr>
        <w:tc>
          <w:tcPr>
            <w:tcW w:w="538" w:type="dxa"/>
            <w:shd w:val="clear" w:color="auto" w:fill="auto"/>
            <w:noWrap/>
          </w:tcPr>
          <w:p w14:paraId="6D8246CE" w14:textId="77777777" w:rsidR="00985C18" w:rsidRDefault="00985C18" w:rsidP="005F0F92">
            <w:pPr>
              <w:spacing w:after="120"/>
              <w:rPr>
                <w:rFonts w:ascii="Calibri" w:hAnsi="Calibri"/>
                <w:kern w:val="2"/>
                <w:sz w:val="22"/>
                <w:szCs w:val="22"/>
              </w:rPr>
            </w:pPr>
          </w:p>
        </w:tc>
        <w:tc>
          <w:tcPr>
            <w:tcW w:w="709" w:type="dxa"/>
            <w:shd w:val="clear" w:color="auto" w:fill="auto"/>
            <w:noWrap/>
          </w:tcPr>
          <w:p w14:paraId="39E34133"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Total</w:t>
            </w:r>
          </w:p>
        </w:tc>
        <w:tc>
          <w:tcPr>
            <w:tcW w:w="851" w:type="dxa"/>
            <w:shd w:val="clear" w:color="auto" w:fill="auto"/>
            <w:noWrap/>
          </w:tcPr>
          <w:p w14:paraId="5E491ED0" w14:textId="77777777" w:rsidR="00985C18" w:rsidRPr="00C7728C" w:rsidRDefault="00985C18" w:rsidP="005F0F92">
            <w:pPr>
              <w:spacing w:after="120"/>
              <w:rPr>
                <w:rFonts w:ascii="Calibri" w:hAnsi="Calibri"/>
                <w:kern w:val="2"/>
                <w:sz w:val="22"/>
                <w:szCs w:val="22"/>
              </w:rPr>
            </w:pPr>
          </w:p>
        </w:tc>
        <w:tc>
          <w:tcPr>
            <w:tcW w:w="1134" w:type="dxa"/>
            <w:shd w:val="clear" w:color="auto" w:fill="auto"/>
            <w:noWrap/>
          </w:tcPr>
          <w:p w14:paraId="362FF0DF" w14:textId="77777777" w:rsidR="00985C18" w:rsidRPr="00C7728C" w:rsidRDefault="00985C18" w:rsidP="005F0F92">
            <w:pPr>
              <w:spacing w:after="120"/>
              <w:rPr>
                <w:rFonts w:ascii="Calibri" w:hAnsi="Calibri"/>
                <w:kern w:val="2"/>
                <w:sz w:val="22"/>
                <w:szCs w:val="22"/>
              </w:rPr>
            </w:pPr>
          </w:p>
        </w:tc>
        <w:tc>
          <w:tcPr>
            <w:tcW w:w="992" w:type="dxa"/>
            <w:shd w:val="clear" w:color="auto" w:fill="auto"/>
            <w:noWrap/>
          </w:tcPr>
          <w:p w14:paraId="683876A6" w14:textId="77777777" w:rsidR="00985C18" w:rsidRPr="00C7728C" w:rsidRDefault="00985C18" w:rsidP="005F0F92">
            <w:pPr>
              <w:spacing w:after="120"/>
              <w:rPr>
                <w:rFonts w:ascii="Calibri" w:hAnsi="Calibri"/>
                <w:kern w:val="2"/>
                <w:sz w:val="22"/>
                <w:szCs w:val="22"/>
              </w:rPr>
            </w:pPr>
          </w:p>
        </w:tc>
        <w:tc>
          <w:tcPr>
            <w:tcW w:w="993" w:type="dxa"/>
            <w:shd w:val="clear" w:color="auto" w:fill="auto"/>
            <w:noWrap/>
          </w:tcPr>
          <w:p w14:paraId="592C9DC3" w14:textId="77777777" w:rsidR="00985C18" w:rsidRPr="00C7728C" w:rsidRDefault="00985C18" w:rsidP="005F0F92">
            <w:pPr>
              <w:spacing w:after="120"/>
              <w:rPr>
                <w:rFonts w:ascii="Calibri" w:hAnsi="Calibri"/>
                <w:kern w:val="2"/>
                <w:sz w:val="22"/>
                <w:szCs w:val="22"/>
              </w:rPr>
            </w:pPr>
          </w:p>
        </w:tc>
        <w:tc>
          <w:tcPr>
            <w:tcW w:w="1134" w:type="dxa"/>
            <w:shd w:val="clear" w:color="auto" w:fill="auto"/>
            <w:noWrap/>
          </w:tcPr>
          <w:p w14:paraId="1FAD2B6B" w14:textId="77777777" w:rsidR="00985C18" w:rsidRPr="00C7728C" w:rsidRDefault="00985C18" w:rsidP="005F0F92">
            <w:pPr>
              <w:spacing w:after="120"/>
              <w:rPr>
                <w:rFonts w:ascii="Calibri" w:hAnsi="Calibri"/>
                <w:kern w:val="2"/>
                <w:sz w:val="22"/>
                <w:szCs w:val="22"/>
              </w:rPr>
            </w:pPr>
          </w:p>
        </w:tc>
        <w:tc>
          <w:tcPr>
            <w:tcW w:w="1134" w:type="dxa"/>
            <w:shd w:val="clear" w:color="auto" w:fill="auto"/>
            <w:noWrap/>
          </w:tcPr>
          <w:p w14:paraId="516758B9" w14:textId="77777777" w:rsidR="00985C18" w:rsidRPr="00C7728C" w:rsidRDefault="00985C18" w:rsidP="005F0F92">
            <w:pPr>
              <w:spacing w:after="120"/>
              <w:rPr>
                <w:rFonts w:ascii="Calibri" w:hAnsi="Calibri"/>
                <w:kern w:val="2"/>
                <w:sz w:val="22"/>
                <w:szCs w:val="22"/>
              </w:rPr>
            </w:pPr>
          </w:p>
        </w:tc>
        <w:tc>
          <w:tcPr>
            <w:tcW w:w="1275" w:type="dxa"/>
            <w:shd w:val="clear" w:color="auto" w:fill="auto"/>
            <w:noWrap/>
          </w:tcPr>
          <w:p w14:paraId="04C39B89" w14:textId="77777777" w:rsidR="00985C18" w:rsidRPr="00C7728C" w:rsidRDefault="00985C18" w:rsidP="005F0F92">
            <w:pPr>
              <w:spacing w:after="120"/>
              <w:rPr>
                <w:rFonts w:ascii="Calibri" w:hAnsi="Calibri"/>
                <w:kern w:val="2"/>
                <w:sz w:val="22"/>
                <w:szCs w:val="22"/>
              </w:rPr>
            </w:pPr>
          </w:p>
        </w:tc>
        <w:tc>
          <w:tcPr>
            <w:tcW w:w="1134" w:type="dxa"/>
            <w:shd w:val="clear" w:color="auto" w:fill="auto"/>
            <w:noWrap/>
          </w:tcPr>
          <w:p w14:paraId="5F328094" w14:textId="77777777" w:rsidR="00985C18" w:rsidRPr="00C7728C" w:rsidRDefault="00985C18" w:rsidP="005F0F92">
            <w:pPr>
              <w:spacing w:after="120"/>
              <w:rPr>
                <w:rFonts w:ascii="Calibri" w:hAnsi="Calibri"/>
                <w:kern w:val="2"/>
                <w:sz w:val="22"/>
                <w:szCs w:val="22"/>
              </w:rPr>
            </w:pPr>
          </w:p>
        </w:tc>
        <w:tc>
          <w:tcPr>
            <w:tcW w:w="1070" w:type="dxa"/>
            <w:shd w:val="clear" w:color="auto" w:fill="auto"/>
            <w:noWrap/>
          </w:tcPr>
          <w:p w14:paraId="2F7B953E" w14:textId="77777777" w:rsidR="00985C18" w:rsidRPr="00C7728C" w:rsidRDefault="00985C18" w:rsidP="005F0F92">
            <w:pPr>
              <w:spacing w:after="120"/>
              <w:rPr>
                <w:rFonts w:ascii="Calibri" w:hAnsi="Calibri"/>
                <w:kern w:val="2"/>
                <w:sz w:val="22"/>
                <w:szCs w:val="22"/>
              </w:rPr>
            </w:pPr>
          </w:p>
        </w:tc>
      </w:tr>
    </w:tbl>
    <w:p w14:paraId="6AA3BCAC"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region template</w:t>
      </w:r>
    </w:p>
    <w:p w14:paraId="2689FE88" w14:textId="77777777" w:rsidR="00985C18" w:rsidRPr="001A60F4" w:rsidRDefault="00985C18" w:rsidP="00985C18">
      <w:pPr>
        <w:rPr>
          <w:rFonts w:ascii="Calibri" w:hAnsi="Calibri"/>
          <w:b/>
          <w:color w:val="365F91"/>
          <w:sz w:val="22"/>
        </w:rPr>
      </w:pPr>
    </w:p>
    <w:tbl>
      <w:tblPr>
        <w:tblW w:w="94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992"/>
        <w:gridCol w:w="1197"/>
        <w:gridCol w:w="1182"/>
        <w:gridCol w:w="1307"/>
        <w:gridCol w:w="1134"/>
        <w:gridCol w:w="1275"/>
        <w:gridCol w:w="1418"/>
      </w:tblGrid>
      <w:tr w:rsidR="00985C18" w:rsidRPr="00C7728C" w14:paraId="728D7E5F" w14:textId="77777777" w:rsidTr="005F0F92">
        <w:trPr>
          <w:trHeight w:val="945"/>
          <w:jc w:val="center"/>
        </w:trPr>
        <w:tc>
          <w:tcPr>
            <w:tcW w:w="959" w:type="dxa"/>
            <w:shd w:val="clear" w:color="auto" w:fill="BDD6EE"/>
            <w:noWrap/>
            <w:vAlign w:val="center"/>
            <w:hideMark/>
          </w:tcPr>
          <w:p w14:paraId="16F67E6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Region</w:t>
            </w:r>
          </w:p>
        </w:tc>
        <w:tc>
          <w:tcPr>
            <w:tcW w:w="992" w:type="dxa"/>
            <w:shd w:val="clear" w:color="auto" w:fill="BDD6EE"/>
            <w:vAlign w:val="center"/>
            <w:hideMark/>
          </w:tcPr>
          <w:p w14:paraId="095BE47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2558D27F"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5B90122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4114341C"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3F1FF1E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478F518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60378D7F"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4E3C18B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5CA75227" w14:textId="77777777" w:rsidTr="005F0F92">
        <w:trPr>
          <w:trHeight w:val="315"/>
          <w:jc w:val="center"/>
        </w:trPr>
        <w:tc>
          <w:tcPr>
            <w:tcW w:w="959" w:type="dxa"/>
            <w:shd w:val="clear" w:color="auto" w:fill="auto"/>
            <w:noWrap/>
            <w:hideMark/>
          </w:tcPr>
          <w:p w14:paraId="3935E47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Hanoi</w:t>
            </w:r>
          </w:p>
        </w:tc>
        <w:tc>
          <w:tcPr>
            <w:tcW w:w="992" w:type="dxa"/>
            <w:shd w:val="clear" w:color="auto" w:fill="auto"/>
            <w:noWrap/>
            <w:hideMark/>
          </w:tcPr>
          <w:p w14:paraId="6389AC7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33AA8D9A"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3107192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785C963A"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12FC1D9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6D0800B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70F9A8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0AD1C03B" w14:textId="77777777" w:rsidTr="005F0F92">
        <w:trPr>
          <w:trHeight w:val="315"/>
          <w:jc w:val="center"/>
        </w:trPr>
        <w:tc>
          <w:tcPr>
            <w:tcW w:w="959" w:type="dxa"/>
            <w:shd w:val="clear" w:color="auto" w:fill="auto"/>
            <w:noWrap/>
            <w:hideMark/>
          </w:tcPr>
          <w:p w14:paraId="1A0795B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HCM</w:t>
            </w:r>
          </w:p>
        </w:tc>
        <w:tc>
          <w:tcPr>
            <w:tcW w:w="992" w:type="dxa"/>
            <w:shd w:val="clear" w:color="auto" w:fill="auto"/>
            <w:noWrap/>
            <w:hideMark/>
          </w:tcPr>
          <w:p w14:paraId="30071E0A"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1C1844F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6A19AD3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7615E9E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1BADFC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927397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0D5881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725C9EE9" w14:textId="77777777" w:rsidTr="005F0F92">
        <w:trPr>
          <w:trHeight w:val="315"/>
          <w:jc w:val="center"/>
        </w:trPr>
        <w:tc>
          <w:tcPr>
            <w:tcW w:w="959" w:type="dxa"/>
            <w:shd w:val="clear" w:color="auto" w:fill="auto"/>
            <w:noWrap/>
            <w:hideMark/>
          </w:tcPr>
          <w:p w14:paraId="2BC858E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t>
            </w:r>
          </w:p>
        </w:tc>
        <w:tc>
          <w:tcPr>
            <w:tcW w:w="992" w:type="dxa"/>
            <w:shd w:val="clear" w:color="auto" w:fill="auto"/>
            <w:noWrap/>
            <w:hideMark/>
          </w:tcPr>
          <w:p w14:paraId="4008262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13ABBC5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3E66501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761A87E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2DD4A3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E7505F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A726A1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2BCD6008" w14:textId="77777777" w:rsidTr="005F0F92">
        <w:trPr>
          <w:trHeight w:val="315"/>
          <w:jc w:val="center"/>
        </w:trPr>
        <w:tc>
          <w:tcPr>
            <w:tcW w:w="959" w:type="dxa"/>
            <w:shd w:val="clear" w:color="auto" w:fill="auto"/>
            <w:noWrap/>
            <w:hideMark/>
          </w:tcPr>
          <w:p w14:paraId="6649577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Others</w:t>
            </w:r>
          </w:p>
        </w:tc>
        <w:tc>
          <w:tcPr>
            <w:tcW w:w="992" w:type="dxa"/>
            <w:shd w:val="clear" w:color="auto" w:fill="auto"/>
            <w:noWrap/>
            <w:hideMark/>
          </w:tcPr>
          <w:p w14:paraId="26AC5B33"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3D33828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7C22539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4BECF78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5CE1010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EF18DF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3DEF79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297437A7" w14:textId="77777777" w:rsidTr="005F0F92">
        <w:trPr>
          <w:trHeight w:val="315"/>
          <w:jc w:val="center"/>
        </w:trPr>
        <w:tc>
          <w:tcPr>
            <w:tcW w:w="959" w:type="dxa"/>
            <w:shd w:val="clear" w:color="auto" w:fill="auto"/>
            <w:noWrap/>
            <w:hideMark/>
          </w:tcPr>
          <w:p w14:paraId="00E9D645"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92" w:type="dxa"/>
            <w:shd w:val="clear" w:color="auto" w:fill="auto"/>
            <w:noWrap/>
            <w:hideMark/>
          </w:tcPr>
          <w:p w14:paraId="25CDD3D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64455AA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53B3220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1A2C490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FFB0C2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4D0F0AB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51BE02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bl>
    <w:p w14:paraId="6A87CD91"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category of debtor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97"/>
        <w:gridCol w:w="1182"/>
        <w:gridCol w:w="1307"/>
        <w:gridCol w:w="1134"/>
        <w:gridCol w:w="1275"/>
        <w:gridCol w:w="1418"/>
      </w:tblGrid>
      <w:tr w:rsidR="00985C18" w:rsidRPr="00C7728C" w14:paraId="11BE7B18" w14:textId="77777777" w:rsidTr="005F0F92">
        <w:trPr>
          <w:trHeight w:val="945"/>
        </w:trPr>
        <w:tc>
          <w:tcPr>
            <w:tcW w:w="1101" w:type="dxa"/>
            <w:shd w:val="clear" w:color="auto" w:fill="BDD6EE"/>
            <w:noWrap/>
            <w:vAlign w:val="center"/>
            <w:hideMark/>
          </w:tcPr>
          <w:p w14:paraId="76E633F3"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Category of Debtor</w:t>
            </w:r>
          </w:p>
        </w:tc>
        <w:tc>
          <w:tcPr>
            <w:tcW w:w="850" w:type="dxa"/>
            <w:shd w:val="clear" w:color="auto" w:fill="BDD6EE"/>
            <w:vAlign w:val="center"/>
            <w:hideMark/>
          </w:tcPr>
          <w:p w14:paraId="7863F04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2D05CF8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52F63724"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4AAE5185"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1C7A354F"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175BD0F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386BA51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14A825C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0413F769" w14:textId="77777777" w:rsidTr="005F0F92">
        <w:trPr>
          <w:trHeight w:val="315"/>
        </w:trPr>
        <w:tc>
          <w:tcPr>
            <w:tcW w:w="1101" w:type="dxa"/>
            <w:shd w:val="clear" w:color="auto" w:fill="auto"/>
            <w:noWrap/>
            <w:hideMark/>
          </w:tcPr>
          <w:p w14:paraId="538510D9"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SOE</w:t>
            </w:r>
          </w:p>
        </w:tc>
        <w:tc>
          <w:tcPr>
            <w:tcW w:w="850" w:type="dxa"/>
            <w:shd w:val="clear" w:color="auto" w:fill="auto"/>
            <w:noWrap/>
            <w:hideMark/>
          </w:tcPr>
          <w:p w14:paraId="32E4397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787D3B8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7761BE2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7BC9A23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161A23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998669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6A5074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696E86BD" w14:textId="77777777" w:rsidTr="005F0F92">
        <w:trPr>
          <w:trHeight w:val="315"/>
        </w:trPr>
        <w:tc>
          <w:tcPr>
            <w:tcW w:w="1101" w:type="dxa"/>
            <w:shd w:val="clear" w:color="auto" w:fill="auto"/>
            <w:noWrap/>
            <w:hideMark/>
          </w:tcPr>
          <w:p w14:paraId="0D07281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Non SOE</w:t>
            </w:r>
          </w:p>
        </w:tc>
        <w:tc>
          <w:tcPr>
            <w:tcW w:w="850" w:type="dxa"/>
            <w:shd w:val="clear" w:color="auto" w:fill="auto"/>
            <w:noWrap/>
            <w:hideMark/>
          </w:tcPr>
          <w:p w14:paraId="669A9BC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54568B6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172DC9E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52A674B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56D837E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FE5147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25030D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11972717" w14:textId="77777777" w:rsidTr="005F0F92">
        <w:trPr>
          <w:trHeight w:val="315"/>
        </w:trPr>
        <w:tc>
          <w:tcPr>
            <w:tcW w:w="1101" w:type="dxa"/>
            <w:shd w:val="clear" w:color="auto" w:fill="auto"/>
            <w:noWrap/>
            <w:hideMark/>
          </w:tcPr>
          <w:p w14:paraId="5033EA4F"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50" w:type="dxa"/>
            <w:shd w:val="clear" w:color="auto" w:fill="auto"/>
            <w:noWrap/>
            <w:hideMark/>
          </w:tcPr>
          <w:p w14:paraId="72B0B6E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0064E24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394A9AE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7E24B40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611C712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B2DA69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415C6B8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bl>
    <w:p w14:paraId="6EC36489"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category of SME segment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97"/>
        <w:gridCol w:w="1182"/>
        <w:gridCol w:w="1307"/>
        <w:gridCol w:w="1134"/>
        <w:gridCol w:w="1275"/>
        <w:gridCol w:w="1418"/>
      </w:tblGrid>
      <w:tr w:rsidR="00985C18" w:rsidRPr="00C7728C" w14:paraId="500EF79D" w14:textId="77777777" w:rsidTr="005F0F92">
        <w:trPr>
          <w:trHeight w:val="945"/>
        </w:trPr>
        <w:tc>
          <w:tcPr>
            <w:tcW w:w="1101" w:type="dxa"/>
            <w:shd w:val="clear" w:color="auto" w:fill="BDD6EE"/>
            <w:noWrap/>
            <w:vAlign w:val="center"/>
            <w:hideMark/>
          </w:tcPr>
          <w:p w14:paraId="58F4CB09"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SME segment</w:t>
            </w:r>
          </w:p>
        </w:tc>
        <w:tc>
          <w:tcPr>
            <w:tcW w:w="850" w:type="dxa"/>
            <w:shd w:val="clear" w:color="auto" w:fill="BDD6EE"/>
            <w:vAlign w:val="center"/>
            <w:hideMark/>
          </w:tcPr>
          <w:p w14:paraId="421E0E6F"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161C7CF6"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5DF2AB8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41AB42CB"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622E3D09"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22E8739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4AA6275D"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634102A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7BFD849B" w14:textId="77777777" w:rsidTr="005F0F92">
        <w:trPr>
          <w:trHeight w:val="315"/>
        </w:trPr>
        <w:tc>
          <w:tcPr>
            <w:tcW w:w="1101" w:type="dxa"/>
            <w:shd w:val="clear" w:color="auto" w:fill="auto"/>
            <w:noWrap/>
            <w:hideMark/>
          </w:tcPr>
          <w:p w14:paraId="693E180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Upper SME</w:t>
            </w:r>
          </w:p>
        </w:tc>
        <w:tc>
          <w:tcPr>
            <w:tcW w:w="850" w:type="dxa"/>
            <w:shd w:val="clear" w:color="auto" w:fill="auto"/>
            <w:noWrap/>
            <w:hideMark/>
          </w:tcPr>
          <w:p w14:paraId="0E2D98A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0645B75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3B96CCA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233548C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E34EF2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FC7793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28323B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052E619D" w14:textId="77777777" w:rsidTr="005F0F92">
        <w:trPr>
          <w:trHeight w:val="315"/>
        </w:trPr>
        <w:tc>
          <w:tcPr>
            <w:tcW w:w="1101" w:type="dxa"/>
            <w:shd w:val="clear" w:color="auto" w:fill="auto"/>
            <w:noWrap/>
            <w:hideMark/>
          </w:tcPr>
          <w:p w14:paraId="47D534CF"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SME</w:t>
            </w:r>
          </w:p>
        </w:tc>
        <w:tc>
          <w:tcPr>
            <w:tcW w:w="850" w:type="dxa"/>
            <w:shd w:val="clear" w:color="auto" w:fill="auto"/>
            <w:noWrap/>
            <w:hideMark/>
          </w:tcPr>
          <w:p w14:paraId="5957B56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14D6FFD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1721C9A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0640D5E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05A72B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8EF4C4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7F4E981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7DACC01B" w14:textId="77777777" w:rsidTr="005F0F92">
        <w:trPr>
          <w:trHeight w:val="315"/>
        </w:trPr>
        <w:tc>
          <w:tcPr>
            <w:tcW w:w="1101" w:type="dxa"/>
            <w:shd w:val="clear" w:color="auto" w:fill="auto"/>
            <w:noWrap/>
            <w:hideMark/>
          </w:tcPr>
          <w:p w14:paraId="5F6365D4" w14:textId="77777777" w:rsidR="00985C18" w:rsidRPr="002B1C35" w:rsidRDefault="00985C18" w:rsidP="005F0F92">
            <w:pPr>
              <w:spacing w:after="120"/>
              <w:rPr>
                <w:rFonts w:ascii="Calibri" w:hAnsi="Calibri"/>
                <w:bCs w:val="0"/>
                <w:kern w:val="2"/>
                <w:sz w:val="22"/>
                <w:szCs w:val="22"/>
              </w:rPr>
            </w:pPr>
            <w:r w:rsidRPr="002B1C35">
              <w:rPr>
                <w:rFonts w:ascii="Calibri" w:hAnsi="Calibri"/>
                <w:bCs w:val="0"/>
                <w:kern w:val="2"/>
                <w:sz w:val="22"/>
                <w:szCs w:val="22"/>
              </w:rPr>
              <w:t>MSME</w:t>
            </w:r>
          </w:p>
        </w:tc>
        <w:tc>
          <w:tcPr>
            <w:tcW w:w="850" w:type="dxa"/>
            <w:shd w:val="clear" w:color="auto" w:fill="auto"/>
            <w:noWrap/>
            <w:hideMark/>
          </w:tcPr>
          <w:p w14:paraId="03464CC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3AFC7B8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031BF95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6338219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B6C97A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003130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0FDA4E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30415302" w14:textId="77777777" w:rsidTr="005F0F92">
        <w:trPr>
          <w:trHeight w:val="315"/>
        </w:trPr>
        <w:tc>
          <w:tcPr>
            <w:tcW w:w="1101" w:type="dxa"/>
            <w:shd w:val="clear" w:color="auto" w:fill="auto"/>
            <w:noWrap/>
          </w:tcPr>
          <w:p w14:paraId="6752CBDC"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50" w:type="dxa"/>
            <w:shd w:val="clear" w:color="auto" w:fill="auto"/>
            <w:noWrap/>
          </w:tcPr>
          <w:p w14:paraId="6E63A118" w14:textId="77777777" w:rsidR="00985C18" w:rsidRPr="00C7728C" w:rsidRDefault="00985C18" w:rsidP="005F0F92">
            <w:pPr>
              <w:spacing w:after="120"/>
              <w:ind w:left="360"/>
              <w:rPr>
                <w:rFonts w:ascii="Calibri" w:hAnsi="Calibri"/>
                <w:kern w:val="2"/>
                <w:sz w:val="22"/>
                <w:szCs w:val="22"/>
              </w:rPr>
            </w:pPr>
          </w:p>
        </w:tc>
        <w:tc>
          <w:tcPr>
            <w:tcW w:w="1197" w:type="dxa"/>
            <w:shd w:val="clear" w:color="auto" w:fill="auto"/>
            <w:noWrap/>
          </w:tcPr>
          <w:p w14:paraId="7F27FE51" w14:textId="77777777" w:rsidR="00985C18" w:rsidRPr="00C7728C" w:rsidRDefault="00985C18" w:rsidP="005F0F92">
            <w:pPr>
              <w:spacing w:after="120"/>
              <w:ind w:left="360"/>
              <w:rPr>
                <w:rFonts w:ascii="Calibri" w:hAnsi="Calibri"/>
                <w:kern w:val="2"/>
                <w:sz w:val="22"/>
                <w:szCs w:val="22"/>
              </w:rPr>
            </w:pPr>
          </w:p>
        </w:tc>
        <w:tc>
          <w:tcPr>
            <w:tcW w:w="1182" w:type="dxa"/>
            <w:shd w:val="clear" w:color="auto" w:fill="auto"/>
            <w:noWrap/>
          </w:tcPr>
          <w:p w14:paraId="3C545925" w14:textId="77777777" w:rsidR="00985C18" w:rsidRPr="00C7728C" w:rsidRDefault="00985C18" w:rsidP="005F0F92">
            <w:pPr>
              <w:spacing w:after="120"/>
              <w:ind w:left="360"/>
              <w:rPr>
                <w:rFonts w:ascii="Calibri" w:hAnsi="Calibri"/>
                <w:kern w:val="2"/>
                <w:sz w:val="22"/>
                <w:szCs w:val="22"/>
              </w:rPr>
            </w:pPr>
          </w:p>
        </w:tc>
        <w:tc>
          <w:tcPr>
            <w:tcW w:w="1307" w:type="dxa"/>
            <w:shd w:val="clear" w:color="auto" w:fill="auto"/>
            <w:noWrap/>
          </w:tcPr>
          <w:p w14:paraId="0AECB3B1" w14:textId="77777777" w:rsidR="00985C18" w:rsidRPr="00C7728C" w:rsidRDefault="00985C18" w:rsidP="005F0F92">
            <w:pPr>
              <w:spacing w:after="120"/>
              <w:ind w:left="360"/>
              <w:rPr>
                <w:rFonts w:ascii="Calibri" w:hAnsi="Calibri"/>
                <w:kern w:val="2"/>
                <w:sz w:val="22"/>
                <w:szCs w:val="22"/>
              </w:rPr>
            </w:pPr>
          </w:p>
        </w:tc>
        <w:tc>
          <w:tcPr>
            <w:tcW w:w="1134" w:type="dxa"/>
            <w:shd w:val="clear" w:color="auto" w:fill="auto"/>
            <w:noWrap/>
          </w:tcPr>
          <w:p w14:paraId="35B63936" w14:textId="77777777" w:rsidR="00985C18" w:rsidRPr="00C7728C" w:rsidRDefault="00985C18" w:rsidP="005F0F92">
            <w:pPr>
              <w:spacing w:after="120"/>
              <w:ind w:left="360"/>
              <w:rPr>
                <w:rFonts w:ascii="Calibri" w:hAnsi="Calibri"/>
                <w:kern w:val="2"/>
                <w:sz w:val="22"/>
                <w:szCs w:val="22"/>
              </w:rPr>
            </w:pPr>
          </w:p>
        </w:tc>
        <w:tc>
          <w:tcPr>
            <w:tcW w:w="1275" w:type="dxa"/>
            <w:shd w:val="clear" w:color="auto" w:fill="auto"/>
            <w:noWrap/>
          </w:tcPr>
          <w:p w14:paraId="2ABD9107" w14:textId="77777777" w:rsidR="00985C18" w:rsidRPr="00C7728C" w:rsidRDefault="00985C18" w:rsidP="005F0F92">
            <w:pPr>
              <w:spacing w:after="120"/>
              <w:ind w:left="360"/>
              <w:rPr>
                <w:rFonts w:ascii="Calibri" w:hAnsi="Calibri"/>
                <w:kern w:val="2"/>
                <w:sz w:val="22"/>
                <w:szCs w:val="22"/>
              </w:rPr>
            </w:pPr>
          </w:p>
        </w:tc>
        <w:tc>
          <w:tcPr>
            <w:tcW w:w="1418" w:type="dxa"/>
            <w:shd w:val="clear" w:color="auto" w:fill="auto"/>
            <w:noWrap/>
          </w:tcPr>
          <w:p w14:paraId="45718D2A" w14:textId="77777777" w:rsidR="00985C18" w:rsidRPr="00C7728C" w:rsidRDefault="00985C18" w:rsidP="005F0F92">
            <w:pPr>
              <w:spacing w:after="120"/>
              <w:ind w:left="360"/>
              <w:rPr>
                <w:rFonts w:ascii="Calibri" w:hAnsi="Calibri"/>
                <w:kern w:val="2"/>
                <w:sz w:val="22"/>
                <w:szCs w:val="22"/>
              </w:rPr>
            </w:pPr>
          </w:p>
        </w:tc>
      </w:tr>
    </w:tbl>
    <w:p w14:paraId="551A49E5"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category of seller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97"/>
        <w:gridCol w:w="1182"/>
        <w:gridCol w:w="1307"/>
        <w:gridCol w:w="1134"/>
        <w:gridCol w:w="1275"/>
        <w:gridCol w:w="1418"/>
      </w:tblGrid>
      <w:tr w:rsidR="00985C18" w:rsidRPr="00C7728C" w14:paraId="76F28C86" w14:textId="77777777" w:rsidTr="005F0F92">
        <w:trPr>
          <w:trHeight w:val="945"/>
        </w:trPr>
        <w:tc>
          <w:tcPr>
            <w:tcW w:w="1101" w:type="dxa"/>
            <w:shd w:val="clear" w:color="auto" w:fill="BDD6EE"/>
            <w:noWrap/>
            <w:vAlign w:val="center"/>
            <w:hideMark/>
          </w:tcPr>
          <w:p w14:paraId="6C91ABAF"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Seller</w:t>
            </w:r>
          </w:p>
        </w:tc>
        <w:tc>
          <w:tcPr>
            <w:tcW w:w="850" w:type="dxa"/>
            <w:shd w:val="clear" w:color="auto" w:fill="BDD6EE"/>
            <w:vAlign w:val="center"/>
            <w:hideMark/>
          </w:tcPr>
          <w:p w14:paraId="2B743C15"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2531AD8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7DD9BFFE"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25A771D4"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23C6A3E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168B0FF1"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6FEF5269"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4B39796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15C36CE5" w14:textId="77777777" w:rsidTr="005F0F92">
        <w:trPr>
          <w:trHeight w:val="315"/>
        </w:trPr>
        <w:tc>
          <w:tcPr>
            <w:tcW w:w="1101" w:type="dxa"/>
            <w:shd w:val="clear" w:color="auto" w:fill="auto"/>
            <w:noWrap/>
            <w:hideMark/>
          </w:tcPr>
          <w:p w14:paraId="5205EE69"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High</w:t>
            </w:r>
          </w:p>
        </w:tc>
        <w:tc>
          <w:tcPr>
            <w:tcW w:w="850" w:type="dxa"/>
            <w:shd w:val="clear" w:color="auto" w:fill="auto"/>
            <w:noWrap/>
            <w:hideMark/>
          </w:tcPr>
          <w:p w14:paraId="4898043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0AE5A1A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2677FD1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6435C26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D70FD0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72A8EF0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5E6E3F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5836B8FF" w14:textId="77777777" w:rsidTr="005F0F92">
        <w:trPr>
          <w:trHeight w:val="315"/>
        </w:trPr>
        <w:tc>
          <w:tcPr>
            <w:tcW w:w="1101" w:type="dxa"/>
            <w:shd w:val="clear" w:color="auto" w:fill="auto"/>
            <w:noWrap/>
            <w:hideMark/>
          </w:tcPr>
          <w:p w14:paraId="05354697"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Medium</w:t>
            </w:r>
          </w:p>
        </w:tc>
        <w:tc>
          <w:tcPr>
            <w:tcW w:w="850" w:type="dxa"/>
            <w:shd w:val="clear" w:color="auto" w:fill="auto"/>
            <w:noWrap/>
            <w:hideMark/>
          </w:tcPr>
          <w:p w14:paraId="67E1C793"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5BB23F7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603AD6F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4C555D7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1EF0CE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4ACF952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8999D5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0B2F0237" w14:textId="77777777" w:rsidTr="005F0F92">
        <w:trPr>
          <w:trHeight w:val="315"/>
        </w:trPr>
        <w:tc>
          <w:tcPr>
            <w:tcW w:w="1101" w:type="dxa"/>
            <w:shd w:val="clear" w:color="auto" w:fill="auto"/>
            <w:noWrap/>
            <w:hideMark/>
          </w:tcPr>
          <w:p w14:paraId="46640207" w14:textId="77777777" w:rsidR="00985C18" w:rsidRPr="002B1C35" w:rsidRDefault="00985C18" w:rsidP="005F0F92">
            <w:pPr>
              <w:spacing w:after="120"/>
              <w:rPr>
                <w:rFonts w:ascii="Calibri" w:hAnsi="Calibri"/>
                <w:bCs w:val="0"/>
                <w:kern w:val="2"/>
                <w:sz w:val="22"/>
                <w:szCs w:val="22"/>
              </w:rPr>
            </w:pPr>
            <w:r>
              <w:rPr>
                <w:rFonts w:ascii="Calibri" w:hAnsi="Calibri"/>
                <w:bCs w:val="0"/>
                <w:kern w:val="2"/>
                <w:sz w:val="22"/>
                <w:szCs w:val="22"/>
              </w:rPr>
              <w:t>Low</w:t>
            </w:r>
          </w:p>
        </w:tc>
        <w:tc>
          <w:tcPr>
            <w:tcW w:w="850" w:type="dxa"/>
            <w:shd w:val="clear" w:color="auto" w:fill="auto"/>
            <w:noWrap/>
            <w:hideMark/>
          </w:tcPr>
          <w:p w14:paraId="05AE95E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15B9336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7CF4EB1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5AED112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53B6E50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A7DD0D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7C13C3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3B1546C1" w14:textId="77777777" w:rsidTr="005F0F92">
        <w:trPr>
          <w:trHeight w:val="315"/>
        </w:trPr>
        <w:tc>
          <w:tcPr>
            <w:tcW w:w="1101" w:type="dxa"/>
            <w:shd w:val="clear" w:color="auto" w:fill="auto"/>
            <w:noWrap/>
          </w:tcPr>
          <w:p w14:paraId="2574A65D"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50" w:type="dxa"/>
            <w:shd w:val="clear" w:color="auto" w:fill="auto"/>
            <w:noWrap/>
          </w:tcPr>
          <w:p w14:paraId="071F01F9" w14:textId="77777777" w:rsidR="00985C18" w:rsidRPr="00C7728C" w:rsidRDefault="00985C18" w:rsidP="005F0F92">
            <w:pPr>
              <w:spacing w:after="120"/>
              <w:ind w:left="360"/>
              <w:rPr>
                <w:rFonts w:ascii="Calibri" w:hAnsi="Calibri"/>
                <w:kern w:val="2"/>
                <w:sz w:val="22"/>
                <w:szCs w:val="22"/>
              </w:rPr>
            </w:pPr>
          </w:p>
        </w:tc>
        <w:tc>
          <w:tcPr>
            <w:tcW w:w="1197" w:type="dxa"/>
            <w:shd w:val="clear" w:color="auto" w:fill="auto"/>
            <w:noWrap/>
          </w:tcPr>
          <w:p w14:paraId="4B9B6C2C" w14:textId="77777777" w:rsidR="00985C18" w:rsidRPr="00C7728C" w:rsidRDefault="00985C18" w:rsidP="005F0F92">
            <w:pPr>
              <w:spacing w:after="120"/>
              <w:ind w:left="360"/>
              <w:rPr>
                <w:rFonts w:ascii="Calibri" w:hAnsi="Calibri"/>
                <w:kern w:val="2"/>
                <w:sz w:val="22"/>
                <w:szCs w:val="22"/>
              </w:rPr>
            </w:pPr>
          </w:p>
        </w:tc>
        <w:tc>
          <w:tcPr>
            <w:tcW w:w="1182" w:type="dxa"/>
            <w:shd w:val="clear" w:color="auto" w:fill="auto"/>
            <w:noWrap/>
          </w:tcPr>
          <w:p w14:paraId="2491AF19" w14:textId="77777777" w:rsidR="00985C18" w:rsidRPr="00C7728C" w:rsidRDefault="00985C18" w:rsidP="005F0F92">
            <w:pPr>
              <w:spacing w:after="120"/>
              <w:ind w:left="360"/>
              <w:rPr>
                <w:rFonts w:ascii="Calibri" w:hAnsi="Calibri"/>
                <w:kern w:val="2"/>
                <w:sz w:val="22"/>
                <w:szCs w:val="22"/>
              </w:rPr>
            </w:pPr>
          </w:p>
        </w:tc>
        <w:tc>
          <w:tcPr>
            <w:tcW w:w="1307" w:type="dxa"/>
            <w:shd w:val="clear" w:color="auto" w:fill="auto"/>
            <w:noWrap/>
          </w:tcPr>
          <w:p w14:paraId="03F72721" w14:textId="77777777" w:rsidR="00985C18" w:rsidRPr="00C7728C" w:rsidRDefault="00985C18" w:rsidP="005F0F92">
            <w:pPr>
              <w:spacing w:after="120"/>
              <w:ind w:left="360"/>
              <w:rPr>
                <w:rFonts w:ascii="Calibri" w:hAnsi="Calibri"/>
                <w:kern w:val="2"/>
                <w:sz w:val="22"/>
                <w:szCs w:val="22"/>
              </w:rPr>
            </w:pPr>
          </w:p>
        </w:tc>
        <w:tc>
          <w:tcPr>
            <w:tcW w:w="1134" w:type="dxa"/>
            <w:shd w:val="clear" w:color="auto" w:fill="auto"/>
            <w:noWrap/>
          </w:tcPr>
          <w:p w14:paraId="3BA4D6AF" w14:textId="77777777" w:rsidR="00985C18" w:rsidRPr="00C7728C" w:rsidRDefault="00985C18" w:rsidP="005F0F92">
            <w:pPr>
              <w:spacing w:after="120"/>
              <w:ind w:left="360"/>
              <w:rPr>
                <w:rFonts w:ascii="Calibri" w:hAnsi="Calibri"/>
                <w:kern w:val="2"/>
                <w:sz w:val="22"/>
                <w:szCs w:val="22"/>
              </w:rPr>
            </w:pPr>
          </w:p>
        </w:tc>
        <w:tc>
          <w:tcPr>
            <w:tcW w:w="1275" w:type="dxa"/>
            <w:shd w:val="clear" w:color="auto" w:fill="auto"/>
            <w:noWrap/>
          </w:tcPr>
          <w:p w14:paraId="3DCCCC2B" w14:textId="77777777" w:rsidR="00985C18" w:rsidRPr="00C7728C" w:rsidRDefault="00985C18" w:rsidP="005F0F92">
            <w:pPr>
              <w:spacing w:after="120"/>
              <w:ind w:left="360"/>
              <w:rPr>
                <w:rFonts w:ascii="Calibri" w:hAnsi="Calibri"/>
                <w:kern w:val="2"/>
                <w:sz w:val="22"/>
                <w:szCs w:val="22"/>
              </w:rPr>
            </w:pPr>
          </w:p>
        </w:tc>
        <w:tc>
          <w:tcPr>
            <w:tcW w:w="1418" w:type="dxa"/>
            <w:shd w:val="clear" w:color="auto" w:fill="auto"/>
            <w:noWrap/>
          </w:tcPr>
          <w:p w14:paraId="74C16A3B" w14:textId="77777777" w:rsidR="00985C18" w:rsidRPr="00C7728C" w:rsidRDefault="00985C18" w:rsidP="005F0F92">
            <w:pPr>
              <w:spacing w:after="120"/>
              <w:ind w:left="360"/>
              <w:rPr>
                <w:rFonts w:ascii="Calibri" w:hAnsi="Calibri"/>
                <w:kern w:val="2"/>
                <w:sz w:val="22"/>
                <w:szCs w:val="22"/>
              </w:rPr>
            </w:pPr>
          </w:p>
        </w:tc>
      </w:tr>
    </w:tbl>
    <w:p w14:paraId="3A48348D"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category of Debtor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97"/>
        <w:gridCol w:w="1182"/>
        <w:gridCol w:w="1307"/>
        <w:gridCol w:w="1134"/>
        <w:gridCol w:w="1275"/>
        <w:gridCol w:w="1418"/>
      </w:tblGrid>
      <w:tr w:rsidR="00985C18" w:rsidRPr="00C7728C" w14:paraId="171BAAE4" w14:textId="77777777" w:rsidTr="005F0F92">
        <w:trPr>
          <w:trHeight w:val="945"/>
        </w:trPr>
        <w:tc>
          <w:tcPr>
            <w:tcW w:w="1101" w:type="dxa"/>
            <w:shd w:val="clear" w:color="auto" w:fill="BDD6EE"/>
            <w:noWrap/>
            <w:vAlign w:val="center"/>
            <w:hideMark/>
          </w:tcPr>
          <w:p w14:paraId="7F14E846"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Debtor rating</w:t>
            </w:r>
          </w:p>
        </w:tc>
        <w:tc>
          <w:tcPr>
            <w:tcW w:w="850" w:type="dxa"/>
            <w:shd w:val="clear" w:color="auto" w:fill="BDD6EE"/>
            <w:vAlign w:val="center"/>
            <w:hideMark/>
          </w:tcPr>
          <w:p w14:paraId="601FCA93"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3EAB611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4FB77FB9"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4DABBF09"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50CCAC83"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5702FB2D"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286AC22B"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22A7B6C7"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68A22507" w14:textId="77777777" w:rsidTr="005F0F92">
        <w:trPr>
          <w:trHeight w:val="315"/>
        </w:trPr>
        <w:tc>
          <w:tcPr>
            <w:tcW w:w="1101" w:type="dxa"/>
            <w:shd w:val="clear" w:color="auto" w:fill="auto"/>
            <w:noWrap/>
            <w:hideMark/>
          </w:tcPr>
          <w:p w14:paraId="1B77A1F4"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High</w:t>
            </w:r>
          </w:p>
        </w:tc>
        <w:tc>
          <w:tcPr>
            <w:tcW w:w="850" w:type="dxa"/>
            <w:shd w:val="clear" w:color="auto" w:fill="auto"/>
            <w:noWrap/>
            <w:hideMark/>
          </w:tcPr>
          <w:p w14:paraId="578CDF2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525A19B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6599319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4110127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0A2652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10F934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D91421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7D0D9EEB" w14:textId="77777777" w:rsidTr="005F0F92">
        <w:trPr>
          <w:trHeight w:val="315"/>
        </w:trPr>
        <w:tc>
          <w:tcPr>
            <w:tcW w:w="1101" w:type="dxa"/>
            <w:shd w:val="clear" w:color="auto" w:fill="auto"/>
            <w:noWrap/>
            <w:hideMark/>
          </w:tcPr>
          <w:p w14:paraId="2F737D39"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Medium</w:t>
            </w:r>
          </w:p>
        </w:tc>
        <w:tc>
          <w:tcPr>
            <w:tcW w:w="850" w:type="dxa"/>
            <w:shd w:val="clear" w:color="auto" w:fill="auto"/>
            <w:noWrap/>
            <w:hideMark/>
          </w:tcPr>
          <w:p w14:paraId="7C97BAF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63EC659A"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7F02B70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2635ACC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432A26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58D9EF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518374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56953FA2" w14:textId="77777777" w:rsidTr="005F0F92">
        <w:trPr>
          <w:trHeight w:val="315"/>
        </w:trPr>
        <w:tc>
          <w:tcPr>
            <w:tcW w:w="1101" w:type="dxa"/>
            <w:shd w:val="clear" w:color="auto" w:fill="auto"/>
            <w:noWrap/>
            <w:hideMark/>
          </w:tcPr>
          <w:p w14:paraId="0E968E71" w14:textId="77777777" w:rsidR="00985C18" w:rsidRPr="002B1C35" w:rsidRDefault="00985C18" w:rsidP="005F0F92">
            <w:pPr>
              <w:spacing w:after="120"/>
              <w:rPr>
                <w:rFonts w:ascii="Calibri" w:hAnsi="Calibri"/>
                <w:bCs w:val="0"/>
                <w:kern w:val="2"/>
                <w:sz w:val="22"/>
                <w:szCs w:val="22"/>
              </w:rPr>
            </w:pPr>
            <w:r>
              <w:rPr>
                <w:rFonts w:ascii="Calibri" w:hAnsi="Calibri"/>
                <w:bCs w:val="0"/>
                <w:kern w:val="2"/>
                <w:sz w:val="22"/>
                <w:szCs w:val="22"/>
              </w:rPr>
              <w:t>Low</w:t>
            </w:r>
          </w:p>
        </w:tc>
        <w:tc>
          <w:tcPr>
            <w:tcW w:w="850" w:type="dxa"/>
            <w:shd w:val="clear" w:color="auto" w:fill="auto"/>
            <w:noWrap/>
            <w:hideMark/>
          </w:tcPr>
          <w:p w14:paraId="40E33C4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688C1E3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62714867"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2EF37860"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D5DD65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3F57F4F"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C21C52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5BBC4B42" w14:textId="77777777" w:rsidTr="005F0F92">
        <w:trPr>
          <w:trHeight w:val="315"/>
        </w:trPr>
        <w:tc>
          <w:tcPr>
            <w:tcW w:w="1101" w:type="dxa"/>
            <w:shd w:val="clear" w:color="auto" w:fill="auto"/>
            <w:noWrap/>
          </w:tcPr>
          <w:p w14:paraId="36B71B38"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50" w:type="dxa"/>
            <w:shd w:val="clear" w:color="auto" w:fill="auto"/>
            <w:noWrap/>
          </w:tcPr>
          <w:p w14:paraId="299C065E" w14:textId="77777777" w:rsidR="00985C18" w:rsidRPr="00C7728C" w:rsidRDefault="00985C18" w:rsidP="005F0F92">
            <w:pPr>
              <w:spacing w:after="120"/>
              <w:ind w:left="360"/>
              <w:rPr>
                <w:rFonts w:ascii="Calibri" w:hAnsi="Calibri"/>
                <w:kern w:val="2"/>
                <w:sz w:val="22"/>
                <w:szCs w:val="22"/>
              </w:rPr>
            </w:pPr>
          </w:p>
        </w:tc>
        <w:tc>
          <w:tcPr>
            <w:tcW w:w="1197" w:type="dxa"/>
            <w:shd w:val="clear" w:color="auto" w:fill="auto"/>
            <w:noWrap/>
          </w:tcPr>
          <w:p w14:paraId="61AD0183" w14:textId="77777777" w:rsidR="00985C18" w:rsidRPr="00C7728C" w:rsidRDefault="00985C18" w:rsidP="005F0F92">
            <w:pPr>
              <w:spacing w:after="120"/>
              <w:ind w:left="360"/>
              <w:rPr>
                <w:rFonts w:ascii="Calibri" w:hAnsi="Calibri"/>
                <w:kern w:val="2"/>
                <w:sz w:val="22"/>
                <w:szCs w:val="22"/>
              </w:rPr>
            </w:pPr>
          </w:p>
        </w:tc>
        <w:tc>
          <w:tcPr>
            <w:tcW w:w="1182" w:type="dxa"/>
            <w:shd w:val="clear" w:color="auto" w:fill="auto"/>
            <w:noWrap/>
          </w:tcPr>
          <w:p w14:paraId="451FF5BA" w14:textId="77777777" w:rsidR="00985C18" w:rsidRPr="00C7728C" w:rsidRDefault="00985C18" w:rsidP="005F0F92">
            <w:pPr>
              <w:spacing w:after="120"/>
              <w:ind w:left="360"/>
              <w:rPr>
                <w:rFonts w:ascii="Calibri" w:hAnsi="Calibri"/>
                <w:kern w:val="2"/>
                <w:sz w:val="22"/>
                <w:szCs w:val="22"/>
              </w:rPr>
            </w:pPr>
          </w:p>
        </w:tc>
        <w:tc>
          <w:tcPr>
            <w:tcW w:w="1307" w:type="dxa"/>
            <w:shd w:val="clear" w:color="auto" w:fill="auto"/>
            <w:noWrap/>
          </w:tcPr>
          <w:p w14:paraId="7622B310" w14:textId="77777777" w:rsidR="00985C18" w:rsidRPr="00C7728C" w:rsidRDefault="00985C18" w:rsidP="005F0F92">
            <w:pPr>
              <w:spacing w:after="120"/>
              <w:ind w:left="360"/>
              <w:rPr>
                <w:rFonts w:ascii="Calibri" w:hAnsi="Calibri"/>
                <w:kern w:val="2"/>
                <w:sz w:val="22"/>
                <w:szCs w:val="22"/>
              </w:rPr>
            </w:pPr>
          </w:p>
        </w:tc>
        <w:tc>
          <w:tcPr>
            <w:tcW w:w="1134" w:type="dxa"/>
            <w:shd w:val="clear" w:color="auto" w:fill="auto"/>
            <w:noWrap/>
          </w:tcPr>
          <w:p w14:paraId="2C3C6C7E" w14:textId="77777777" w:rsidR="00985C18" w:rsidRPr="00C7728C" w:rsidRDefault="00985C18" w:rsidP="005F0F92">
            <w:pPr>
              <w:spacing w:after="120"/>
              <w:ind w:left="360"/>
              <w:rPr>
                <w:rFonts w:ascii="Calibri" w:hAnsi="Calibri"/>
                <w:kern w:val="2"/>
                <w:sz w:val="22"/>
                <w:szCs w:val="22"/>
              </w:rPr>
            </w:pPr>
          </w:p>
        </w:tc>
        <w:tc>
          <w:tcPr>
            <w:tcW w:w="1275" w:type="dxa"/>
            <w:shd w:val="clear" w:color="auto" w:fill="auto"/>
            <w:noWrap/>
          </w:tcPr>
          <w:p w14:paraId="251AE508" w14:textId="77777777" w:rsidR="00985C18" w:rsidRPr="00C7728C" w:rsidRDefault="00985C18" w:rsidP="005F0F92">
            <w:pPr>
              <w:spacing w:after="120"/>
              <w:ind w:left="360"/>
              <w:rPr>
                <w:rFonts w:ascii="Calibri" w:hAnsi="Calibri"/>
                <w:kern w:val="2"/>
                <w:sz w:val="22"/>
                <w:szCs w:val="22"/>
              </w:rPr>
            </w:pPr>
          </w:p>
        </w:tc>
        <w:tc>
          <w:tcPr>
            <w:tcW w:w="1418" w:type="dxa"/>
            <w:shd w:val="clear" w:color="auto" w:fill="auto"/>
            <w:noWrap/>
          </w:tcPr>
          <w:p w14:paraId="13D133C8" w14:textId="77777777" w:rsidR="00985C18" w:rsidRPr="00C7728C" w:rsidRDefault="00985C18" w:rsidP="005F0F92">
            <w:pPr>
              <w:spacing w:after="120"/>
              <w:ind w:left="360"/>
              <w:rPr>
                <w:rFonts w:ascii="Calibri" w:hAnsi="Calibri"/>
                <w:kern w:val="2"/>
                <w:sz w:val="22"/>
                <w:szCs w:val="22"/>
              </w:rPr>
            </w:pPr>
          </w:p>
        </w:tc>
      </w:tr>
    </w:tbl>
    <w:p w14:paraId="61A00761"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Seller report by category of Invoice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850"/>
        <w:gridCol w:w="1197"/>
        <w:gridCol w:w="1182"/>
        <w:gridCol w:w="1307"/>
        <w:gridCol w:w="1134"/>
        <w:gridCol w:w="1275"/>
        <w:gridCol w:w="1418"/>
      </w:tblGrid>
      <w:tr w:rsidR="00985C18" w:rsidRPr="00C7728C" w14:paraId="65401CAA" w14:textId="77777777" w:rsidTr="005F0F92">
        <w:trPr>
          <w:trHeight w:val="945"/>
        </w:trPr>
        <w:tc>
          <w:tcPr>
            <w:tcW w:w="1101" w:type="dxa"/>
            <w:shd w:val="clear" w:color="auto" w:fill="BDD6EE"/>
            <w:noWrap/>
            <w:vAlign w:val="center"/>
            <w:hideMark/>
          </w:tcPr>
          <w:p w14:paraId="5347FD5D" w14:textId="77777777" w:rsidR="00985C18" w:rsidRPr="00C7728C" w:rsidRDefault="00985C18" w:rsidP="005F0F92">
            <w:pPr>
              <w:spacing w:after="120"/>
              <w:ind w:left="29"/>
              <w:jc w:val="center"/>
              <w:rPr>
                <w:rFonts w:ascii="Calibri" w:hAnsi="Calibri"/>
                <w:b/>
                <w:bCs w:val="0"/>
                <w:kern w:val="2"/>
                <w:sz w:val="22"/>
                <w:szCs w:val="22"/>
              </w:rPr>
            </w:pPr>
            <w:r>
              <w:rPr>
                <w:rFonts w:ascii="Calibri" w:hAnsi="Calibri"/>
                <w:b/>
                <w:bCs w:val="0"/>
                <w:kern w:val="2"/>
                <w:sz w:val="22"/>
                <w:szCs w:val="22"/>
              </w:rPr>
              <w:t>Invoice rating</w:t>
            </w:r>
          </w:p>
        </w:tc>
        <w:tc>
          <w:tcPr>
            <w:tcW w:w="850" w:type="dxa"/>
            <w:shd w:val="clear" w:color="auto" w:fill="BDD6EE"/>
            <w:vAlign w:val="center"/>
            <w:hideMark/>
          </w:tcPr>
          <w:p w14:paraId="0BCFAC8F"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Applied</w:t>
            </w:r>
          </w:p>
        </w:tc>
        <w:tc>
          <w:tcPr>
            <w:tcW w:w="1197" w:type="dxa"/>
            <w:shd w:val="clear" w:color="auto" w:fill="BDD6EE"/>
            <w:vAlign w:val="center"/>
            <w:hideMark/>
          </w:tcPr>
          <w:p w14:paraId="391BA046"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Accepted</w:t>
            </w:r>
          </w:p>
        </w:tc>
        <w:tc>
          <w:tcPr>
            <w:tcW w:w="1182" w:type="dxa"/>
            <w:shd w:val="clear" w:color="auto" w:fill="BDD6EE"/>
            <w:vAlign w:val="center"/>
            <w:hideMark/>
          </w:tcPr>
          <w:p w14:paraId="73E06B5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Financed</w:t>
            </w:r>
          </w:p>
        </w:tc>
        <w:tc>
          <w:tcPr>
            <w:tcW w:w="1307" w:type="dxa"/>
            <w:shd w:val="clear" w:color="auto" w:fill="BDD6EE"/>
            <w:vAlign w:val="center"/>
            <w:hideMark/>
          </w:tcPr>
          <w:p w14:paraId="0383584E"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134" w:type="dxa"/>
            <w:shd w:val="clear" w:color="auto" w:fill="BDD6EE"/>
            <w:vAlign w:val="center"/>
            <w:hideMark/>
          </w:tcPr>
          <w:p w14:paraId="60DF5E82"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74398793"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Fraud</w:t>
            </w:r>
          </w:p>
          <w:p w14:paraId="5E131740"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blacklisted</w:t>
            </w:r>
          </w:p>
        </w:tc>
        <w:tc>
          <w:tcPr>
            <w:tcW w:w="1418" w:type="dxa"/>
            <w:shd w:val="clear" w:color="auto" w:fill="BDD6EE"/>
            <w:vAlign w:val="center"/>
            <w:hideMark/>
          </w:tcPr>
          <w:p w14:paraId="1D6FCE0A" w14:textId="77777777" w:rsidR="00985C18" w:rsidRPr="00C7728C" w:rsidRDefault="00985C18" w:rsidP="005F0F92">
            <w:pPr>
              <w:spacing w:after="120"/>
              <w:ind w:left="29"/>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2816DF6E" w14:textId="77777777" w:rsidTr="005F0F92">
        <w:trPr>
          <w:trHeight w:val="315"/>
        </w:trPr>
        <w:tc>
          <w:tcPr>
            <w:tcW w:w="1101" w:type="dxa"/>
            <w:shd w:val="clear" w:color="auto" w:fill="auto"/>
            <w:noWrap/>
            <w:hideMark/>
          </w:tcPr>
          <w:p w14:paraId="67988716"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High</w:t>
            </w:r>
          </w:p>
        </w:tc>
        <w:tc>
          <w:tcPr>
            <w:tcW w:w="850" w:type="dxa"/>
            <w:shd w:val="clear" w:color="auto" w:fill="auto"/>
            <w:noWrap/>
            <w:hideMark/>
          </w:tcPr>
          <w:p w14:paraId="6183555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066D0E13"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20C195DE"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3D9F2A8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1E2E944C"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7BFBDDA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872684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4D2C0C51" w14:textId="77777777" w:rsidTr="005F0F92">
        <w:trPr>
          <w:trHeight w:val="315"/>
        </w:trPr>
        <w:tc>
          <w:tcPr>
            <w:tcW w:w="1101" w:type="dxa"/>
            <w:shd w:val="clear" w:color="auto" w:fill="auto"/>
            <w:noWrap/>
            <w:hideMark/>
          </w:tcPr>
          <w:p w14:paraId="108659ED"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Medium</w:t>
            </w:r>
          </w:p>
        </w:tc>
        <w:tc>
          <w:tcPr>
            <w:tcW w:w="850" w:type="dxa"/>
            <w:shd w:val="clear" w:color="auto" w:fill="auto"/>
            <w:noWrap/>
            <w:hideMark/>
          </w:tcPr>
          <w:p w14:paraId="0D34A03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36F2D331"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1C9CD2A6"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4749E799"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946A26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5D08695"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4BC7DB1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34439F5A" w14:textId="77777777" w:rsidTr="005F0F92">
        <w:trPr>
          <w:trHeight w:val="315"/>
        </w:trPr>
        <w:tc>
          <w:tcPr>
            <w:tcW w:w="1101" w:type="dxa"/>
            <w:shd w:val="clear" w:color="auto" w:fill="auto"/>
            <w:noWrap/>
            <w:hideMark/>
          </w:tcPr>
          <w:p w14:paraId="2DE163E8" w14:textId="77777777" w:rsidR="00985C18" w:rsidRPr="002B1C35" w:rsidRDefault="00985C18" w:rsidP="005F0F92">
            <w:pPr>
              <w:spacing w:after="120"/>
              <w:rPr>
                <w:rFonts w:ascii="Calibri" w:hAnsi="Calibri"/>
                <w:bCs w:val="0"/>
                <w:kern w:val="2"/>
                <w:sz w:val="22"/>
                <w:szCs w:val="22"/>
              </w:rPr>
            </w:pPr>
            <w:r>
              <w:rPr>
                <w:rFonts w:ascii="Calibri" w:hAnsi="Calibri"/>
                <w:bCs w:val="0"/>
                <w:kern w:val="2"/>
                <w:sz w:val="22"/>
                <w:szCs w:val="22"/>
              </w:rPr>
              <w:t>Low</w:t>
            </w:r>
          </w:p>
        </w:tc>
        <w:tc>
          <w:tcPr>
            <w:tcW w:w="850" w:type="dxa"/>
            <w:shd w:val="clear" w:color="auto" w:fill="auto"/>
            <w:noWrap/>
            <w:hideMark/>
          </w:tcPr>
          <w:p w14:paraId="3AC28503"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97" w:type="dxa"/>
            <w:shd w:val="clear" w:color="auto" w:fill="auto"/>
            <w:noWrap/>
            <w:hideMark/>
          </w:tcPr>
          <w:p w14:paraId="537593B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82" w:type="dxa"/>
            <w:shd w:val="clear" w:color="auto" w:fill="auto"/>
            <w:noWrap/>
            <w:hideMark/>
          </w:tcPr>
          <w:p w14:paraId="60B196B8"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307" w:type="dxa"/>
            <w:shd w:val="clear" w:color="auto" w:fill="auto"/>
            <w:noWrap/>
            <w:hideMark/>
          </w:tcPr>
          <w:p w14:paraId="17F0019D"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6D7AA5AB"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53295D2"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0AA6724" w14:textId="77777777" w:rsidR="00985C18" w:rsidRPr="00C7728C" w:rsidRDefault="00985C18" w:rsidP="005F0F92">
            <w:pPr>
              <w:spacing w:after="120"/>
              <w:ind w:left="360"/>
              <w:rPr>
                <w:rFonts w:ascii="Calibri" w:hAnsi="Calibri"/>
                <w:kern w:val="2"/>
                <w:sz w:val="22"/>
                <w:szCs w:val="22"/>
              </w:rPr>
            </w:pPr>
            <w:r w:rsidRPr="00C7728C">
              <w:rPr>
                <w:rFonts w:ascii="Calibri" w:hAnsi="Calibri"/>
                <w:kern w:val="2"/>
                <w:sz w:val="22"/>
                <w:szCs w:val="22"/>
              </w:rPr>
              <w:t> </w:t>
            </w:r>
          </w:p>
        </w:tc>
      </w:tr>
      <w:tr w:rsidR="00985C18" w:rsidRPr="00C7728C" w14:paraId="7F5F2F88" w14:textId="77777777" w:rsidTr="005F0F92">
        <w:trPr>
          <w:trHeight w:val="315"/>
        </w:trPr>
        <w:tc>
          <w:tcPr>
            <w:tcW w:w="1101" w:type="dxa"/>
            <w:shd w:val="clear" w:color="auto" w:fill="auto"/>
            <w:noWrap/>
          </w:tcPr>
          <w:p w14:paraId="21452048"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850" w:type="dxa"/>
            <w:shd w:val="clear" w:color="auto" w:fill="auto"/>
            <w:noWrap/>
          </w:tcPr>
          <w:p w14:paraId="73F422CD" w14:textId="77777777" w:rsidR="00985C18" w:rsidRPr="00C7728C" w:rsidRDefault="00985C18" w:rsidP="005F0F92">
            <w:pPr>
              <w:spacing w:after="120"/>
              <w:ind w:left="360"/>
              <w:rPr>
                <w:rFonts w:ascii="Calibri" w:hAnsi="Calibri"/>
                <w:kern w:val="2"/>
                <w:sz w:val="22"/>
                <w:szCs w:val="22"/>
              </w:rPr>
            </w:pPr>
          </w:p>
        </w:tc>
        <w:tc>
          <w:tcPr>
            <w:tcW w:w="1197" w:type="dxa"/>
            <w:shd w:val="clear" w:color="auto" w:fill="auto"/>
            <w:noWrap/>
          </w:tcPr>
          <w:p w14:paraId="77E7F899" w14:textId="77777777" w:rsidR="00985C18" w:rsidRPr="00C7728C" w:rsidRDefault="00985C18" w:rsidP="005F0F92">
            <w:pPr>
              <w:spacing w:after="120"/>
              <w:ind w:left="360"/>
              <w:rPr>
                <w:rFonts w:ascii="Calibri" w:hAnsi="Calibri"/>
                <w:kern w:val="2"/>
                <w:sz w:val="22"/>
                <w:szCs w:val="22"/>
              </w:rPr>
            </w:pPr>
          </w:p>
        </w:tc>
        <w:tc>
          <w:tcPr>
            <w:tcW w:w="1182" w:type="dxa"/>
            <w:shd w:val="clear" w:color="auto" w:fill="auto"/>
            <w:noWrap/>
          </w:tcPr>
          <w:p w14:paraId="1938F59A" w14:textId="77777777" w:rsidR="00985C18" w:rsidRPr="00C7728C" w:rsidRDefault="00985C18" w:rsidP="005F0F92">
            <w:pPr>
              <w:spacing w:after="120"/>
              <w:ind w:left="360"/>
              <w:rPr>
                <w:rFonts w:ascii="Calibri" w:hAnsi="Calibri"/>
                <w:kern w:val="2"/>
                <w:sz w:val="22"/>
                <w:szCs w:val="22"/>
              </w:rPr>
            </w:pPr>
          </w:p>
        </w:tc>
        <w:tc>
          <w:tcPr>
            <w:tcW w:w="1307" w:type="dxa"/>
            <w:shd w:val="clear" w:color="auto" w:fill="auto"/>
            <w:noWrap/>
          </w:tcPr>
          <w:p w14:paraId="3932DDB4" w14:textId="77777777" w:rsidR="00985C18" w:rsidRPr="00C7728C" w:rsidRDefault="00985C18" w:rsidP="005F0F92">
            <w:pPr>
              <w:spacing w:after="120"/>
              <w:ind w:left="360"/>
              <w:rPr>
                <w:rFonts w:ascii="Calibri" w:hAnsi="Calibri"/>
                <w:kern w:val="2"/>
                <w:sz w:val="22"/>
                <w:szCs w:val="22"/>
              </w:rPr>
            </w:pPr>
          </w:p>
        </w:tc>
        <w:tc>
          <w:tcPr>
            <w:tcW w:w="1134" w:type="dxa"/>
            <w:shd w:val="clear" w:color="auto" w:fill="auto"/>
            <w:noWrap/>
          </w:tcPr>
          <w:p w14:paraId="6F70042D" w14:textId="77777777" w:rsidR="00985C18" w:rsidRPr="00C7728C" w:rsidRDefault="00985C18" w:rsidP="005F0F92">
            <w:pPr>
              <w:spacing w:after="120"/>
              <w:ind w:left="360"/>
              <w:rPr>
                <w:rFonts w:ascii="Calibri" w:hAnsi="Calibri"/>
                <w:kern w:val="2"/>
                <w:sz w:val="22"/>
                <w:szCs w:val="22"/>
              </w:rPr>
            </w:pPr>
          </w:p>
        </w:tc>
        <w:tc>
          <w:tcPr>
            <w:tcW w:w="1275" w:type="dxa"/>
            <w:shd w:val="clear" w:color="auto" w:fill="auto"/>
            <w:noWrap/>
          </w:tcPr>
          <w:p w14:paraId="375D1E9F" w14:textId="77777777" w:rsidR="00985C18" w:rsidRPr="00C7728C" w:rsidRDefault="00985C18" w:rsidP="005F0F92">
            <w:pPr>
              <w:spacing w:after="120"/>
              <w:ind w:left="360"/>
              <w:rPr>
                <w:rFonts w:ascii="Calibri" w:hAnsi="Calibri"/>
                <w:kern w:val="2"/>
                <w:sz w:val="22"/>
                <w:szCs w:val="22"/>
              </w:rPr>
            </w:pPr>
          </w:p>
        </w:tc>
        <w:tc>
          <w:tcPr>
            <w:tcW w:w="1418" w:type="dxa"/>
            <w:shd w:val="clear" w:color="auto" w:fill="auto"/>
            <w:noWrap/>
          </w:tcPr>
          <w:p w14:paraId="0A6C7F60" w14:textId="77777777" w:rsidR="00985C18" w:rsidRPr="00C7728C" w:rsidRDefault="00985C18" w:rsidP="005F0F92">
            <w:pPr>
              <w:spacing w:after="120"/>
              <w:ind w:left="360"/>
              <w:rPr>
                <w:rFonts w:ascii="Calibri" w:hAnsi="Calibri"/>
                <w:kern w:val="2"/>
                <w:sz w:val="22"/>
                <w:szCs w:val="22"/>
              </w:rPr>
            </w:pPr>
          </w:p>
        </w:tc>
      </w:tr>
    </w:tbl>
    <w:p w14:paraId="01AF7450" w14:textId="77777777" w:rsidR="00985C18" w:rsidRPr="00CC4778" w:rsidRDefault="00985C18" w:rsidP="00927897">
      <w:pPr>
        <w:pStyle w:val="21"/>
        <w:numPr>
          <w:ilvl w:val="1"/>
          <w:numId w:val="35"/>
        </w:numPr>
        <w:tabs>
          <w:tab w:val="left" w:pos="540"/>
        </w:tabs>
        <w:spacing w:before="120" w:after="120" w:line="240" w:lineRule="auto"/>
        <w:ind w:left="540" w:hanging="540"/>
        <w:rPr>
          <w:rFonts w:ascii="Calibri" w:eastAsia="SimSun" w:hAnsi="Calibri" w:cs="Courier New"/>
          <w:b/>
          <w:bCs/>
          <w:color w:val="002060"/>
          <w:sz w:val="22"/>
          <w:szCs w:val="21"/>
        </w:rPr>
      </w:pPr>
      <w:bookmarkStart w:id="983" w:name="_Toc390432083"/>
      <w:r w:rsidRPr="00CC4778">
        <w:rPr>
          <w:rFonts w:ascii="Calibri" w:eastAsia="SimSun" w:hAnsi="Calibri" w:cs="Courier New"/>
          <w:b/>
          <w:bCs/>
          <w:color w:val="002060"/>
          <w:sz w:val="22"/>
          <w:szCs w:val="21"/>
        </w:rPr>
        <w:t>Buyer report</w:t>
      </w:r>
      <w:bookmarkEnd w:id="983"/>
    </w:p>
    <w:p w14:paraId="430DD6F0" w14:textId="77777777" w:rsidR="00985C18" w:rsidRPr="001A60F4" w:rsidRDefault="00985C18" w:rsidP="00927897">
      <w:pPr>
        <w:numPr>
          <w:ilvl w:val="2"/>
          <w:numId w:val="35"/>
        </w:numPr>
        <w:outlineLvl w:val="2"/>
        <w:rPr>
          <w:rFonts w:ascii="Calibri" w:hAnsi="Calibri"/>
          <w:b/>
          <w:color w:val="002060"/>
          <w:sz w:val="22"/>
        </w:rPr>
      </w:pPr>
      <w:bookmarkStart w:id="984" w:name="_Toc390432084"/>
      <w:r w:rsidRPr="001A60F4">
        <w:rPr>
          <w:rFonts w:ascii="Calibri" w:hAnsi="Calibri"/>
          <w:b/>
          <w:color w:val="002060"/>
          <w:sz w:val="22"/>
        </w:rPr>
        <w:t>Report List</w:t>
      </w:r>
      <w:bookmarkEnd w:id="984"/>
    </w:p>
    <w:p w14:paraId="04FB7FAC" w14:textId="77777777" w:rsidR="00985C18" w:rsidRPr="00C7728C" w:rsidRDefault="00985C18" w:rsidP="00985C18">
      <w:pPr>
        <w:rPr>
          <w:rFonts w:ascii="Calibri" w:hAnsi="Calibri"/>
          <w:sz w:val="22"/>
          <w:szCs w:val="22"/>
        </w:rPr>
      </w:pPr>
      <w:r w:rsidRPr="00C7728C">
        <w:rPr>
          <w:rFonts w:ascii="Calibri" w:hAnsi="Calibri"/>
          <w:sz w:val="22"/>
          <w:szCs w:val="22"/>
        </w:rPr>
        <w:t>The Buyer report Group is breaking down with type of report as shown below:</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3"/>
        <w:gridCol w:w="4501"/>
      </w:tblGrid>
      <w:tr w:rsidR="00985C18" w:rsidRPr="00C7728C" w14:paraId="47EE419A" w14:textId="77777777" w:rsidTr="005F0F92">
        <w:trPr>
          <w:trHeight w:val="315"/>
        </w:trPr>
        <w:tc>
          <w:tcPr>
            <w:tcW w:w="4963" w:type="dxa"/>
            <w:shd w:val="clear" w:color="auto" w:fill="BDD6EE"/>
            <w:noWrap/>
            <w:vAlign w:val="center"/>
          </w:tcPr>
          <w:p w14:paraId="3F5DA2BB"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4501" w:type="dxa"/>
            <w:shd w:val="clear" w:color="auto" w:fill="BDD6EE"/>
            <w:noWrap/>
          </w:tcPr>
          <w:p w14:paraId="0638B116" w14:textId="77777777" w:rsidR="00985C18" w:rsidRPr="00C7728C" w:rsidRDefault="00985C18" w:rsidP="005F0F92">
            <w:pPr>
              <w:tabs>
                <w:tab w:val="left" w:pos="3150"/>
              </w:tabs>
              <w:spacing w:after="120"/>
              <w:rPr>
                <w:rFonts w:ascii="Calibri" w:hAnsi="Calibri"/>
                <w:kern w:val="2"/>
                <w:sz w:val="22"/>
                <w:szCs w:val="22"/>
              </w:rPr>
            </w:pPr>
            <w:r>
              <w:rPr>
                <w:rFonts w:ascii="Calibri" w:eastAsia="Times New Roman" w:hAnsi="Calibri" w:cs="Times New Roman"/>
                <w:b/>
                <w:color w:val="000000"/>
                <w:kern w:val="2"/>
                <w:sz w:val="22"/>
                <w:szCs w:val="22"/>
              </w:rPr>
              <w:t>Requirement</w:t>
            </w:r>
          </w:p>
        </w:tc>
      </w:tr>
      <w:tr w:rsidR="00985C18" w:rsidRPr="00C7728C" w14:paraId="32410C8B" w14:textId="77777777" w:rsidTr="005F0F92">
        <w:trPr>
          <w:trHeight w:val="315"/>
        </w:trPr>
        <w:tc>
          <w:tcPr>
            <w:tcW w:w="4963" w:type="dxa"/>
            <w:shd w:val="clear" w:color="auto" w:fill="auto"/>
            <w:noWrap/>
          </w:tcPr>
          <w:p w14:paraId="1A579C0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detailed report</w:t>
            </w:r>
          </w:p>
        </w:tc>
        <w:tc>
          <w:tcPr>
            <w:tcW w:w="4501" w:type="dxa"/>
            <w:shd w:val="clear" w:color="auto" w:fill="auto"/>
            <w:noWrap/>
          </w:tcPr>
          <w:p w14:paraId="2E0934F3"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Detail </w:t>
            </w:r>
            <w:r w:rsidRPr="00C7728C">
              <w:rPr>
                <w:rFonts w:ascii="Calibri" w:hAnsi="Calibri"/>
                <w:kern w:val="2"/>
                <w:sz w:val="22"/>
                <w:szCs w:val="22"/>
              </w:rPr>
              <w:t>report</w:t>
            </w:r>
          </w:p>
        </w:tc>
      </w:tr>
      <w:tr w:rsidR="00985C18" w:rsidRPr="00C7728C" w14:paraId="73D12991" w14:textId="77777777" w:rsidTr="005F0F92">
        <w:trPr>
          <w:trHeight w:val="315"/>
        </w:trPr>
        <w:tc>
          <w:tcPr>
            <w:tcW w:w="4963" w:type="dxa"/>
            <w:shd w:val="clear" w:color="auto" w:fill="auto"/>
            <w:noWrap/>
          </w:tcPr>
          <w:p w14:paraId="048B082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Region</w:t>
            </w:r>
          </w:p>
        </w:tc>
        <w:tc>
          <w:tcPr>
            <w:tcW w:w="4501" w:type="dxa"/>
            <w:shd w:val="clear" w:color="auto" w:fill="auto"/>
            <w:noWrap/>
          </w:tcPr>
          <w:p w14:paraId="64C4FAAA" w14:textId="77777777" w:rsidR="00985C18" w:rsidRPr="00C7728C" w:rsidRDefault="00985C18" w:rsidP="005F0F92">
            <w:pPr>
              <w:spacing w:after="120"/>
              <w:rPr>
                <w:rFonts w:ascii="Calibri" w:hAnsi="Calibri"/>
                <w:kern w:val="2"/>
                <w:sz w:val="22"/>
                <w:szCs w:val="22"/>
              </w:rPr>
            </w:pPr>
            <w:r>
              <w:rPr>
                <w:rFonts w:ascii="Calibri" w:hAnsi="Calibri"/>
                <w:kern w:val="2"/>
                <w:sz w:val="22"/>
                <w:szCs w:val="22"/>
              </w:rPr>
              <w:t xml:space="preserve">Summary and Detail </w:t>
            </w:r>
            <w:r w:rsidRPr="00C7728C">
              <w:rPr>
                <w:rFonts w:ascii="Calibri" w:hAnsi="Calibri"/>
                <w:kern w:val="2"/>
                <w:sz w:val="22"/>
                <w:szCs w:val="22"/>
              </w:rPr>
              <w:t>report</w:t>
            </w:r>
          </w:p>
        </w:tc>
      </w:tr>
      <w:tr w:rsidR="00985C18" w:rsidRPr="00C7728C" w14:paraId="568CFA34" w14:textId="77777777" w:rsidTr="005F0F92">
        <w:trPr>
          <w:trHeight w:val="315"/>
        </w:trPr>
        <w:tc>
          <w:tcPr>
            <w:tcW w:w="4963" w:type="dxa"/>
            <w:shd w:val="clear" w:color="auto" w:fill="auto"/>
            <w:noWrap/>
          </w:tcPr>
          <w:p w14:paraId="3A34896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Category of debtors</w:t>
            </w:r>
          </w:p>
        </w:tc>
        <w:tc>
          <w:tcPr>
            <w:tcW w:w="4501" w:type="dxa"/>
            <w:shd w:val="clear" w:color="auto" w:fill="auto"/>
            <w:noWrap/>
          </w:tcPr>
          <w:p w14:paraId="0C87F349" w14:textId="77777777" w:rsidR="00985C18" w:rsidRDefault="00985C18" w:rsidP="005F0F92">
            <w:r w:rsidRPr="003357E3">
              <w:rPr>
                <w:rFonts w:ascii="Calibri" w:hAnsi="Calibri"/>
                <w:kern w:val="2"/>
                <w:sz w:val="22"/>
                <w:szCs w:val="22"/>
              </w:rPr>
              <w:t>Summary and Detail report</w:t>
            </w:r>
          </w:p>
        </w:tc>
      </w:tr>
      <w:tr w:rsidR="00985C18" w:rsidRPr="00C7728C" w14:paraId="6035A3BE" w14:textId="77777777" w:rsidTr="005F0F92">
        <w:trPr>
          <w:trHeight w:val="315"/>
        </w:trPr>
        <w:tc>
          <w:tcPr>
            <w:tcW w:w="4963" w:type="dxa"/>
            <w:shd w:val="clear" w:color="auto" w:fill="auto"/>
            <w:noWrap/>
          </w:tcPr>
          <w:p w14:paraId="7967900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SME segments</w:t>
            </w:r>
          </w:p>
        </w:tc>
        <w:tc>
          <w:tcPr>
            <w:tcW w:w="4501" w:type="dxa"/>
            <w:shd w:val="clear" w:color="auto" w:fill="auto"/>
            <w:noWrap/>
          </w:tcPr>
          <w:p w14:paraId="150E49E5" w14:textId="77777777" w:rsidR="00985C18" w:rsidRDefault="00985C18" w:rsidP="005F0F92">
            <w:r w:rsidRPr="003357E3">
              <w:rPr>
                <w:rFonts w:ascii="Calibri" w:hAnsi="Calibri"/>
                <w:kern w:val="2"/>
                <w:sz w:val="22"/>
                <w:szCs w:val="22"/>
              </w:rPr>
              <w:t>Summary and Detail report</w:t>
            </w:r>
          </w:p>
        </w:tc>
      </w:tr>
      <w:tr w:rsidR="00985C18" w:rsidRPr="00C7728C" w14:paraId="02748A82" w14:textId="77777777" w:rsidTr="005F0F92">
        <w:trPr>
          <w:trHeight w:val="315"/>
        </w:trPr>
        <w:tc>
          <w:tcPr>
            <w:tcW w:w="4963" w:type="dxa"/>
            <w:shd w:val="clear" w:color="auto" w:fill="auto"/>
            <w:noWrap/>
          </w:tcPr>
          <w:p w14:paraId="04D789C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Seller rating</w:t>
            </w:r>
          </w:p>
        </w:tc>
        <w:tc>
          <w:tcPr>
            <w:tcW w:w="4501" w:type="dxa"/>
            <w:shd w:val="clear" w:color="auto" w:fill="auto"/>
            <w:noWrap/>
          </w:tcPr>
          <w:p w14:paraId="5BCDD516" w14:textId="77777777" w:rsidR="00985C18" w:rsidRDefault="00985C18" w:rsidP="005F0F92">
            <w:r w:rsidRPr="003357E3">
              <w:rPr>
                <w:rFonts w:ascii="Calibri" w:hAnsi="Calibri"/>
                <w:kern w:val="2"/>
                <w:sz w:val="22"/>
                <w:szCs w:val="22"/>
              </w:rPr>
              <w:t>Summary and Detail report</w:t>
            </w:r>
          </w:p>
        </w:tc>
      </w:tr>
      <w:tr w:rsidR="00985C18" w:rsidRPr="00C7728C" w14:paraId="2AF4B6B3" w14:textId="77777777" w:rsidTr="005F0F92">
        <w:trPr>
          <w:trHeight w:val="315"/>
        </w:trPr>
        <w:tc>
          <w:tcPr>
            <w:tcW w:w="4963" w:type="dxa"/>
            <w:shd w:val="clear" w:color="auto" w:fill="auto"/>
            <w:noWrap/>
          </w:tcPr>
          <w:p w14:paraId="4BF244B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Debtor rating</w:t>
            </w:r>
          </w:p>
        </w:tc>
        <w:tc>
          <w:tcPr>
            <w:tcW w:w="4501" w:type="dxa"/>
            <w:shd w:val="clear" w:color="auto" w:fill="auto"/>
            <w:noWrap/>
          </w:tcPr>
          <w:p w14:paraId="2842EFC2" w14:textId="77777777" w:rsidR="00985C18" w:rsidRDefault="00985C18" w:rsidP="005F0F92">
            <w:r w:rsidRPr="003357E3">
              <w:rPr>
                <w:rFonts w:ascii="Calibri" w:hAnsi="Calibri"/>
                <w:kern w:val="2"/>
                <w:sz w:val="22"/>
                <w:szCs w:val="22"/>
              </w:rPr>
              <w:t>Summary and Detail report</w:t>
            </w:r>
          </w:p>
        </w:tc>
      </w:tr>
      <w:tr w:rsidR="00985C18" w:rsidRPr="00C7728C" w14:paraId="62E738DD" w14:textId="77777777" w:rsidTr="005F0F92">
        <w:trPr>
          <w:trHeight w:val="315"/>
        </w:trPr>
        <w:tc>
          <w:tcPr>
            <w:tcW w:w="4963" w:type="dxa"/>
            <w:shd w:val="clear" w:color="auto" w:fill="auto"/>
            <w:noWrap/>
          </w:tcPr>
          <w:p w14:paraId="0911C6F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Aggregate sellers report by Invoice rating</w:t>
            </w:r>
          </w:p>
        </w:tc>
        <w:tc>
          <w:tcPr>
            <w:tcW w:w="4501" w:type="dxa"/>
            <w:shd w:val="clear" w:color="auto" w:fill="auto"/>
            <w:noWrap/>
          </w:tcPr>
          <w:p w14:paraId="0A0AFF0D" w14:textId="77777777" w:rsidR="00985C18" w:rsidRDefault="00985C18" w:rsidP="005F0F92">
            <w:r w:rsidRPr="003357E3">
              <w:rPr>
                <w:rFonts w:ascii="Calibri" w:hAnsi="Calibri"/>
                <w:kern w:val="2"/>
                <w:sz w:val="22"/>
                <w:szCs w:val="22"/>
              </w:rPr>
              <w:t>Summary and Detail report</w:t>
            </w:r>
          </w:p>
        </w:tc>
      </w:tr>
    </w:tbl>
    <w:p w14:paraId="5B7D5764" w14:textId="77777777" w:rsidR="00985C18" w:rsidRPr="001A60F4" w:rsidRDefault="00985C18" w:rsidP="00927897">
      <w:pPr>
        <w:numPr>
          <w:ilvl w:val="2"/>
          <w:numId w:val="35"/>
        </w:numPr>
        <w:outlineLvl w:val="2"/>
        <w:rPr>
          <w:rFonts w:ascii="Calibri" w:hAnsi="Calibri"/>
          <w:b/>
          <w:color w:val="002060"/>
          <w:sz w:val="22"/>
        </w:rPr>
      </w:pPr>
      <w:bookmarkStart w:id="985" w:name="_Toc390432085"/>
      <w:r w:rsidRPr="001A60F4">
        <w:rPr>
          <w:rFonts w:ascii="Calibri" w:hAnsi="Calibri"/>
          <w:b/>
          <w:color w:val="002060"/>
          <w:sz w:val="22"/>
        </w:rPr>
        <w:t>Description</w:t>
      </w:r>
      <w:bookmarkEnd w:id="985"/>
    </w:p>
    <w:p w14:paraId="728E80C0" w14:textId="77777777" w:rsidR="00985C18" w:rsidRPr="00C7728C" w:rsidRDefault="00985C18" w:rsidP="00985C18">
      <w:pPr>
        <w:pStyle w:val="af0"/>
        <w:kinsoku w:val="0"/>
        <w:overflowPunct w:val="0"/>
        <w:ind w:right="793"/>
        <w:rPr>
          <w:rFonts w:ascii="Calibri" w:hAnsi="Calibri"/>
          <w:spacing w:val="4"/>
          <w:sz w:val="22"/>
          <w:szCs w:val="22"/>
        </w:rPr>
      </w:pPr>
      <w:r w:rsidRPr="00C7728C">
        <w:rPr>
          <w:rFonts w:ascii="Calibri" w:hAnsi="Calibri"/>
          <w:sz w:val="22"/>
          <w:szCs w:val="22"/>
        </w:rPr>
        <w:t xml:space="preserve">This report is about to </w:t>
      </w:r>
      <w:r w:rsidRPr="00C7728C">
        <w:rPr>
          <w:rFonts w:ascii="Calibri" w:hAnsi="Calibri"/>
          <w:spacing w:val="-1"/>
          <w:sz w:val="22"/>
          <w:szCs w:val="22"/>
        </w:rPr>
        <w:t>g</w:t>
      </w:r>
      <w:r w:rsidRPr="00C7728C">
        <w:rPr>
          <w:rFonts w:ascii="Calibri" w:hAnsi="Calibri"/>
          <w:spacing w:val="1"/>
          <w:sz w:val="22"/>
          <w:szCs w:val="22"/>
        </w:rPr>
        <w:t>i</w:t>
      </w:r>
      <w:r w:rsidRPr="00C7728C">
        <w:rPr>
          <w:rFonts w:ascii="Calibri" w:hAnsi="Calibri"/>
          <w:spacing w:val="-1"/>
          <w:sz w:val="22"/>
          <w:szCs w:val="22"/>
        </w:rPr>
        <w:t>ve</w:t>
      </w:r>
      <w:r w:rsidRPr="00C7728C">
        <w:rPr>
          <w:rFonts w:ascii="Calibri" w:hAnsi="Calibri"/>
          <w:spacing w:val="-4"/>
          <w:sz w:val="22"/>
          <w:szCs w:val="22"/>
        </w:rPr>
        <w:t xml:space="preserve"> </w:t>
      </w:r>
      <w:r w:rsidRPr="00C7728C">
        <w:rPr>
          <w:rFonts w:ascii="Calibri" w:hAnsi="Calibri"/>
          <w:spacing w:val="2"/>
          <w:sz w:val="22"/>
          <w:szCs w:val="22"/>
        </w:rPr>
        <w:t>t</w:t>
      </w:r>
      <w:r w:rsidRPr="00C7728C">
        <w:rPr>
          <w:rFonts w:ascii="Calibri" w:hAnsi="Calibri"/>
          <w:spacing w:val="-1"/>
          <w:sz w:val="22"/>
          <w:szCs w:val="22"/>
        </w:rPr>
        <w:t>h</w:t>
      </w:r>
      <w:r w:rsidRPr="00C7728C">
        <w:rPr>
          <w:rFonts w:ascii="Calibri" w:hAnsi="Calibri"/>
          <w:sz w:val="22"/>
          <w:szCs w:val="22"/>
        </w:rPr>
        <w:t>e</w:t>
      </w:r>
      <w:r w:rsidRPr="00C7728C">
        <w:rPr>
          <w:rFonts w:ascii="Calibri" w:hAnsi="Calibri"/>
          <w:spacing w:val="-4"/>
          <w:sz w:val="22"/>
          <w:szCs w:val="22"/>
        </w:rPr>
        <w:t xml:space="preserve"> </w:t>
      </w:r>
      <w:r>
        <w:rPr>
          <w:rFonts w:ascii="Calibri" w:hAnsi="Calibri"/>
          <w:spacing w:val="-1"/>
          <w:sz w:val="22"/>
          <w:szCs w:val="22"/>
        </w:rPr>
        <w:t>summary of Buyer.</w:t>
      </w:r>
    </w:p>
    <w:p w14:paraId="5FEE3564" w14:textId="77777777" w:rsidR="00985C18" w:rsidRPr="00C7728C" w:rsidRDefault="00985C18" w:rsidP="00985C18">
      <w:pPr>
        <w:spacing w:after="120"/>
        <w:rPr>
          <w:rFonts w:ascii="Calibri" w:hAnsi="Calibri"/>
          <w:sz w:val="22"/>
          <w:szCs w:val="22"/>
        </w:rPr>
      </w:pPr>
      <w:r w:rsidRPr="00C7728C">
        <w:rPr>
          <w:rFonts w:ascii="Calibri" w:hAnsi="Calibri"/>
          <w:sz w:val="22"/>
          <w:szCs w:val="22"/>
        </w:rPr>
        <w:t>Description as table below:</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5641"/>
      </w:tblGrid>
      <w:tr w:rsidR="00985C18" w:rsidRPr="00C7728C" w14:paraId="7842D055" w14:textId="77777777" w:rsidTr="005F0F92">
        <w:trPr>
          <w:trHeight w:val="315"/>
        </w:trPr>
        <w:tc>
          <w:tcPr>
            <w:tcW w:w="3823" w:type="dxa"/>
            <w:shd w:val="clear" w:color="auto" w:fill="BDD6EE"/>
            <w:noWrap/>
            <w:vAlign w:val="center"/>
          </w:tcPr>
          <w:p w14:paraId="5083300B"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Query Parameter </w:t>
            </w:r>
          </w:p>
        </w:tc>
        <w:tc>
          <w:tcPr>
            <w:tcW w:w="5641" w:type="dxa"/>
            <w:shd w:val="clear" w:color="auto" w:fill="BDD6EE"/>
            <w:noWrap/>
            <w:vAlign w:val="center"/>
          </w:tcPr>
          <w:p w14:paraId="53D6F35B"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3A94C0C1" w14:textId="77777777" w:rsidTr="005F0F92">
        <w:trPr>
          <w:trHeight w:val="315"/>
        </w:trPr>
        <w:tc>
          <w:tcPr>
            <w:tcW w:w="3823" w:type="dxa"/>
            <w:shd w:val="clear" w:color="auto" w:fill="auto"/>
            <w:noWrap/>
          </w:tcPr>
          <w:p w14:paraId="363F4AC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w:t>
            </w:r>
          </w:p>
        </w:tc>
        <w:tc>
          <w:tcPr>
            <w:tcW w:w="5641" w:type="dxa"/>
            <w:shd w:val="clear" w:color="auto" w:fill="auto"/>
            <w:noWrap/>
          </w:tcPr>
          <w:p w14:paraId="3523D45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ID - Unique identification of each customer</w:t>
            </w:r>
          </w:p>
        </w:tc>
      </w:tr>
      <w:tr w:rsidR="00985C18" w:rsidRPr="00C7728C" w14:paraId="0775A35A" w14:textId="77777777" w:rsidTr="005F0F92">
        <w:trPr>
          <w:trHeight w:val="315"/>
        </w:trPr>
        <w:tc>
          <w:tcPr>
            <w:tcW w:w="3823" w:type="dxa"/>
            <w:shd w:val="clear" w:color="auto" w:fill="auto"/>
            <w:noWrap/>
          </w:tcPr>
          <w:p w14:paraId="77B36EB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Region</w:t>
            </w:r>
          </w:p>
        </w:tc>
        <w:tc>
          <w:tcPr>
            <w:tcW w:w="5641" w:type="dxa"/>
            <w:shd w:val="clear" w:color="auto" w:fill="auto"/>
            <w:noWrap/>
          </w:tcPr>
          <w:p w14:paraId="39AB9B67"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 xml:space="preserve">Cities/Province name; allow max to 6 digits </w:t>
            </w:r>
          </w:p>
        </w:tc>
      </w:tr>
      <w:tr w:rsidR="00985C18" w:rsidRPr="00C7728C" w14:paraId="58F122E6" w14:textId="77777777" w:rsidTr="005F0F92">
        <w:trPr>
          <w:trHeight w:val="315"/>
        </w:trPr>
        <w:tc>
          <w:tcPr>
            <w:tcW w:w="3823" w:type="dxa"/>
            <w:shd w:val="clear" w:color="auto" w:fill="auto"/>
            <w:noWrap/>
          </w:tcPr>
          <w:p w14:paraId="47085A8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bid placed</w:t>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p>
        </w:tc>
        <w:tc>
          <w:tcPr>
            <w:tcW w:w="5641" w:type="dxa"/>
            <w:shd w:val="clear" w:color="auto" w:fill="auto"/>
            <w:noWrap/>
          </w:tcPr>
          <w:p w14:paraId="26850A8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bids that the buyer placed during a certain period of time</w:t>
            </w:r>
            <w:r w:rsidRPr="00C7728C">
              <w:rPr>
                <w:rFonts w:ascii="Calibri" w:hAnsi="Calibri"/>
                <w:kern w:val="2"/>
                <w:sz w:val="22"/>
                <w:szCs w:val="22"/>
              </w:rPr>
              <w:tab/>
            </w:r>
          </w:p>
        </w:tc>
      </w:tr>
      <w:tr w:rsidR="00985C18" w:rsidRPr="00C7728C" w14:paraId="4C4D9D8D" w14:textId="77777777" w:rsidTr="005F0F92">
        <w:trPr>
          <w:trHeight w:val="315"/>
        </w:trPr>
        <w:tc>
          <w:tcPr>
            <w:tcW w:w="3823" w:type="dxa"/>
            <w:shd w:val="clear" w:color="auto" w:fill="auto"/>
            <w:noWrap/>
          </w:tcPr>
          <w:p w14:paraId="35D4AD3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bid accepted</w:t>
            </w:r>
            <w:r w:rsidRPr="00C7728C">
              <w:rPr>
                <w:rFonts w:ascii="Calibri" w:hAnsi="Calibri"/>
                <w:kern w:val="2"/>
                <w:sz w:val="22"/>
                <w:szCs w:val="22"/>
              </w:rPr>
              <w:tab/>
            </w:r>
          </w:p>
        </w:tc>
        <w:tc>
          <w:tcPr>
            <w:tcW w:w="5641" w:type="dxa"/>
            <w:shd w:val="clear" w:color="auto" w:fill="auto"/>
            <w:noWrap/>
          </w:tcPr>
          <w:p w14:paraId="3B05104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Number of bids of the buyer which are accepted during a certain period of time</w:t>
            </w:r>
            <w:r w:rsidRPr="00C7728C">
              <w:rPr>
                <w:rFonts w:ascii="Calibri" w:hAnsi="Calibri"/>
                <w:kern w:val="2"/>
                <w:sz w:val="22"/>
                <w:szCs w:val="22"/>
              </w:rPr>
              <w:tab/>
            </w:r>
            <w:r w:rsidRPr="00C7728C">
              <w:rPr>
                <w:rFonts w:ascii="Calibri" w:hAnsi="Calibri"/>
                <w:kern w:val="2"/>
                <w:sz w:val="22"/>
                <w:szCs w:val="22"/>
              </w:rPr>
              <w:tab/>
            </w:r>
          </w:p>
        </w:tc>
      </w:tr>
      <w:tr w:rsidR="00985C18" w:rsidRPr="00C7728C" w14:paraId="4E591343" w14:textId="77777777" w:rsidTr="005F0F92">
        <w:trPr>
          <w:trHeight w:val="315"/>
        </w:trPr>
        <w:tc>
          <w:tcPr>
            <w:tcW w:w="3823" w:type="dxa"/>
            <w:shd w:val="clear" w:color="auto" w:fill="auto"/>
            <w:noWrap/>
          </w:tcPr>
          <w:p w14:paraId="58A2017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of successful bid</w:t>
            </w:r>
            <w:r w:rsidRPr="00C7728C">
              <w:rPr>
                <w:rFonts w:ascii="Calibri" w:hAnsi="Calibri"/>
                <w:kern w:val="2"/>
                <w:sz w:val="22"/>
                <w:szCs w:val="22"/>
              </w:rPr>
              <w:tab/>
            </w:r>
            <w:r w:rsidRPr="00C7728C">
              <w:rPr>
                <w:rFonts w:ascii="Calibri" w:hAnsi="Calibri"/>
                <w:kern w:val="2"/>
                <w:sz w:val="22"/>
                <w:szCs w:val="22"/>
              </w:rPr>
              <w:tab/>
            </w:r>
          </w:p>
        </w:tc>
        <w:tc>
          <w:tcPr>
            <w:tcW w:w="5641" w:type="dxa"/>
            <w:shd w:val="clear" w:color="auto" w:fill="auto"/>
            <w:noWrap/>
          </w:tcPr>
          <w:p w14:paraId="5A1E100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Bid successful percentage</w:t>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p>
        </w:tc>
      </w:tr>
      <w:tr w:rsidR="00985C18" w:rsidRPr="00C7728C" w14:paraId="533A5217" w14:textId="77777777" w:rsidTr="005F0F92">
        <w:trPr>
          <w:trHeight w:val="315"/>
        </w:trPr>
        <w:tc>
          <w:tcPr>
            <w:tcW w:w="3823" w:type="dxa"/>
            <w:shd w:val="clear" w:color="auto" w:fill="auto"/>
            <w:noWrap/>
          </w:tcPr>
          <w:p w14:paraId="4A44D8D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Return</w:t>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r w:rsidRPr="00C7728C">
              <w:rPr>
                <w:rFonts w:ascii="Calibri" w:hAnsi="Calibri"/>
                <w:kern w:val="2"/>
                <w:sz w:val="22"/>
                <w:szCs w:val="22"/>
              </w:rPr>
              <w:tab/>
            </w:r>
          </w:p>
        </w:tc>
        <w:tc>
          <w:tcPr>
            <w:tcW w:w="5641" w:type="dxa"/>
            <w:shd w:val="clear" w:color="auto" w:fill="auto"/>
            <w:noWrap/>
          </w:tcPr>
          <w:p w14:paraId="4E3E9DD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return of the buyer during a certain period of time</w:t>
            </w:r>
          </w:p>
        </w:tc>
      </w:tr>
      <w:tr w:rsidR="00985C18" w:rsidRPr="00C7728C" w14:paraId="643967A3" w14:textId="77777777" w:rsidTr="005F0F92">
        <w:trPr>
          <w:trHeight w:val="315"/>
        </w:trPr>
        <w:tc>
          <w:tcPr>
            <w:tcW w:w="3823" w:type="dxa"/>
            <w:shd w:val="clear" w:color="auto" w:fill="auto"/>
            <w:noWrap/>
          </w:tcPr>
          <w:p w14:paraId="7F6C286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Weighted average % financing</w:t>
            </w:r>
            <w:r w:rsidRPr="00C7728C">
              <w:rPr>
                <w:rFonts w:ascii="Calibri" w:hAnsi="Calibri"/>
                <w:kern w:val="2"/>
                <w:sz w:val="22"/>
                <w:szCs w:val="22"/>
              </w:rPr>
              <w:tab/>
            </w:r>
          </w:p>
        </w:tc>
        <w:tc>
          <w:tcPr>
            <w:tcW w:w="5641" w:type="dxa"/>
            <w:shd w:val="clear" w:color="auto" w:fill="auto"/>
            <w:noWrap/>
          </w:tcPr>
          <w:p w14:paraId="7356CE6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Weighted average % financing</w:t>
            </w:r>
          </w:p>
        </w:tc>
      </w:tr>
      <w:tr w:rsidR="00985C18" w:rsidRPr="00C7728C" w14:paraId="275975A7" w14:textId="77777777" w:rsidTr="005F0F92">
        <w:trPr>
          <w:trHeight w:val="315"/>
        </w:trPr>
        <w:tc>
          <w:tcPr>
            <w:tcW w:w="3823" w:type="dxa"/>
            <w:shd w:val="clear" w:color="auto" w:fill="auto"/>
            <w:noWrap/>
          </w:tcPr>
          <w:p w14:paraId="0949BBC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Weighted average interest rate</w:t>
            </w:r>
            <w:r w:rsidRPr="00C7728C">
              <w:rPr>
                <w:rFonts w:ascii="Calibri" w:hAnsi="Calibri"/>
                <w:kern w:val="2"/>
                <w:sz w:val="22"/>
                <w:szCs w:val="22"/>
              </w:rPr>
              <w:tab/>
            </w:r>
          </w:p>
        </w:tc>
        <w:tc>
          <w:tcPr>
            <w:tcW w:w="5641" w:type="dxa"/>
            <w:shd w:val="clear" w:color="auto" w:fill="auto"/>
            <w:noWrap/>
          </w:tcPr>
          <w:p w14:paraId="6CB643F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Weighted average interest rate</w:t>
            </w:r>
            <w:r w:rsidRPr="00C7728C">
              <w:rPr>
                <w:rFonts w:ascii="Calibri" w:hAnsi="Calibri"/>
                <w:kern w:val="2"/>
                <w:sz w:val="22"/>
                <w:szCs w:val="22"/>
              </w:rPr>
              <w:tab/>
            </w:r>
          </w:p>
        </w:tc>
      </w:tr>
      <w:tr w:rsidR="00985C18" w:rsidRPr="00C7728C" w14:paraId="5B1077B1" w14:textId="77777777" w:rsidTr="005F0F92">
        <w:trPr>
          <w:trHeight w:val="315"/>
        </w:trPr>
        <w:tc>
          <w:tcPr>
            <w:tcW w:w="3823" w:type="dxa"/>
            <w:shd w:val="clear" w:color="auto" w:fill="auto"/>
            <w:noWrap/>
          </w:tcPr>
          <w:p w14:paraId="2E03604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Applied</w:t>
            </w:r>
          </w:p>
        </w:tc>
        <w:tc>
          <w:tcPr>
            <w:tcW w:w="5641" w:type="dxa"/>
            <w:shd w:val="clear" w:color="auto" w:fill="auto"/>
            <w:noWrap/>
          </w:tcPr>
          <w:p w14:paraId="52928BF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buyers applied</w:t>
            </w:r>
          </w:p>
        </w:tc>
      </w:tr>
      <w:tr w:rsidR="00985C18" w:rsidRPr="00C7728C" w14:paraId="341083DB" w14:textId="77777777" w:rsidTr="005F0F92">
        <w:trPr>
          <w:trHeight w:val="315"/>
        </w:trPr>
        <w:tc>
          <w:tcPr>
            <w:tcW w:w="3823" w:type="dxa"/>
            <w:shd w:val="clear" w:color="auto" w:fill="auto"/>
            <w:noWrap/>
          </w:tcPr>
          <w:p w14:paraId="21CCAFE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Accepted</w:t>
            </w:r>
          </w:p>
        </w:tc>
        <w:tc>
          <w:tcPr>
            <w:tcW w:w="5641" w:type="dxa"/>
            <w:shd w:val="clear" w:color="auto" w:fill="auto"/>
            <w:noWrap/>
          </w:tcPr>
          <w:p w14:paraId="4484C1E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buyers accepted</w:t>
            </w:r>
          </w:p>
        </w:tc>
      </w:tr>
      <w:tr w:rsidR="00985C18" w:rsidRPr="00C7728C" w14:paraId="56D46A6A" w14:textId="77777777" w:rsidTr="005F0F92">
        <w:trPr>
          <w:trHeight w:val="315"/>
        </w:trPr>
        <w:tc>
          <w:tcPr>
            <w:tcW w:w="3823" w:type="dxa"/>
            <w:shd w:val="clear" w:color="auto" w:fill="auto"/>
            <w:noWrap/>
          </w:tcPr>
          <w:p w14:paraId="789F2B7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Invested</w:t>
            </w:r>
            <w:r w:rsidRPr="00C7728C">
              <w:rPr>
                <w:rFonts w:ascii="Calibri" w:hAnsi="Calibri"/>
                <w:kern w:val="2"/>
                <w:sz w:val="22"/>
                <w:szCs w:val="22"/>
              </w:rPr>
              <w:tab/>
            </w:r>
          </w:p>
        </w:tc>
        <w:tc>
          <w:tcPr>
            <w:tcW w:w="5641" w:type="dxa"/>
            <w:shd w:val="clear" w:color="auto" w:fill="auto"/>
            <w:noWrap/>
          </w:tcPr>
          <w:p w14:paraId="0D537C4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buyers invested</w:t>
            </w:r>
            <w:r w:rsidRPr="00C7728C">
              <w:rPr>
                <w:rFonts w:ascii="Calibri" w:hAnsi="Calibri"/>
                <w:kern w:val="2"/>
                <w:sz w:val="22"/>
                <w:szCs w:val="22"/>
              </w:rPr>
              <w:tab/>
            </w:r>
          </w:p>
        </w:tc>
      </w:tr>
      <w:tr w:rsidR="00985C18" w:rsidRPr="00C7728C" w14:paraId="7AA75C0F" w14:textId="77777777" w:rsidTr="005F0F92">
        <w:trPr>
          <w:trHeight w:val="315"/>
        </w:trPr>
        <w:tc>
          <w:tcPr>
            <w:tcW w:w="3823" w:type="dxa"/>
            <w:shd w:val="clear" w:color="auto" w:fill="auto"/>
            <w:noWrap/>
          </w:tcPr>
          <w:p w14:paraId="2E03598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Regulatory blacklisted</w:t>
            </w:r>
          </w:p>
        </w:tc>
        <w:tc>
          <w:tcPr>
            <w:tcW w:w="5641" w:type="dxa"/>
            <w:shd w:val="clear" w:color="auto" w:fill="auto"/>
            <w:noWrap/>
          </w:tcPr>
          <w:p w14:paraId="518F1F0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buyers regulatory blacklisted</w:t>
            </w:r>
          </w:p>
        </w:tc>
      </w:tr>
      <w:tr w:rsidR="00985C18" w:rsidRPr="00C7728C" w14:paraId="7AA7C84E" w14:textId="77777777" w:rsidTr="005F0F92">
        <w:trPr>
          <w:trHeight w:val="315"/>
        </w:trPr>
        <w:tc>
          <w:tcPr>
            <w:tcW w:w="3823" w:type="dxa"/>
            <w:shd w:val="clear" w:color="auto" w:fill="auto"/>
            <w:noWrap/>
          </w:tcPr>
          <w:p w14:paraId="0183B4F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Cancellation blacklisted</w:t>
            </w:r>
          </w:p>
        </w:tc>
        <w:tc>
          <w:tcPr>
            <w:tcW w:w="5641" w:type="dxa"/>
            <w:shd w:val="clear" w:color="auto" w:fill="auto"/>
            <w:noWrap/>
          </w:tcPr>
          <w:p w14:paraId="34C1676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Total number of buyers cancellation blacklisted</w:t>
            </w:r>
          </w:p>
        </w:tc>
      </w:tr>
      <w:tr w:rsidR="00985C18" w:rsidRPr="00C7728C" w14:paraId="40389067" w14:textId="77777777" w:rsidTr="005F0F92">
        <w:trPr>
          <w:trHeight w:val="315"/>
        </w:trPr>
        <w:tc>
          <w:tcPr>
            <w:tcW w:w="3823" w:type="dxa"/>
            <w:shd w:val="clear" w:color="auto" w:fill="auto"/>
            <w:noWrap/>
            <w:vAlign w:val="center"/>
          </w:tcPr>
          <w:p w14:paraId="11BC5C66"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Category of the Debtor</w:t>
            </w:r>
          </w:p>
        </w:tc>
        <w:tc>
          <w:tcPr>
            <w:tcW w:w="5641" w:type="dxa"/>
            <w:shd w:val="clear" w:color="auto" w:fill="auto"/>
            <w:noWrap/>
            <w:vAlign w:val="center"/>
          </w:tcPr>
          <w:p w14:paraId="02318143"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2 parameters: SOE or Non SOE</w:t>
            </w:r>
          </w:p>
        </w:tc>
      </w:tr>
      <w:tr w:rsidR="00985C18" w:rsidRPr="00C7728C" w14:paraId="6F8175CB" w14:textId="77777777" w:rsidTr="005F0F92">
        <w:trPr>
          <w:trHeight w:val="315"/>
        </w:trPr>
        <w:tc>
          <w:tcPr>
            <w:tcW w:w="3823" w:type="dxa"/>
            <w:shd w:val="clear" w:color="auto" w:fill="auto"/>
            <w:noWrap/>
            <w:vAlign w:val="center"/>
          </w:tcPr>
          <w:p w14:paraId="55088793"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SME segment</w:t>
            </w:r>
          </w:p>
        </w:tc>
        <w:tc>
          <w:tcPr>
            <w:tcW w:w="5641" w:type="dxa"/>
            <w:shd w:val="clear" w:color="auto" w:fill="auto"/>
            <w:noWrap/>
            <w:vAlign w:val="center"/>
          </w:tcPr>
          <w:p w14:paraId="4346002C"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0859C758" w14:textId="77777777" w:rsidTr="005F0F92">
        <w:trPr>
          <w:trHeight w:val="315"/>
        </w:trPr>
        <w:tc>
          <w:tcPr>
            <w:tcW w:w="3823" w:type="dxa"/>
            <w:shd w:val="clear" w:color="auto" w:fill="auto"/>
            <w:noWrap/>
            <w:vAlign w:val="center"/>
          </w:tcPr>
          <w:p w14:paraId="5490D678"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Seller rating</w:t>
            </w:r>
          </w:p>
        </w:tc>
        <w:tc>
          <w:tcPr>
            <w:tcW w:w="5641" w:type="dxa"/>
            <w:shd w:val="clear" w:color="auto" w:fill="auto"/>
            <w:noWrap/>
            <w:vAlign w:val="center"/>
          </w:tcPr>
          <w:p w14:paraId="53809ED2"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047E3569" w14:textId="77777777" w:rsidTr="005F0F92">
        <w:trPr>
          <w:trHeight w:val="315"/>
        </w:trPr>
        <w:tc>
          <w:tcPr>
            <w:tcW w:w="3823" w:type="dxa"/>
            <w:shd w:val="clear" w:color="auto" w:fill="auto"/>
            <w:noWrap/>
            <w:vAlign w:val="center"/>
          </w:tcPr>
          <w:p w14:paraId="77412167"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Debtor rating</w:t>
            </w:r>
          </w:p>
        </w:tc>
        <w:tc>
          <w:tcPr>
            <w:tcW w:w="5641" w:type="dxa"/>
            <w:shd w:val="clear" w:color="auto" w:fill="auto"/>
            <w:noWrap/>
            <w:vAlign w:val="center"/>
          </w:tcPr>
          <w:p w14:paraId="18AB7397"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70CA32E5" w14:textId="77777777" w:rsidTr="005F0F92">
        <w:trPr>
          <w:trHeight w:val="315"/>
        </w:trPr>
        <w:tc>
          <w:tcPr>
            <w:tcW w:w="3823" w:type="dxa"/>
            <w:shd w:val="clear" w:color="auto" w:fill="auto"/>
            <w:noWrap/>
            <w:vAlign w:val="center"/>
          </w:tcPr>
          <w:p w14:paraId="78D3B08B"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Invoice rating</w:t>
            </w:r>
          </w:p>
        </w:tc>
        <w:tc>
          <w:tcPr>
            <w:tcW w:w="5641" w:type="dxa"/>
            <w:shd w:val="clear" w:color="auto" w:fill="auto"/>
            <w:noWrap/>
            <w:vAlign w:val="center"/>
          </w:tcPr>
          <w:p w14:paraId="6C28B58F"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434C9343" w14:textId="77777777" w:rsidTr="005F0F92">
        <w:trPr>
          <w:trHeight w:val="315"/>
        </w:trPr>
        <w:tc>
          <w:tcPr>
            <w:tcW w:w="3823" w:type="dxa"/>
            <w:shd w:val="clear" w:color="auto" w:fill="auto"/>
            <w:noWrap/>
          </w:tcPr>
          <w:p w14:paraId="180F767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SME segment</w:t>
            </w:r>
          </w:p>
        </w:tc>
        <w:tc>
          <w:tcPr>
            <w:tcW w:w="5641" w:type="dxa"/>
            <w:shd w:val="clear" w:color="auto" w:fill="auto"/>
            <w:noWrap/>
          </w:tcPr>
          <w:p w14:paraId="243FEBFA" w14:textId="77777777" w:rsidR="00985C18" w:rsidRPr="00C7728C" w:rsidRDefault="00985C18" w:rsidP="005F0F92">
            <w:pPr>
              <w:spacing w:after="120"/>
              <w:rPr>
                <w:rFonts w:ascii="Calibri" w:hAnsi="Calibri"/>
                <w:kern w:val="2"/>
                <w:sz w:val="22"/>
                <w:szCs w:val="22"/>
              </w:rPr>
            </w:pPr>
            <w:r w:rsidRPr="00C7728C">
              <w:rPr>
                <w:rFonts w:ascii="Calibri" w:eastAsia="Times New Roman" w:hAnsi="Calibri" w:cs="Times New Roman"/>
                <w:color w:val="000000"/>
                <w:kern w:val="2"/>
                <w:sz w:val="22"/>
                <w:szCs w:val="22"/>
              </w:rPr>
              <w:t>3 parameters: Upper SME, SME, MSME</w:t>
            </w:r>
          </w:p>
        </w:tc>
      </w:tr>
      <w:tr w:rsidR="00985C18" w:rsidRPr="00C7728C" w14:paraId="6238F533" w14:textId="77777777" w:rsidTr="005F0F92">
        <w:trPr>
          <w:trHeight w:val="315"/>
        </w:trPr>
        <w:tc>
          <w:tcPr>
            <w:tcW w:w="3823" w:type="dxa"/>
            <w:shd w:val="clear" w:color="auto" w:fill="auto"/>
            <w:noWrap/>
          </w:tcPr>
          <w:p w14:paraId="6BBA491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rating</w:t>
            </w:r>
          </w:p>
        </w:tc>
        <w:tc>
          <w:tcPr>
            <w:tcW w:w="5641" w:type="dxa"/>
            <w:shd w:val="clear" w:color="auto" w:fill="auto"/>
            <w:noWrap/>
          </w:tcPr>
          <w:p w14:paraId="64927901"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r w:rsidR="00985C18" w:rsidRPr="00C7728C" w14:paraId="4AB6A59E" w14:textId="77777777" w:rsidTr="005F0F92">
        <w:trPr>
          <w:trHeight w:val="315"/>
        </w:trPr>
        <w:tc>
          <w:tcPr>
            <w:tcW w:w="3823" w:type="dxa"/>
            <w:shd w:val="clear" w:color="auto" w:fill="auto"/>
            <w:noWrap/>
          </w:tcPr>
          <w:p w14:paraId="3E239D9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rating</w:t>
            </w:r>
          </w:p>
        </w:tc>
        <w:tc>
          <w:tcPr>
            <w:tcW w:w="5641" w:type="dxa"/>
            <w:shd w:val="clear" w:color="auto" w:fill="auto"/>
            <w:noWrap/>
          </w:tcPr>
          <w:p w14:paraId="776076B3" w14:textId="77777777" w:rsidR="00985C18" w:rsidRPr="00C7728C" w:rsidRDefault="00985C18" w:rsidP="005F0F92">
            <w:pPr>
              <w:spacing w:after="120"/>
              <w:rPr>
                <w:rFonts w:ascii="Calibri" w:eastAsia="Times New Roman" w:hAnsi="Calibri" w:cs="Times New Roman"/>
                <w:color w:val="000000"/>
                <w:kern w:val="2"/>
                <w:sz w:val="22"/>
                <w:szCs w:val="22"/>
              </w:rPr>
            </w:pPr>
            <w:r w:rsidRPr="00C7728C">
              <w:rPr>
                <w:rFonts w:ascii="Calibri" w:eastAsia="Times New Roman" w:hAnsi="Calibri" w:cs="Times New Roman"/>
                <w:color w:val="000000"/>
                <w:kern w:val="2"/>
                <w:sz w:val="22"/>
                <w:szCs w:val="22"/>
              </w:rPr>
              <w:t>3 parameters: High/Medium/Low</w:t>
            </w:r>
          </w:p>
        </w:tc>
      </w:tr>
    </w:tbl>
    <w:p w14:paraId="5BFC6A26" w14:textId="77777777" w:rsidR="00985C18" w:rsidRPr="002921C2" w:rsidRDefault="00985C18" w:rsidP="00927897">
      <w:pPr>
        <w:numPr>
          <w:ilvl w:val="2"/>
          <w:numId w:val="35"/>
        </w:numPr>
        <w:outlineLvl w:val="2"/>
        <w:rPr>
          <w:rFonts w:ascii="Calibri" w:hAnsi="Calibri"/>
          <w:b/>
          <w:color w:val="002060"/>
          <w:sz w:val="22"/>
        </w:rPr>
      </w:pPr>
      <w:bookmarkStart w:id="986" w:name="_Toc390432086"/>
      <w:r w:rsidRPr="002921C2">
        <w:rPr>
          <w:rFonts w:ascii="Calibri" w:hAnsi="Calibri"/>
          <w:b/>
          <w:color w:val="002060"/>
          <w:sz w:val="22"/>
        </w:rPr>
        <w:t>Report Template</w:t>
      </w:r>
      <w:bookmarkEnd w:id="986"/>
      <w:r w:rsidRPr="002921C2">
        <w:rPr>
          <w:rFonts w:ascii="Calibri" w:hAnsi="Calibri"/>
          <w:b/>
          <w:color w:val="002060"/>
          <w:sz w:val="22"/>
        </w:rPr>
        <w:t xml:space="preserve"> </w:t>
      </w:r>
    </w:p>
    <w:p w14:paraId="7D812624"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Buyer detailed report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024"/>
        <w:gridCol w:w="960"/>
        <w:gridCol w:w="1134"/>
        <w:gridCol w:w="1134"/>
        <w:gridCol w:w="1134"/>
        <w:gridCol w:w="851"/>
        <w:gridCol w:w="1275"/>
        <w:gridCol w:w="1418"/>
      </w:tblGrid>
      <w:tr w:rsidR="00985C18" w:rsidRPr="00C7728C" w14:paraId="11BD6986" w14:textId="77777777" w:rsidTr="005F0F92">
        <w:trPr>
          <w:trHeight w:val="630"/>
        </w:trPr>
        <w:tc>
          <w:tcPr>
            <w:tcW w:w="534" w:type="dxa"/>
            <w:shd w:val="clear" w:color="auto" w:fill="BDD6EE"/>
            <w:vAlign w:val="center"/>
            <w:hideMark/>
          </w:tcPr>
          <w:p w14:paraId="5EA13A52"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No.</w:t>
            </w:r>
          </w:p>
        </w:tc>
        <w:tc>
          <w:tcPr>
            <w:tcW w:w="1024" w:type="dxa"/>
            <w:shd w:val="clear" w:color="auto" w:fill="BDD6EE"/>
            <w:vAlign w:val="center"/>
            <w:hideMark/>
          </w:tcPr>
          <w:p w14:paraId="6A4756BE"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Buyer ID</w:t>
            </w:r>
          </w:p>
        </w:tc>
        <w:tc>
          <w:tcPr>
            <w:tcW w:w="960" w:type="dxa"/>
            <w:shd w:val="clear" w:color="auto" w:fill="BDD6EE"/>
            <w:vAlign w:val="center"/>
            <w:hideMark/>
          </w:tcPr>
          <w:p w14:paraId="4DD7B9FF"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Region</w:t>
            </w:r>
          </w:p>
        </w:tc>
        <w:tc>
          <w:tcPr>
            <w:tcW w:w="1134" w:type="dxa"/>
            <w:shd w:val="clear" w:color="auto" w:fill="BDD6EE"/>
            <w:vAlign w:val="center"/>
            <w:hideMark/>
          </w:tcPr>
          <w:p w14:paraId="680758F4"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Number of bid placed</w:t>
            </w:r>
          </w:p>
        </w:tc>
        <w:tc>
          <w:tcPr>
            <w:tcW w:w="1134" w:type="dxa"/>
            <w:shd w:val="clear" w:color="auto" w:fill="BDD6EE"/>
            <w:vAlign w:val="center"/>
            <w:hideMark/>
          </w:tcPr>
          <w:p w14:paraId="7CEC895D"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Number of bid accepted</w:t>
            </w:r>
          </w:p>
        </w:tc>
        <w:tc>
          <w:tcPr>
            <w:tcW w:w="1134" w:type="dxa"/>
            <w:shd w:val="clear" w:color="auto" w:fill="BDD6EE"/>
            <w:vAlign w:val="center"/>
            <w:hideMark/>
          </w:tcPr>
          <w:p w14:paraId="195EB73D"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 of successful bid</w:t>
            </w:r>
          </w:p>
        </w:tc>
        <w:tc>
          <w:tcPr>
            <w:tcW w:w="851" w:type="dxa"/>
            <w:shd w:val="clear" w:color="auto" w:fill="BDD6EE"/>
            <w:vAlign w:val="center"/>
            <w:hideMark/>
          </w:tcPr>
          <w:p w14:paraId="61A85BC7"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Return</w:t>
            </w:r>
          </w:p>
        </w:tc>
        <w:tc>
          <w:tcPr>
            <w:tcW w:w="1275" w:type="dxa"/>
            <w:shd w:val="clear" w:color="auto" w:fill="BDD6EE"/>
            <w:vAlign w:val="center"/>
            <w:hideMark/>
          </w:tcPr>
          <w:p w14:paraId="12D5B91D"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Weighted average % financing</w:t>
            </w:r>
          </w:p>
        </w:tc>
        <w:tc>
          <w:tcPr>
            <w:tcW w:w="1418" w:type="dxa"/>
            <w:shd w:val="clear" w:color="auto" w:fill="BDD6EE"/>
            <w:vAlign w:val="center"/>
            <w:hideMark/>
          </w:tcPr>
          <w:p w14:paraId="2C2B3C84" w14:textId="77777777" w:rsidR="00985C18" w:rsidRPr="00671FD2" w:rsidRDefault="00985C18" w:rsidP="005F0F92">
            <w:pPr>
              <w:spacing w:after="120"/>
              <w:jc w:val="center"/>
              <w:rPr>
                <w:rFonts w:ascii="Calibri" w:hAnsi="Calibri"/>
                <w:b/>
                <w:bCs w:val="0"/>
                <w:kern w:val="2"/>
                <w:sz w:val="20"/>
                <w:szCs w:val="20"/>
              </w:rPr>
            </w:pPr>
            <w:r w:rsidRPr="00671FD2">
              <w:rPr>
                <w:rFonts w:ascii="Calibri" w:hAnsi="Calibri"/>
                <w:b/>
                <w:bCs w:val="0"/>
                <w:kern w:val="2"/>
                <w:sz w:val="20"/>
                <w:szCs w:val="20"/>
              </w:rPr>
              <w:t>Weighted average interest rate</w:t>
            </w:r>
          </w:p>
        </w:tc>
      </w:tr>
      <w:tr w:rsidR="00985C18" w:rsidRPr="00C7728C" w14:paraId="425D5CBE" w14:textId="77777777" w:rsidTr="005F0F92">
        <w:trPr>
          <w:trHeight w:val="315"/>
        </w:trPr>
        <w:tc>
          <w:tcPr>
            <w:tcW w:w="534" w:type="dxa"/>
            <w:shd w:val="clear" w:color="auto" w:fill="auto"/>
            <w:noWrap/>
            <w:hideMark/>
          </w:tcPr>
          <w:p w14:paraId="2A85FDC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1</w:t>
            </w:r>
          </w:p>
        </w:tc>
        <w:tc>
          <w:tcPr>
            <w:tcW w:w="1024" w:type="dxa"/>
            <w:shd w:val="clear" w:color="auto" w:fill="auto"/>
            <w:noWrap/>
            <w:hideMark/>
          </w:tcPr>
          <w:p w14:paraId="71660C7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60" w:type="dxa"/>
            <w:shd w:val="clear" w:color="auto" w:fill="auto"/>
            <w:noWrap/>
            <w:hideMark/>
          </w:tcPr>
          <w:p w14:paraId="72FA1D0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037AA7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293A83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25A9320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66F11BE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4AC8FD5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BAC76F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261F15D3" w14:textId="77777777" w:rsidTr="005F0F92">
        <w:trPr>
          <w:trHeight w:val="315"/>
        </w:trPr>
        <w:tc>
          <w:tcPr>
            <w:tcW w:w="534" w:type="dxa"/>
            <w:shd w:val="clear" w:color="auto" w:fill="auto"/>
            <w:noWrap/>
            <w:hideMark/>
          </w:tcPr>
          <w:p w14:paraId="12BBAB8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w:t>
            </w:r>
          </w:p>
        </w:tc>
        <w:tc>
          <w:tcPr>
            <w:tcW w:w="1024" w:type="dxa"/>
            <w:shd w:val="clear" w:color="auto" w:fill="auto"/>
            <w:noWrap/>
            <w:hideMark/>
          </w:tcPr>
          <w:p w14:paraId="44B0575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60" w:type="dxa"/>
            <w:shd w:val="clear" w:color="auto" w:fill="auto"/>
            <w:noWrap/>
            <w:hideMark/>
          </w:tcPr>
          <w:p w14:paraId="3C12D99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3A32C99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96CFEE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757C85B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52393F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00F0C27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2F608D7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01DBA848" w14:textId="77777777" w:rsidTr="005F0F92">
        <w:trPr>
          <w:trHeight w:val="315"/>
        </w:trPr>
        <w:tc>
          <w:tcPr>
            <w:tcW w:w="534" w:type="dxa"/>
            <w:shd w:val="clear" w:color="auto" w:fill="auto"/>
            <w:noWrap/>
            <w:hideMark/>
          </w:tcPr>
          <w:p w14:paraId="1195029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t>
            </w:r>
          </w:p>
        </w:tc>
        <w:tc>
          <w:tcPr>
            <w:tcW w:w="1024" w:type="dxa"/>
            <w:shd w:val="clear" w:color="auto" w:fill="auto"/>
            <w:noWrap/>
            <w:hideMark/>
          </w:tcPr>
          <w:p w14:paraId="1C919FF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60" w:type="dxa"/>
            <w:shd w:val="clear" w:color="auto" w:fill="auto"/>
            <w:noWrap/>
            <w:hideMark/>
          </w:tcPr>
          <w:p w14:paraId="19B2393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6549751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4E1ECD5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134" w:type="dxa"/>
            <w:shd w:val="clear" w:color="auto" w:fill="auto"/>
            <w:noWrap/>
            <w:hideMark/>
          </w:tcPr>
          <w:p w14:paraId="0EB83EB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851" w:type="dxa"/>
            <w:shd w:val="clear" w:color="auto" w:fill="auto"/>
            <w:noWrap/>
            <w:hideMark/>
          </w:tcPr>
          <w:p w14:paraId="4D4A266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0B115C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49DB95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bl>
    <w:p w14:paraId="62D380AF"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region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31E62085" w14:textId="77777777" w:rsidTr="005F0F92">
        <w:trPr>
          <w:trHeight w:val="630"/>
        </w:trPr>
        <w:tc>
          <w:tcPr>
            <w:tcW w:w="1074" w:type="dxa"/>
            <w:shd w:val="clear" w:color="auto" w:fill="BDD6EE"/>
            <w:noWrap/>
            <w:vAlign w:val="center"/>
            <w:hideMark/>
          </w:tcPr>
          <w:p w14:paraId="66FCB20F"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Region</w:t>
            </w:r>
          </w:p>
        </w:tc>
        <w:tc>
          <w:tcPr>
            <w:tcW w:w="920" w:type="dxa"/>
            <w:shd w:val="clear" w:color="auto" w:fill="BDD6EE"/>
            <w:vAlign w:val="center"/>
            <w:hideMark/>
          </w:tcPr>
          <w:p w14:paraId="0747DD4B"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6B0132AD"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28020C0A"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71949267"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6BC17127"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771EC932"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73196FE2"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67B19303" w14:textId="77777777" w:rsidTr="005F0F92">
        <w:trPr>
          <w:trHeight w:val="315"/>
        </w:trPr>
        <w:tc>
          <w:tcPr>
            <w:tcW w:w="1074" w:type="dxa"/>
            <w:shd w:val="clear" w:color="auto" w:fill="auto"/>
            <w:noWrap/>
            <w:hideMark/>
          </w:tcPr>
          <w:p w14:paraId="647A6C0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Hanoi</w:t>
            </w:r>
          </w:p>
        </w:tc>
        <w:tc>
          <w:tcPr>
            <w:tcW w:w="920" w:type="dxa"/>
            <w:shd w:val="clear" w:color="auto" w:fill="auto"/>
            <w:noWrap/>
            <w:hideMark/>
          </w:tcPr>
          <w:p w14:paraId="4790117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7CFB5E9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268CEE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19D72E8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F21592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6D66BC2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94E30C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1C889347" w14:textId="77777777" w:rsidTr="005F0F92">
        <w:trPr>
          <w:trHeight w:val="315"/>
        </w:trPr>
        <w:tc>
          <w:tcPr>
            <w:tcW w:w="1074" w:type="dxa"/>
            <w:shd w:val="clear" w:color="auto" w:fill="auto"/>
            <w:noWrap/>
            <w:hideMark/>
          </w:tcPr>
          <w:p w14:paraId="2261C2B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HCM</w:t>
            </w:r>
          </w:p>
        </w:tc>
        <w:tc>
          <w:tcPr>
            <w:tcW w:w="920" w:type="dxa"/>
            <w:shd w:val="clear" w:color="auto" w:fill="auto"/>
            <w:noWrap/>
            <w:hideMark/>
          </w:tcPr>
          <w:p w14:paraId="1B76C9A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3723053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58B673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002B1B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267CCE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432CD8E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2A8A73C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0AEA927B" w14:textId="77777777" w:rsidTr="005F0F92">
        <w:trPr>
          <w:trHeight w:val="315"/>
        </w:trPr>
        <w:tc>
          <w:tcPr>
            <w:tcW w:w="1074" w:type="dxa"/>
            <w:shd w:val="clear" w:color="auto" w:fill="auto"/>
            <w:noWrap/>
            <w:hideMark/>
          </w:tcPr>
          <w:p w14:paraId="3E86D98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w:t>
            </w:r>
          </w:p>
        </w:tc>
        <w:tc>
          <w:tcPr>
            <w:tcW w:w="920" w:type="dxa"/>
            <w:shd w:val="clear" w:color="auto" w:fill="auto"/>
            <w:noWrap/>
            <w:hideMark/>
          </w:tcPr>
          <w:p w14:paraId="56547FA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2B2724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2D5E4C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32B5A25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7D21FFD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C605D8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7EFF08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21CE5F14" w14:textId="77777777" w:rsidTr="005F0F92">
        <w:trPr>
          <w:trHeight w:val="315"/>
        </w:trPr>
        <w:tc>
          <w:tcPr>
            <w:tcW w:w="1074" w:type="dxa"/>
            <w:shd w:val="clear" w:color="auto" w:fill="auto"/>
            <w:noWrap/>
            <w:hideMark/>
          </w:tcPr>
          <w:p w14:paraId="640237B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Others</w:t>
            </w:r>
          </w:p>
        </w:tc>
        <w:tc>
          <w:tcPr>
            <w:tcW w:w="920" w:type="dxa"/>
            <w:shd w:val="clear" w:color="auto" w:fill="auto"/>
            <w:noWrap/>
            <w:hideMark/>
          </w:tcPr>
          <w:p w14:paraId="441F9EA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C16313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A6B5FA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14406A0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62F328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BB3400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6AC79E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1682B8E2" w14:textId="77777777" w:rsidTr="005F0F92">
        <w:trPr>
          <w:trHeight w:val="315"/>
        </w:trPr>
        <w:tc>
          <w:tcPr>
            <w:tcW w:w="1074" w:type="dxa"/>
            <w:shd w:val="clear" w:color="auto" w:fill="auto"/>
            <w:noWrap/>
            <w:hideMark/>
          </w:tcPr>
          <w:p w14:paraId="05223DEA"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hideMark/>
          </w:tcPr>
          <w:p w14:paraId="0DADDD9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621B1B2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4ECDE6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4E1D540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62DBAB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36078A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700D89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bl>
    <w:p w14:paraId="2FFB7245"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Category of Debtor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4E856917" w14:textId="77777777" w:rsidTr="005F0F92">
        <w:trPr>
          <w:trHeight w:val="630"/>
        </w:trPr>
        <w:tc>
          <w:tcPr>
            <w:tcW w:w="1074" w:type="dxa"/>
            <w:shd w:val="clear" w:color="auto" w:fill="BDD6EE"/>
            <w:noWrap/>
            <w:vAlign w:val="center"/>
            <w:hideMark/>
          </w:tcPr>
          <w:p w14:paraId="5C5B956F"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Category of Debtor</w:t>
            </w:r>
          </w:p>
        </w:tc>
        <w:tc>
          <w:tcPr>
            <w:tcW w:w="920" w:type="dxa"/>
            <w:shd w:val="clear" w:color="auto" w:fill="BDD6EE"/>
            <w:vAlign w:val="center"/>
            <w:hideMark/>
          </w:tcPr>
          <w:p w14:paraId="4080B165"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24224304"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5171A354"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0F93B42C"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3073A99E"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603EDDA0"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66C92B0C"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78FC154D" w14:textId="77777777" w:rsidTr="005F0F92">
        <w:trPr>
          <w:trHeight w:val="315"/>
        </w:trPr>
        <w:tc>
          <w:tcPr>
            <w:tcW w:w="1074" w:type="dxa"/>
            <w:shd w:val="clear" w:color="auto" w:fill="auto"/>
            <w:noWrap/>
            <w:hideMark/>
          </w:tcPr>
          <w:p w14:paraId="6F1D694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SOE</w:t>
            </w:r>
          </w:p>
        </w:tc>
        <w:tc>
          <w:tcPr>
            <w:tcW w:w="920" w:type="dxa"/>
            <w:shd w:val="clear" w:color="auto" w:fill="auto"/>
            <w:noWrap/>
            <w:hideMark/>
          </w:tcPr>
          <w:p w14:paraId="565BAA8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15AA7EB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8CC4C1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08FA96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262C43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20E25C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3CB4AA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7CCDD4C2" w14:textId="77777777" w:rsidTr="005F0F92">
        <w:trPr>
          <w:trHeight w:val="315"/>
        </w:trPr>
        <w:tc>
          <w:tcPr>
            <w:tcW w:w="1074" w:type="dxa"/>
            <w:shd w:val="clear" w:color="auto" w:fill="auto"/>
            <w:noWrap/>
            <w:hideMark/>
          </w:tcPr>
          <w:p w14:paraId="79CA17F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Non-SOE</w:t>
            </w:r>
          </w:p>
        </w:tc>
        <w:tc>
          <w:tcPr>
            <w:tcW w:w="920" w:type="dxa"/>
            <w:shd w:val="clear" w:color="auto" w:fill="auto"/>
            <w:noWrap/>
            <w:hideMark/>
          </w:tcPr>
          <w:p w14:paraId="5907503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89CA82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CEB515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A9C051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7E7B394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850A23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286D1BB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5C69D78" w14:textId="77777777" w:rsidTr="005F0F92">
        <w:trPr>
          <w:trHeight w:val="315"/>
        </w:trPr>
        <w:tc>
          <w:tcPr>
            <w:tcW w:w="1074" w:type="dxa"/>
            <w:shd w:val="clear" w:color="auto" w:fill="auto"/>
            <w:noWrap/>
            <w:hideMark/>
          </w:tcPr>
          <w:p w14:paraId="7F681208"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hideMark/>
          </w:tcPr>
          <w:p w14:paraId="5688AAF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54140C3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0257A3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58CD65F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ACDAF7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FD12FF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728DD8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bl>
    <w:p w14:paraId="1F93C4E2"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SME segment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09FD81E7" w14:textId="77777777" w:rsidTr="005F0F92">
        <w:trPr>
          <w:trHeight w:val="630"/>
        </w:trPr>
        <w:tc>
          <w:tcPr>
            <w:tcW w:w="1074" w:type="dxa"/>
            <w:shd w:val="clear" w:color="auto" w:fill="BDD6EE"/>
            <w:noWrap/>
            <w:vAlign w:val="center"/>
            <w:hideMark/>
          </w:tcPr>
          <w:p w14:paraId="02F4E61A"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SME segment</w:t>
            </w:r>
          </w:p>
        </w:tc>
        <w:tc>
          <w:tcPr>
            <w:tcW w:w="920" w:type="dxa"/>
            <w:shd w:val="clear" w:color="auto" w:fill="BDD6EE"/>
            <w:vAlign w:val="center"/>
            <w:hideMark/>
          </w:tcPr>
          <w:p w14:paraId="082C1850"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1EAD76A1"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7FACC67B"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224762FF"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27AD87B6"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473C1800"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67718B65"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385B9AB2" w14:textId="77777777" w:rsidTr="005F0F92">
        <w:trPr>
          <w:trHeight w:val="315"/>
        </w:trPr>
        <w:tc>
          <w:tcPr>
            <w:tcW w:w="1074" w:type="dxa"/>
            <w:shd w:val="clear" w:color="auto" w:fill="auto"/>
            <w:noWrap/>
            <w:hideMark/>
          </w:tcPr>
          <w:p w14:paraId="5D6D371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Upper SME</w:t>
            </w:r>
          </w:p>
        </w:tc>
        <w:tc>
          <w:tcPr>
            <w:tcW w:w="920" w:type="dxa"/>
            <w:shd w:val="clear" w:color="auto" w:fill="auto"/>
            <w:noWrap/>
            <w:hideMark/>
          </w:tcPr>
          <w:p w14:paraId="41E71B5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5A11867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D61631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4C2368F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57E65B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D1191E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616EBA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265E95BB" w14:textId="77777777" w:rsidTr="005F0F92">
        <w:trPr>
          <w:trHeight w:val="315"/>
        </w:trPr>
        <w:tc>
          <w:tcPr>
            <w:tcW w:w="1074" w:type="dxa"/>
            <w:shd w:val="clear" w:color="auto" w:fill="auto"/>
            <w:noWrap/>
            <w:hideMark/>
          </w:tcPr>
          <w:p w14:paraId="2D4A728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SME</w:t>
            </w:r>
          </w:p>
        </w:tc>
        <w:tc>
          <w:tcPr>
            <w:tcW w:w="920" w:type="dxa"/>
            <w:shd w:val="clear" w:color="auto" w:fill="auto"/>
            <w:noWrap/>
            <w:hideMark/>
          </w:tcPr>
          <w:p w14:paraId="1C17C8E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57824FE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3D404DE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66F9497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48557E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0A8A907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0D5D52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7279BD9C" w14:textId="77777777" w:rsidTr="005F0F92">
        <w:trPr>
          <w:trHeight w:val="315"/>
        </w:trPr>
        <w:tc>
          <w:tcPr>
            <w:tcW w:w="1074" w:type="dxa"/>
            <w:shd w:val="clear" w:color="auto" w:fill="auto"/>
            <w:noWrap/>
            <w:hideMark/>
          </w:tcPr>
          <w:p w14:paraId="15A2DDA3" w14:textId="77777777" w:rsidR="00985C18" w:rsidRPr="00C7728C" w:rsidRDefault="00985C18" w:rsidP="005F0F92">
            <w:pPr>
              <w:spacing w:after="120"/>
              <w:rPr>
                <w:rFonts w:ascii="Calibri" w:hAnsi="Calibri"/>
                <w:bCs w:val="0"/>
                <w:kern w:val="2"/>
                <w:sz w:val="22"/>
                <w:szCs w:val="22"/>
              </w:rPr>
            </w:pPr>
            <w:r w:rsidRPr="00C7728C">
              <w:rPr>
                <w:rFonts w:ascii="Calibri" w:hAnsi="Calibri"/>
                <w:bCs w:val="0"/>
                <w:kern w:val="2"/>
                <w:sz w:val="22"/>
                <w:szCs w:val="22"/>
              </w:rPr>
              <w:t>MSME</w:t>
            </w:r>
          </w:p>
        </w:tc>
        <w:tc>
          <w:tcPr>
            <w:tcW w:w="920" w:type="dxa"/>
            <w:shd w:val="clear" w:color="auto" w:fill="auto"/>
            <w:noWrap/>
            <w:hideMark/>
          </w:tcPr>
          <w:p w14:paraId="241D65C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16D593C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A927E9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010F216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C81A45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48A114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4FC5CDE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7356CF2C" w14:textId="77777777" w:rsidTr="005F0F92">
        <w:trPr>
          <w:trHeight w:val="315"/>
        </w:trPr>
        <w:tc>
          <w:tcPr>
            <w:tcW w:w="1074" w:type="dxa"/>
            <w:shd w:val="clear" w:color="auto" w:fill="auto"/>
            <w:noWrap/>
          </w:tcPr>
          <w:p w14:paraId="436BF292"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tcPr>
          <w:p w14:paraId="1F45B045" w14:textId="77777777" w:rsidR="00985C18" w:rsidRPr="00C7728C" w:rsidRDefault="00985C18" w:rsidP="005F0F92">
            <w:pPr>
              <w:spacing w:after="120"/>
              <w:rPr>
                <w:rFonts w:ascii="Calibri" w:hAnsi="Calibri"/>
                <w:kern w:val="2"/>
                <w:sz w:val="22"/>
                <w:szCs w:val="22"/>
              </w:rPr>
            </w:pPr>
          </w:p>
        </w:tc>
        <w:tc>
          <w:tcPr>
            <w:tcW w:w="1091" w:type="dxa"/>
            <w:shd w:val="clear" w:color="auto" w:fill="auto"/>
            <w:noWrap/>
          </w:tcPr>
          <w:p w14:paraId="4F8809C1" w14:textId="77777777" w:rsidR="00985C18" w:rsidRPr="00C7728C" w:rsidRDefault="00985C18" w:rsidP="005F0F92">
            <w:pPr>
              <w:spacing w:after="120"/>
              <w:rPr>
                <w:rFonts w:ascii="Calibri" w:hAnsi="Calibri"/>
                <w:kern w:val="2"/>
                <w:sz w:val="22"/>
                <w:szCs w:val="22"/>
              </w:rPr>
            </w:pPr>
          </w:p>
        </w:tc>
        <w:tc>
          <w:tcPr>
            <w:tcW w:w="992" w:type="dxa"/>
            <w:shd w:val="clear" w:color="auto" w:fill="auto"/>
            <w:noWrap/>
          </w:tcPr>
          <w:p w14:paraId="30EAFDEB" w14:textId="77777777" w:rsidR="00985C18" w:rsidRPr="00C7728C" w:rsidRDefault="00985C18" w:rsidP="005F0F92">
            <w:pPr>
              <w:spacing w:after="120"/>
              <w:rPr>
                <w:rFonts w:ascii="Calibri" w:hAnsi="Calibri"/>
                <w:kern w:val="2"/>
                <w:sz w:val="22"/>
                <w:szCs w:val="22"/>
              </w:rPr>
            </w:pPr>
          </w:p>
        </w:tc>
        <w:tc>
          <w:tcPr>
            <w:tcW w:w="1276" w:type="dxa"/>
            <w:shd w:val="clear" w:color="auto" w:fill="auto"/>
            <w:noWrap/>
          </w:tcPr>
          <w:p w14:paraId="421BDAD1"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41A6517A" w14:textId="77777777" w:rsidR="00985C18" w:rsidRPr="00C7728C" w:rsidRDefault="00985C18" w:rsidP="005F0F92">
            <w:pPr>
              <w:spacing w:after="120"/>
              <w:rPr>
                <w:rFonts w:ascii="Calibri" w:hAnsi="Calibri"/>
                <w:kern w:val="2"/>
                <w:sz w:val="22"/>
                <w:szCs w:val="22"/>
              </w:rPr>
            </w:pPr>
          </w:p>
        </w:tc>
        <w:tc>
          <w:tcPr>
            <w:tcW w:w="1275" w:type="dxa"/>
            <w:shd w:val="clear" w:color="auto" w:fill="auto"/>
            <w:noWrap/>
          </w:tcPr>
          <w:p w14:paraId="24908F16"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58CE09B2" w14:textId="77777777" w:rsidR="00985C18" w:rsidRPr="00C7728C" w:rsidRDefault="00985C18" w:rsidP="005F0F92">
            <w:pPr>
              <w:spacing w:after="120"/>
              <w:rPr>
                <w:rFonts w:ascii="Calibri" w:hAnsi="Calibri"/>
                <w:kern w:val="2"/>
                <w:sz w:val="22"/>
                <w:szCs w:val="22"/>
              </w:rPr>
            </w:pPr>
          </w:p>
        </w:tc>
      </w:tr>
    </w:tbl>
    <w:p w14:paraId="6456BF32"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selling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295AA528" w14:textId="77777777" w:rsidTr="005F0F92">
        <w:trPr>
          <w:trHeight w:val="630"/>
        </w:trPr>
        <w:tc>
          <w:tcPr>
            <w:tcW w:w="1074" w:type="dxa"/>
            <w:shd w:val="clear" w:color="auto" w:fill="BDD6EE"/>
            <w:noWrap/>
            <w:vAlign w:val="center"/>
            <w:hideMark/>
          </w:tcPr>
          <w:p w14:paraId="6EF1D6E0"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Selling rating</w:t>
            </w:r>
          </w:p>
        </w:tc>
        <w:tc>
          <w:tcPr>
            <w:tcW w:w="920" w:type="dxa"/>
            <w:shd w:val="clear" w:color="auto" w:fill="BDD6EE"/>
            <w:vAlign w:val="center"/>
            <w:hideMark/>
          </w:tcPr>
          <w:p w14:paraId="4ECD36ED"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31C0FD23"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53BBF5CA"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6CD12A8F"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2F5AAA89"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444D038A"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598DA0B2"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6E14F01B" w14:textId="77777777" w:rsidTr="005F0F92">
        <w:trPr>
          <w:trHeight w:val="315"/>
        </w:trPr>
        <w:tc>
          <w:tcPr>
            <w:tcW w:w="1074" w:type="dxa"/>
            <w:shd w:val="clear" w:color="auto" w:fill="auto"/>
            <w:noWrap/>
            <w:hideMark/>
          </w:tcPr>
          <w:p w14:paraId="157EB6D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High</w:t>
            </w:r>
          </w:p>
        </w:tc>
        <w:tc>
          <w:tcPr>
            <w:tcW w:w="920" w:type="dxa"/>
            <w:shd w:val="clear" w:color="auto" w:fill="auto"/>
            <w:noWrap/>
            <w:hideMark/>
          </w:tcPr>
          <w:p w14:paraId="393A132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3FCA07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DA5006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0E0C221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285981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A277C5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7DB2B3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BBCEC16" w14:textId="77777777" w:rsidTr="005F0F92">
        <w:trPr>
          <w:trHeight w:val="315"/>
        </w:trPr>
        <w:tc>
          <w:tcPr>
            <w:tcW w:w="1074" w:type="dxa"/>
            <w:shd w:val="clear" w:color="auto" w:fill="auto"/>
            <w:noWrap/>
            <w:hideMark/>
          </w:tcPr>
          <w:p w14:paraId="344C3EE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Medium</w:t>
            </w:r>
          </w:p>
        </w:tc>
        <w:tc>
          <w:tcPr>
            <w:tcW w:w="920" w:type="dxa"/>
            <w:shd w:val="clear" w:color="auto" w:fill="auto"/>
            <w:noWrap/>
            <w:hideMark/>
          </w:tcPr>
          <w:p w14:paraId="6C172BD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4FFAC3B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232CB7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51B5B1A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426E6BA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2124C0C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A048DB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5723AD88" w14:textId="77777777" w:rsidTr="005F0F92">
        <w:trPr>
          <w:trHeight w:val="315"/>
        </w:trPr>
        <w:tc>
          <w:tcPr>
            <w:tcW w:w="1074" w:type="dxa"/>
            <w:shd w:val="clear" w:color="auto" w:fill="auto"/>
            <w:noWrap/>
            <w:hideMark/>
          </w:tcPr>
          <w:p w14:paraId="59B9DC96" w14:textId="77777777" w:rsidR="00985C18" w:rsidRPr="00C7728C" w:rsidRDefault="00985C18" w:rsidP="005F0F92">
            <w:pPr>
              <w:spacing w:after="120"/>
              <w:rPr>
                <w:rFonts w:ascii="Calibri" w:hAnsi="Calibri"/>
                <w:bCs w:val="0"/>
                <w:kern w:val="2"/>
                <w:sz w:val="22"/>
                <w:szCs w:val="22"/>
              </w:rPr>
            </w:pPr>
            <w:r w:rsidRPr="00C7728C">
              <w:rPr>
                <w:rFonts w:ascii="Calibri" w:hAnsi="Calibri"/>
                <w:bCs w:val="0"/>
                <w:kern w:val="2"/>
                <w:sz w:val="22"/>
                <w:szCs w:val="22"/>
              </w:rPr>
              <w:t>Low</w:t>
            </w:r>
          </w:p>
        </w:tc>
        <w:tc>
          <w:tcPr>
            <w:tcW w:w="920" w:type="dxa"/>
            <w:shd w:val="clear" w:color="auto" w:fill="auto"/>
            <w:noWrap/>
            <w:hideMark/>
          </w:tcPr>
          <w:p w14:paraId="4A50431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42B29C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06EE1E9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8177CC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81A27B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5E739B3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417264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474F5BD9" w14:textId="77777777" w:rsidTr="005F0F92">
        <w:trPr>
          <w:trHeight w:val="315"/>
        </w:trPr>
        <w:tc>
          <w:tcPr>
            <w:tcW w:w="1074" w:type="dxa"/>
            <w:shd w:val="clear" w:color="auto" w:fill="auto"/>
            <w:noWrap/>
          </w:tcPr>
          <w:p w14:paraId="0EC52868"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tcPr>
          <w:p w14:paraId="3CABC3C5" w14:textId="77777777" w:rsidR="00985C18" w:rsidRPr="00C7728C" w:rsidRDefault="00985C18" w:rsidP="005F0F92">
            <w:pPr>
              <w:spacing w:after="120"/>
              <w:rPr>
                <w:rFonts w:ascii="Calibri" w:hAnsi="Calibri"/>
                <w:kern w:val="2"/>
                <w:sz w:val="22"/>
                <w:szCs w:val="22"/>
              </w:rPr>
            </w:pPr>
          </w:p>
        </w:tc>
        <w:tc>
          <w:tcPr>
            <w:tcW w:w="1091" w:type="dxa"/>
            <w:shd w:val="clear" w:color="auto" w:fill="auto"/>
            <w:noWrap/>
          </w:tcPr>
          <w:p w14:paraId="248239EE" w14:textId="77777777" w:rsidR="00985C18" w:rsidRPr="00C7728C" w:rsidRDefault="00985C18" w:rsidP="005F0F92">
            <w:pPr>
              <w:spacing w:after="120"/>
              <w:rPr>
                <w:rFonts w:ascii="Calibri" w:hAnsi="Calibri"/>
                <w:kern w:val="2"/>
                <w:sz w:val="22"/>
                <w:szCs w:val="22"/>
              </w:rPr>
            </w:pPr>
          </w:p>
        </w:tc>
        <w:tc>
          <w:tcPr>
            <w:tcW w:w="992" w:type="dxa"/>
            <w:shd w:val="clear" w:color="auto" w:fill="auto"/>
            <w:noWrap/>
          </w:tcPr>
          <w:p w14:paraId="32F51F60" w14:textId="77777777" w:rsidR="00985C18" w:rsidRPr="00C7728C" w:rsidRDefault="00985C18" w:rsidP="005F0F92">
            <w:pPr>
              <w:spacing w:after="120"/>
              <w:rPr>
                <w:rFonts w:ascii="Calibri" w:hAnsi="Calibri"/>
                <w:kern w:val="2"/>
                <w:sz w:val="22"/>
                <w:szCs w:val="22"/>
              </w:rPr>
            </w:pPr>
          </w:p>
        </w:tc>
        <w:tc>
          <w:tcPr>
            <w:tcW w:w="1276" w:type="dxa"/>
            <w:shd w:val="clear" w:color="auto" w:fill="auto"/>
            <w:noWrap/>
          </w:tcPr>
          <w:p w14:paraId="00C17D65"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19F4452A" w14:textId="77777777" w:rsidR="00985C18" w:rsidRPr="00C7728C" w:rsidRDefault="00985C18" w:rsidP="005F0F92">
            <w:pPr>
              <w:spacing w:after="120"/>
              <w:rPr>
                <w:rFonts w:ascii="Calibri" w:hAnsi="Calibri"/>
                <w:kern w:val="2"/>
                <w:sz w:val="22"/>
                <w:szCs w:val="22"/>
              </w:rPr>
            </w:pPr>
          </w:p>
        </w:tc>
        <w:tc>
          <w:tcPr>
            <w:tcW w:w="1275" w:type="dxa"/>
            <w:shd w:val="clear" w:color="auto" w:fill="auto"/>
            <w:noWrap/>
          </w:tcPr>
          <w:p w14:paraId="4B0E1BF3"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77530763" w14:textId="77777777" w:rsidR="00985C18" w:rsidRPr="00C7728C" w:rsidRDefault="00985C18" w:rsidP="005F0F92">
            <w:pPr>
              <w:spacing w:after="120"/>
              <w:rPr>
                <w:rFonts w:ascii="Calibri" w:hAnsi="Calibri"/>
                <w:kern w:val="2"/>
                <w:sz w:val="22"/>
                <w:szCs w:val="22"/>
              </w:rPr>
            </w:pPr>
          </w:p>
        </w:tc>
      </w:tr>
    </w:tbl>
    <w:p w14:paraId="4A83697A"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Debtor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2C8CF1E9" w14:textId="77777777" w:rsidTr="005F0F92">
        <w:trPr>
          <w:trHeight w:val="630"/>
        </w:trPr>
        <w:tc>
          <w:tcPr>
            <w:tcW w:w="1074" w:type="dxa"/>
            <w:shd w:val="clear" w:color="auto" w:fill="BDD6EE"/>
            <w:noWrap/>
            <w:vAlign w:val="center"/>
            <w:hideMark/>
          </w:tcPr>
          <w:p w14:paraId="2E723866" w14:textId="77777777" w:rsidR="00985C18" w:rsidRDefault="00985C18" w:rsidP="005F0F92">
            <w:pPr>
              <w:spacing w:after="120"/>
              <w:rPr>
                <w:rFonts w:ascii="Calibri" w:hAnsi="Calibri"/>
                <w:b/>
                <w:bCs w:val="0"/>
                <w:kern w:val="2"/>
                <w:sz w:val="22"/>
                <w:szCs w:val="22"/>
              </w:rPr>
            </w:pPr>
            <w:r>
              <w:rPr>
                <w:rFonts w:ascii="Calibri" w:hAnsi="Calibri"/>
                <w:b/>
                <w:bCs w:val="0"/>
                <w:kern w:val="2"/>
                <w:sz w:val="22"/>
                <w:szCs w:val="22"/>
              </w:rPr>
              <w:t>Debtor</w:t>
            </w:r>
          </w:p>
          <w:p w14:paraId="6EEA7B0B"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rating</w:t>
            </w:r>
          </w:p>
        </w:tc>
        <w:tc>
          <w:tcPr>
            <w:tcW w:w="920" w:type="dxa"/>
            <w:shd w:val="clear" w:color="auto" w:fill="BDD6EE"/>
            <w:vAlign w:val="center"/>
            <w:hideMark/>
          </w:tcPr>
          <w:p w14:paraId="347F349B"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0F11EF76"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3E1C2A7B"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59967564"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7C226CD1"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4FB598EB"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04B8471E"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0229D7D1" w14:textId="77777777" w:rsidTr="005F0F92">
        <w:trPr>
          <w:trHeight w:val="315"/>
        </w:trPr>
        <w:tc>
          <w:tcPr>
            <w:tcW w:w="1074" w:type="dxa"/>
            <w:shd w:val="clear" w:color="auto" w:fill="auto"/>
            <w:noWrap/>
            <w:hideMark/>
          </w:tcPr>
          <w:p w14:paraId="3629515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High</w:t>
            </w:r>
          </w:p>
        </w:tc>
        <w:tc>
          <w:tcPr>
            <w:tcW w:w="920" w:type="dxa"/>
            <w:shd w:val="clear" w:color="auto" w:fill="auto"/>
            <w:noWrap/>
            <w:hideMark/>
          </w:tcPr>
          <w:p w14:paraId="6A2213F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38653F7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1F40129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8170A3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26EEEEF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7533D0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F59C6B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22891BC4" w14:textId="77777777" w:rsidTr="005F0F92">
        <w:trPr>
          <w:trHeight w:val="315"/>
        </w:trPr>
        <w:tc>
          <w:tcPr>
            <w:tcW w:w="1074" w:type="dxa"/>
            <w:shd w:val="clear" w:color="auto" w:fill="auto"/>
            <w:noWrap/>
            <w:hideMark/>
          </w:tcPr>
          <w:p w14:paraId="1A49254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Medium</w:t>
            </w:r>
          </w:p>
        </w:tc>
        <w:tc>
          <w:tcPr>
            <w:tcW w:w="920" w:type="dxa"/>
            <w:shd w:val="clear" w:color="auto" w:fill="auto"/>
            <w:noWrap/>
            <w:hideMark/>
          </w:tcPr>
          <w:p w14:paraId="0327B8B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25E502A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5DA32B1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57B8F63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DCA3BD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0265EF1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1B90F16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604A1BA" w14:textId="77777777" w:rsidTr="005F0F92">
        <w:trPr>
          <w:trHeight w:val="315"/>
        </w:trPr>
        <w:tc>
          <w:tcPr>
            <w:tcW w:w="1074" w:type="dxa"/>
            <w:shd w:val="clear" w:color="auto" w:fill="auto"/>
            <w:noWrap/>
            <w:hideMark/>
          </w:tcPr>
          <w:p w14:paraId="00FAEC8C" w14:textId="77777777" w:rsidR="00985C18" w:rsidRPr="00C7728C" w:rsidRDefault="00985C18" w:rsidP="005F0F92">
            <w:pPr>
              <w:spacing w:after="120"/>
              <w:rPr>
                <w:rFonts w:ascii="Calibri" w:hAnsi="Calibri"/>
                <w:bCs w:val="0"/>
                <w:kern w:val="2"/>
                <w:sz w:val="22"/>
                <w:szCs w:val="22"/>
              </w:rPr>
            </w:pPr>
            <w:r w:rsidRPr="00C7728C">
              <w:rPr>
                <w:rFonts w:ascii="Calibri" w:hAnsi="Calibri"/>
                <w:bCs w:val="0"/>
                <w:kern w:val="2"/>
                <w:sz w:val="22"/>
                <w:szCs w:val="22"/>
              </w:rPr>
              <w:t>Low</w:t>
            </w:r>
          </w:p>
        </w:tc>
        <w:tc>
          <w:tcPr>
            <w:tcW w:w="920" w:type="dxa"/>
            <w:shd w:val="clear" w:color="auto" w:fill="auto"/>
            <w:noWrap/>
            <w:hideMark/>
          </w:tcPr>
          <w:p w14:paraId="35516F2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10212EA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64070CE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D86C86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6C30EB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7417EFD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555842B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762B6727" w14:textId="77777777" w:rsidTr="005F0F92">
        <w:trPr>
          <w:trHeight w:val="315"/>
        </w:trPr>
        <w:tc>
          <w:tcPr>
            <w:tcW w:w="1074" w:type="dxa"/>
            <w:shd w:val="clear" w:color="auto" w:fill="auto"/>
            <w:noWrap/>
          </w:tcPr>
          <w:p w14:paraId="6ABD3356"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tcPr>
          <w:p w14:paraId="7767511E" w14:textId="77777777" w:rsidR="00985C18" w:rsidRPr="00C7728C" w:rsidRDefault="00985C18" w:rsidP="005F0F92">
            <w:pPr>
              <w:spacing w:after="120"/>
              <w:rPr>
                <w:rFonts w:ascii="Calibri" w:hAnsi="Calibri"/>
                <w:kern w:val="2"/>
                <w:sz w:val="22"/>
                <w:szCs w:val="22"/>
              </w:rPr>
            </w:pPr>
          </w:p>
        </w:tc>
        <w:tc>
          <w:tcPr>
            <w:tcW w:w="1091" w:type="dxa"/>
            <w:shd w:val="clear" w:color="auto" w:fill="auto"/>
            <w:noWrap/>
          </w:tcPr>
          <w:p w14:paraId="519FD4CC" w14:textId="77777777" w:rsidR="00985C18" w:rsidRPr="00C7728C" w:rsidRDefault="00985C18" w:rsidP="005F0F92">
            <w:pPr>
              <w:spacing w:after="120"/>
              <w:rPr>
                <w:rFonts w:ascii="Calibri" w:hAnsi="Calibri"/>
                <w:kern w:val="2"/>
                <w:sz w:val="22"/>
                <w:szCs w:val="22"/>
              </w:rPr>
            </w:pPr>
          </w:p>
        </w:tc>
        <w:tc>
          <w:tcPr>
            <w:tcW w:w="992" w:type="dxa"/>
            <w:shd w:val="clear" w:color="auto" w:fill="auto"/>
            <w:noWrap/>
          </w:tcPr>
          <w:p w14:paraId="7BB37B56" w14:textId="77777777" w:rsidR="00985C18" w:rsidRPr="00C7728C" w:rsidRDefault="00985C18" w:rsidP="005F0F92">
            <w:pPr>
              <w:spacing w:after="120"/>
              <w:rPr>
                <w:rFonts w:ascii="Calibri" w:hAnsi="Calibri"/>
                <w:kern w:val="2"/>
                <w:sz w:val="22"/>
                <w:szCs w:val="22"/>
              </w:rPr>
            </w:pPr>
          </w:p>
        </w:tc>
        <w:tc>
          <w:tcPr>
            <w:tcW w:w="1276" w:type="dxa"/>
            <w:shd w:val="clear" w:color="auto" w:fill="auto"/>
            <w:noWrap/>
          </w:tcPr>
          <w:p w14:paraId="2F8F7B4B"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2E79B933" w14:textId="77777777" w:rsidR="00985C18" w:rsidRPr="00C7728C" w:rsidRDefault="00985C18" w:rsidP="005F0F92">
            <w:pPr>
              <w:spacing w:after="120"/>
              <w:rPr>
                <w:rFonts w:ascii="Calibri" w:hAnsi="Calibri"/>
                <w:kern w:val="2"/>
                <w:sz w:val="22"/>
                <w:szCs w:val="22"/>
              </w:rPr>
            </w:pPr>
          </w:p>
        </w:tc>
        <w:tc>
          <w:tcPr>
            <w:tcW w:w="1275" w:type="dxa"/>
            <w:shd w:val="clear" w:color="auto" w:fill="auto"/>
            <w:noWrap/>
          </w:tcPr>
          <w:p w14:paraId="0EC2A1E9"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5BCA2CF4" w14:textId="77777777" w:rsidR="00985C18" w:rsidRPr="00C7728C" w:rsidRDefault="00985C18" w:rsidP="005F0F92">
            <w:pPr>
              <w:spacing w:after="120"/>
              <w:rPr>
                <w:rFonts w:ascii="Calibri" w:hAnsi="Calibri"/>
                <w:kern w:val="2"/>
                <w:sz w:val="22"/>
                <w:szCs w:val="22"/>
              </w:rPr>
            </w:pPr>
          </w:p>
        </w:tc>
      </w:tr>
    </w:tbl>
    <w:p w14:paraId="7A212D30" w14:textId="77777777" w:rsidR="00985C18" w:rsidRPr="001A60F4" w:rsidRDefault="00985C18" w:rsidP="00927897">
      <w:pPr>
        <w:numPr>
          <w:ilvl w:val="0"/>
          <w:numId w:val="51"/>
        </w:numPr>
        <w:rPr>
          <w:rFonts w:ascii="Calibri" w:hAnsi="Calibri"/>
          <w:b/>
          <w:color w:val="365F91"/>
          <w:sz w:val="22"/>
        </w:rPr>
      </w:pPr>
      <w:r w:rsidRPr="001A60F4">
        <w:rPr>
          <w:rFonts w:ascii="Calibri" w:hAnsi="Calibri"/>
          <w:b/>
          <w:color w:val="365F91"/>
          <w:sz w:val="22"/>
        </w:rPr>
        <w:t>Aggregate Buyer report by Invoice rating template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923"/>
        <w:gridCol w:w="1091"/>
        <w:gridCol w:w="1001"/>
        <w:gridCol w:w="1276"/>
        <w:gridCol w:w="1418"/>
        <w:gridCol w:w="1275"/>
        <w:gridCol w:w="1418"/>
      </w:tblGrid>
      <w:tr w:rsidR="00985C18" w:rsidRPr="00C7728C" w14:paraId="4E012782" w14:textId="77777777" w:rsidTr="005F0F92">
        <w:trPr>
          <w:trHeight w:val="630"/>
        </w:trPr>
        <w:tc>
          <w:tcPr>
            <w:tcW w:w="1074" w:type="dxa"/>
            <w:shd w:val="clear" w:color="auto" w:fill="BDD6EE"/>
            <w:noWrap/>
            <w:vAlign w:val="center"/>
            <w:hideMark/>
          </w:tcPr>
          <w:p w14:paraId="65CF8B89" w14:textId="77777777" w:rsidR="00985C18"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Invoice</w:t>
            </w:r>
          </w:p>
          <w:p w14:paraId="662905C5"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rating</w:t>
            </w:r>
          </w:p>
        </w:tc>
        <w:tc>
          <w:tcPr>
            <w:tcW w:w="920" w:type="dxa"/>
            <w:shd w:val="clear" w:color="auto" w:fill="BDD6EE"/>
            <w:vAlign w:val="center"/>
            <w:hideMark/>
          </w:tcPr>
          <w:p w14:paraId="4ECF5233"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Applied</w:t>
            </w:r>
          </w:p>
        </w:tc>
        <w:tc>
          <w:tcPr>
            <w:tcW w:w="1091" w:type="dxa"/>
            <w:shd w:val="clear" w:color="auto" w:fill="BDD6EE"/>
            <w:vAlign w:val="center"/>
            <w:hideMark/>
          </w:tcPr>
          <w:p w14:paraId="02913D22"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Accepted</w:t>
            </w:r>
          </w:p>
        </w:tc>
        <w:tc>
          <w:tcPr>
            <w:tcW w:w="992" w:type="dxa"/>
            <w:shd w:val="clear" w:color="auto" w:fill="BDD6EE"/>
            <w:vAlign w:val="center"/>
            <w:hideMark/>
          </w:tcPr>
          <w:p w14:paraId="18E2E339"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Invested</w:t>
            </w:r>
          </w:p>
        </w:tc>
        <w:tc>
          <w:tcPr>
            <w:tcW w:w="1276" w:type="dxa"/>
            <w:shd w:val="clear" w:color="auto" w:fill="BDD6EE"/>
            <w:vAlign w:val="center"/>
            <w:hideMark/>
          </w:tcPr>
          <w:p w14:paraId="5333B915"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 financing</w:t>
            </w:r>
          </w:p>
        </w:tc>
        <w:tc>
          <w:tcPr>
            <w:tcW w:w="1418" w:type="dxa"/>
            <w:shd w:val="clear" w:color="auto" w:fill="BDD6EE"/>
            <w:vAlign w:val="center"/>
            <w:hideMark/>
          </w:tcPr>
          <w:p w14:paraId="02502E07"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Weighted average interest rate</w:t>
            </w:r>
          </w:p>
        </w:tc>
        <w:tc>
          <w:tcPr>
            <w:tcW w:w="1275" w:type="dxa"/>
            <w:shd w:val="clear" w:color="auto" w:fill="BDD6EE"/>
            <w:vAlign w:val="center"/>
            <w:hideMark/>
          </w:tcPr>
          <w:p w14:paraId="59027C63"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Regulatory blacklisted</w:t>
            </w:r>
          </w:p>
        </w:tc>
        <w:tc>
          <w:tcPr>
            <w:tcW w:w="1418" w:type="dxa"/>
            <w:shd w:val="clear" w:color="auto" w:fill="BDD6EE"/>
            <w:vAlign w:val="center"/>
            <w:hideMark/>
          </w:tcPr>
          <w:p w14:paraId="4F6AC47F" w14:textId="77777777" w:rsidR="00985C18" w:rsidRPr="00C7728C" w:rsidRDefault="00985C18" w:rsidP="005F0F92">
            <w:pPr>
              <w:spacing w:after="120"/>
              <w:jc w:val="center"/>
              <w:rPr>
                <w:rFonts w:ascii="Calibri" w:hAnsi="Calibri"/>
                <w:b/>
                <w:bCs w:val="0"/>
                <w:kern w:val="2"/>
                <w:sz w:val="22"/>
                <w:szCs w:val="22"/>
              </w:rPr>
            </w:pPr>
            <w:r w:rsidRPr="00C7728C">
              <w:rPr>
                <w:rFonts w:ascii="Calibri" w:hAnsi="Calibri"/>
                <w:b/>
                <w:bCs w:val="0"/>
                <w:kern w:val="2"/>
                <w:sz w:val="22"/>
                <w:szCs w:val="22"/>
              </w:rPr>
              <w:t>Cancellation blacklisted</w:t>
            </w:r>
          </w:p>
        </w:tc>
      </w:tr>
      <w:tr w:rsidR="00985C18" w:rsidRPr="00C7728C" w14:paraId="4D84F71A" w14:textId="77777777" w:rsidTr="005F0F92">
        <w:trPr>
          <w:trHeight w:val="315"/>
        </w:trPr>
        <w:tc>
          <w:tcPr>
            <w:tcW w:w="1074" w:type="dxa"/>
            <w:shd w:val="clear" w:color="auto" w:fill="auto"/>
            <w:noWrap/>
            <w:hideMark/>
          </w:tcPr>
          <w:p w14:paraId="1D558B3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High</w:t>
            </w:r>
          </w:p>
        </w:tc>
        <w:tc>
          <w:tcPr>
            <w:tcW w:w="920" w:type="dxa"/>
            <w:shd w:val="clear" w:color="auto" w:fill="auto"/>
            <w:noWrap/>
            <w:hideMark/>
          </w:tcPr>
          <w:p w14:paraId="75CB2A9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0E2D48E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7A53B24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77EBCD4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2C2FC5B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FC1912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7FE9F5B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626F64E1" w14:textId="77777777" w:rsidTr="005F0F92">
        <w:trPr>
          <w:trHeight w:val="315"/>
        </w:trPr>
        <w:tc>
          <w:tcPr>
            <w:tcW w:w="1074" w:type="dxa"/>
            <w:shd w:val="clear" w:color="auto" w:fill="auto"/>
            <w:noWrap/>
            <w:hideMark/>
          </w:tcPr>
          <w:p w14:paraId="0108772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Medium</w:t>
            </w:r>
          </w:p>
        </w:tc>
        <w:tc>
          <w:tcPr>
            <w:tcW w:w="920" w:type="dxa"/>
            <w:shd w:val="clear" w:color="auto" w:fill="auto"/>
            <w:noWrap/>
            <w:hideMark/>
          </w:tcPr>
          <w:p w14:paraId="3CCF59A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79AE15C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268689F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1267FA1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39F1F5A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126A1BC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BB9654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3ECD6958" w14:textId="77777777" w:rsidTr="005F0F92">
        <w:trPr>
          <w:trHeight w:val="315"/>
        </w:trPr>
        <w:tc>
          <w:tcPr>
            <w:tcW w:w="1074" w:type="dxa"/>
            <w:shd w:val="clear" w:color="auto" w:fill="auto"/>
            <w:noWrap/>
            <w:hideMark/>
          </w:tcPr>
          <w:p w14:paraId="667DF0E4" w14:textId="77777777" w:rsidR="00985C18" w:rsidRPr="00C7728C" w:rsidRDefault="00985C18" w:rsidP="005F0F92">
            <w:pPr>
              <w:spacing w:after="120"/>
              <w:rPr>
                <w:rFonts w:ascii="Calibri" w:hAnsi="Calibri"/>
                <w:bCs w:val="0"/>
                <w:kern w:val="2"/>
                <w:sz w:val="22"/>
                <w:szCs w:val="22"/>
              </w:rPr>
            </w:pPr>
            <w:r w:rsidRPr="00C7728C">
              <w:rPr>
                <w:rFonts w:ascii="Calibri" w:hAnsi="Calibri"/>
                <w:bCs w:val="0"/>
                <w:kern w:val="2"/>
                <w:sz w:val="22"/>
                <w:szCs w:val="22"/>
              </w:rPr>
              <w:t>Low</w:t>
            </w:r>
          </w:p>
        </w:tc>
        <w:tc>
          <w:tcPr>
            <w:tcW w:w="920" w:type="dxa"/>
            <w:shd w:val="clear" w:color="auto" w:fill="auto"/>
            <w:noWrap/>
            <w:hideMark/>
          </w:tcPr>
          <w:p w14:paraId="088F3CE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091" w:type="dxa"/>
            <w:shd w:val="clear" w:color="auto" w:fill="auto"/>
            <w:noWrap/>
            <w:hideMark/>
          </w:tcPr>
          <w:p w14:paraId="7A20879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992" w:type="dxa"/>
            <w:shd w:val="clear" w:color="auto" w:fill="auto"/>
            <w:noWrap/>
            <w:hideMark/>
          </w:tcPr>
          <w:p w14:paraId="4CFDA61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6" w:type="dxa"/>
            <w:shd w:val="clear" w:color="auto" w:fill="auto"/>
            <w:noWrap/>
            <w:hideMark/>
          </w:tcPr>
          <w:p w14:paraId="39DA5152"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076E85C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275" w:type="dxa"/>
            <w:shd w:val="clear" w:color="auto" w:fill="auto"/>
            <w:noWrap/>
            <w:hideMark/>
          </w:tcPr>
          <w:p w14:paraId="360E74EA"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c>
          <w:tcPr>
            <w:tcW w:w="1418" w:type="dxa"/>
            <w:shd w:val="clear" w:color="auto" w:fill="auto"/>
            <w:noWrap/>
            <w:hideMark/>
          </w:tcPr>
          <w:p w14:paraId="63A7FE23"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w:t>
            </w:r>
          </w:p>
        </w:tc>
      </w:tr>
      <w:tr w:rsidR="00985C18" w:rsidRPr="00C7728C" w14:paraId="1367ABD8" w14:textId="77777777" w:rsidTr="005F0F92">
        <w:trPr>
          <w:trHeight w:val="315"/>
        </w:trPr>
        <w:tc>
          <w:tcPr>
            <w:tcW w:w="1074" w:type="dxa"/>
            <w:shd w:val="clear" w:color="auto" w:fill="auto"/>
            <w:noWrap/>
          </w:tcPr>
          <w:p w14:paraId="694F2CA2" w14:textId="77777777" w:rsidR="00985C18" w:rsidRPr="00C7728C" w:rsidRDefault="00985C18" w:rsidP="005F0F92">
            <w:pPr>
              <w:spacing w:after="120"/>
              <w:rPr>
                <w:rFonts w:ascii="Calibri" w:hAnsi="Calibri"/>
                <w:b/>
                <w:bCs w:val="0"/>
                <w:kern w:val="2"/>
                <w:sz w:val="22"/>
                <w:szCs w:val="22"/>
              </w:rPr>
            </w:pPr>
            <w:r w:rsidRPr="00C7728C">
              <w:rPr>
                <w:rFonts w:ascii="Calibri" w:hAnsi="Calibri"/>
                <w:b/>
                <w:bCs w:val="0"/>
                <w:kern w:val="2"/>
                <w:sz w:val="22"/>
                <w:szCs w:val="22"/>
              </w:rPr>
              <w:t>Total</w:t>
            </w:r>
          </w:p>
        </w:tc>
        <w:tc>
          <w:tcPr>
            <w:tcW w:w="920" w:type="dxa"/>
            <w:shd w:val="clear" w:color="auto" w:fill="auto"/>
            <w:noWrap/>
          </w:tcPr>
          <w:p w14:paraId="1D7030A0" w14:textId="77777777" w:rsidR="00985C18" w:rsidRPr="00C7728C" w:rsidRDefault="00985C18" w:rsidP="005F0F92">
            <w:pPr>
              <w:spacing w:after="120"/>
              <w:rPr>
                <w:rFonts w:ascii="Calibri" w:hAnsi="Calibri"/>
                <w:kern w:val="2"/>
                <w:sz w:val="22"/>
                <w:szCs w:val="22"/>
              </w:rPr>
            </w:pPr>
          </w:p>
        </w:tc>
        <w:tc>
          <w:tcPr>
            <w:tcW w:w="1091" w:type="dxa"/>
            <w:shd w:val="clear" w:color="auto" w:fill="auto"/>
            <w:noWrap/>
          </w:tcPr>
          <w:p w14:paraId="74062192" w14:textId="77777777" w:rsidR="00985C18" w:rsidRPr="00C7728C" w:rsidRDefault="00985C18" w:rsidP="005F0F92">
            <w:pPr>
              <w:spacing w:after="120"/>
              <w:rPr>
                <w:rFonts w:ascii="Calibri" w:hAnsi="Calibri"/>
                <w:kern w:val="2"/>
                <w:sz w:val="22"/>
                <w:szCs w:val="22"/>
              </w:rPr>
            </w:pPr>
          </w:p>
        </w:tc>
        <w:tc>
          <w:tcPr>
            <w:tcW w:w="992" w:type="dxa"/>
            <w:shd w:val="clear" w:color="auto" w:fill="auto"/>
            <w:noWrap/>
          </w:tcPr>
          <w:p w14:paraId="2A42C7C4" w14:textId="77777777" w:rsidR="00985C18" w:rsidRPr="00C7728C" w:rsidRDefault="00985C18" w:rsidP="005F0F92">
            <w:pPr>
              <w:spacing w:after="120"/>
              <w:rPr>
                <w:rFonts w:ascii="Calibri" w:hAnsi="Calibri"/>
                <w:kern w:val="2"/>
                <w:sz w:val="22"/>
                <w:szCs w:val="22"/>
              </w:rPr>
            </w:pPr>
          </w:p>
        </w:tc>
        <w:tc>
          <w:tcPr>
            <w:tcW w:w="1276" w:type="dxa"/>
            <w:shd w:val="clear" w:color="auto" w:fill="auto"/>
            <w:noWrap/>
          </w:tcPr>
          <w:p w14:paraId="5EF66911"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2E299A3A" w14:textId="77777777" w:rsidR="00985C18" w:rsidRPr="00C7728C" w:rsidRDefault="00985C18" w:rsidP="005F0F92">
            <w:pPr>
              <w:spacing w:after="120"/>
              <w:rPr>
                <w:rFonts w:ascii="Calibri" w:hAnsi="Calibri"/>
                <w:kern w:val="2"/>
                <w:sz w:val="22"/>
                <w:szCs w:val="22"/>
              </w:rPr>
            </w:pPr>
          </w:p>
        </w:tc>
        <w:tc>
          <w:tcPr>
            <w:tcW w:w="1275" w:type="dxa"/>
            <w:shd w:val="clear" w:color="auto" w:fill="auto"/>
            <w:noWrap/>
          </w:tcPr>
          <w:p w14:paraId="0D0E6FE0" w14:textId="77777777" w:rsidR="00985C18" w:rsidRPr="00C7728C" w:rsidRDefault="00985C18" w:rsidP="005F0F92">
            <w:pPr>
              <w:spacing w:after="120"/>
              <w:rPr>
                <w:rFonts w:ascii="Calibri" w:hAnsi="Calibri"/>
                <w:kern w:val="2"/>
                <w:sz w:val="22"/>
                <w:szCs w:val="22"/>
              </w:rPr>
            </w:pPr>
          </w:p>
        </w:tc>
        <w:tc>
          <w:tcPr>
            <w:tcW w:w="1418" w:type="dxa"/>
            <w:shd w:val="clear" w:color="auto" w:fill="auto"/>
            <w:noWrap/>
          </w:tcPr>
          <w:p w14:paraId="7DE69ED1" w14:textId="77777777" w:rsidR="00985C18" w:rsidRPr="00C7728C" w:rsidRDefault="00985C18" w:rsidP="005F0F92">
            <w:pPr>
              <w:spacing w:after="120"/>
              <w:rPr>
                <w:rFonts w:ascii="Calibri" w:hAnsi="Calibri"/>
                <w:kern w:val="2"/>
                <w:sz w:val="22"/>
                <w:szCs w:val="22"/>
              </w:rPr>
            </w:pPr>
          </w:p>
        </w:tc>
      </w:tr>
    </w:tbl>
    <w:p w14:paraId="0B3830F3" w14:textId="77777777" w:rsidR="00985C18" w:rsidRPr="006C188A" w:rsidRDefault="00985C18" w:rsidP="00F46DFE">
      <w:pPr>
        <w:pStyle w:val="1"/>
        <w:tabs>
          <w:tab w:val="clear" w:pos="432"/>
          <w:tab w:val="num" w:pos="540"/>
        </w:tabs>
        <w:spacing w:before="120" w:after="120" w:line="240" w:lineRule="auto"/>
        <w:rPr>
          <w:rFonts w:ascii="Calibri" w:eastAsia="SimSun" w:hAnsi="Calibri" w:cs="Courier New"/>
          <w:b/>
          <w:color w:val="1F497D"/>
          <w:sz w:val="24"/>
          <w:szCs w:val="21"/>
        </w:rPr>
      </w:pPr>
      <w:bookmarkStart w:id="987" w:name="_Toc390432087"/>
      <w:r w:rsidRPr="00DF69FB">
        <w:rPr>
          <w:rFonts w:ascii="Calibri" w:eastAsia="SimSun" w:hAnsi="Calibri" w:cs="Courier New"/>
          <w:b/>
          <w:color w:val="1F497D"/>
          <w:sz w:val="24"/>
          <w:szCs w:val="21"/>
        </w:rPr>
        <w:t>Business rules</w:t>
      </w:r>
      <w:bookmarkEnd w:id="987"/>
    </w:p>
    <w:p w14:paraId="05BA8597"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Cut-off time of report should be 00:00:00 – 23:59:59</w:t>
      </w:r>
    </w:p>
    <w:p w14:paraId="5FA3A4E1"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 xml:space="preserve">Report will be issued by user   </w:t>
      </w:r>
    </w:p>
    <w:p w14:paraId="23F94054"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 xml:space="preserve">Report can extract to excel or pdf format </w:t>
      </w:r>
    </w:p>
    <w:p w14:paraId="2C25A245"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User can view on internal user interface.</w:t>
      </w:r>
    </w:p>
    <w:p w14:paraId="3ACEFD0B"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Report types</w:t>
      </w:r>
    </w:p>
    <w:p w14:paraId="31CE6FE1" w14:textId="77777777" w:rsidR="00985C18" w:rsidRPr="00C7728C" w:rsidRDefault="00985C18" w:rsidP="00985C18">
      <w:pPr>
        <w:spacing w:after="120"/>
        <w:rPr>
          <w:rFonts w:ascii="Calibri" w:hAnsi="Calibri"/>
          <w:sz w:val="22"/>
          <w:szCs w:val="22"/>
        </w:rPr>
      </w:pPr>
      <w:r w:rsidRPr="00C7728C">
        <w:rPr>
          <w:rFonts w:ascii="Calibri" w:hAnsi="Calibri"/>
          <w:sz w:val="22"/>
          <w:szCs w:val="22"/>
        </w:rPr>
        <w:t>There are 2 kind of report in platform namely detail reports and summary reports.</w:t>
      </w:r>
    </w:p>
    <w:tbl>
      <w:tblPr>
        <w:tblW w:w="0" w:type="auto"/>
        <w:jc w:val="center"/>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4"/>
        <w:gridCol w:w="4979"/>
      </w:tblGrid>
      <w:tr w:rsidR="00985C18" w:rsidRPr="00C7728C" w14:paraId="3783EAD7" w14:textId="77777777" w:rsidTr="005F0F92">
        <w:trPr>
          <w:trHeight w:val="315"/>
          <w:jc w:val="center"/>
        </w:trPr>
        <w:tc>
          <w:tcPr>
            <w:tcW w:w="4098" w:type="dxa"/>
            <w:shd w:val="clear" w:color="auto" w:fill="BDD6EE"/>
            <w:noWrap/>
            <w:vAlign w:val="center"/>
          </w:tcPr>
          <w:p w14:paraId="57A6DF42"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Kind of report</w:t>
            </w:r>
          </w:p>
        </w:tc>
        <w:tc>
          <w:tcPr>
            <w:tcW w:w="5230" w:type="dxa"/>
            <w:shd w:val="clear" w:color="auto" w:fill="BDD6EE"/>
            <w:noWrap/>
            <w:vAlign w:val="center"/>
          </w:tcPr>
          <w:p w14:paraId="37CFBC9F"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6EF5B3A9" w14:textId="77777777" w:rsidTr="005F0F92">
        <w:trPr>
          <w:trHeight w:val="315"/>
          <w:jc w:val="center"/>
        </w:trPr>
        <w:tc>
          <w:tcPr>
            <w:tcW w:w="4098" w:type="dxa"/>
            <w:shd w:val="clear" w:color="auto" w:fill="auto"/>
            <w:noWrap/>
          </w:tcPr>
          <w:p w14:paraId="5AD5141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Detail report</w:t>
            </w:r>
          </w:p>
        </w:tc>
        <w:tc>
          <w:tcPr>
            <w:tcW w:w="5230" w:type="dxa"/>
            <w:shd w:val="clear" w:color="auto" w:fill="auto"/>
            <w:noWrap/>
          </w:tcPr>
          <w:p w14:paraId="3B70BC54"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A single report with a specified time period and various query parameters. </w:t>
            </w:r>
          </w:p>
        </w:tc>
      </w:tr>
      <w:tr w:rsidR="00985C18" w:rsidRPr="00C7728C" w14:paraId="0093699A" w14:textId="77777777" w:rsidTr="005F0F92">
        <w:trPr>
          <w:trHeight w:val="315"/>
          <w:jc w:val="center"/>
        </w:trPr>
        <w:tc>
          <w:tcPr>
            <w:tcW w:w="4098" w:type="dxa"/>
            <w:shd w:val="clear" w:color="auto" w:fill="auto"/>
            <w:noWrap/>
          </w:tcPr>
          <w:p w14:paraId="62FA4FB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Summary report</w:t>
            </w:r>
          </w:p>
        </w:tc>
        <w:tc>
          <w:tcPr>
            <w:tcW w:w="5230" w:type="dxa"/>
            <w:shd w:val="clear" w:color="auto" w:fill="auto"/>
            <w:noWrap/>
          </w:tcPr>
          <w:p w14:paraId="37D1A428" w14:textId="77777777" w:rsidR="00985C18" w:rsidRPr="00C7728C" w:rsidRDefault="00985C18" w:rsidP="005F0F92">
            <w:pPr>
              <w:spacing w:after="120"/>
              <w:rPr>
                <w:rFonts w:ascii="Calibri" w:hAnsi="Calibri"/>
                <w:kern w:val="2"/>
                <w:sz w:val="22"/>
                <w:szCs w:val="22"/>
              </w:rPr>
            </w:pPr>
            <w:r w:rsidRPr="00C7728C">
              <w:rPr>
                <w:rFonts w:ascii="Calibri" w:hAnsi="Calibri"/>
                <w:color w:val="000000"/>
                <w:kern w:val="2"/>
                <w:sz w:val="22"/>
                <w:szCs w:val="22"/>
              </w:rPr>
              <w:t xml:space="preserve">Report on data collected over a period of time. For example, you can check the number of invoices that are successful bidding over a week or month distributed by region. </w:t>
            </w:r>
          </w:p>
        </w:tc>
      </w:tr>
      <w:tr w:rsidR="00985C18" w:rsidRPr="00C7728C" w14:paraId="51FE0574" w14:textId="77777777" w:rsidTr="005F0F92">
        <w:trPr>
          <w:trHeight w:val="315"/>
          <w:jc w:val="center"/>
        </w:trPr>
        <w:tc>
          <w:tcPr>
            <w:tcW w:w="4098" w:type="dxa"/>
            <w:shd w:val="clear" w:color="auto" w:fill="auto"/>
            <w:noWrap/>
          </w:tcPr>
          <w:p w14:paraId="3246EEF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Monthly report</w:t>
            </w:r>
          </w:p>
        </w:tc>
        <w:tc>
          <w:tcPr>
            <w:tcW w:w="5230" w:type="dxa"/>
            <w:shd w:val="clear" w:color="auto" w:fill="auto"/>
            <w:noWrap/>
          </w:tcPr>
          <w:p w14:paraId="664A7882" w14:textId="77777777" w:rsidR="00985C18" w:rsidRPr="00C7728C" w:rsidRDefault="00985C18" w:rsidP="005F0F92">
            <w:pPr>
              <w:spacing w:after="120"/>
              <w:rPr>
                <w:rFonts w:ascii="Calibri" w:hAnsi="Calibri"/>
                <w:color w:val="000000"/>
                <w:kern w:val="2"/>
                <w:sz w:val="22"/>
                <w:szCs w:val="22"/>
              </w:rPr>
            </w:pPr>
            <w:r w:rsidRPr="00C7728C">
              <w:rPr>
                <w:rFonts w:ascii="Calibri" w:hAnsi="Calibri"/>
                <w:kern w:val="2"/>
                <w:sz w:val="22"/>
                <w:szCs w:val="22"/>
              </w:rPr>
              <w:t>From the 00:00:01 of first day of month to 23:59:00 of last day of the month</w:t>
            </w:r>
          </w:p>
        </w:tc>
      </w:tr>
      <w:tr w:rsidR="00985C18" w:rsidRPr="00C7728C" w14:paraId="2B0653E1" w14:textId="77777777" w:rsidTr="005F0F92">
        <w:trPr>
          <w:trHeight w:val="315"/>
          <w:jc w:val="center"/>
        </w:trPr>
        <w:tc>
          <w:tcPr>
            <w:tcW w:w="4098" w:type="dxa"/>
            <w:shd w:val="clear" w:color="auto" w:fill="auto"/>
            <w:noWrap/>
          </w:tcPr>
          <w:p w14:paraId="19241CCB"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Daily report</w:t>
            </w:r>
          </w:p>
        </w:tc>
        <w:tc>
          <w:tcPr>
            <w:tcW w:w="5230" w:type="dxa"/>
            <w:shd w:val="clear" w:color="auto" w:fill="auto"/>
            <w:noWrap/>
          </w:tcPr>
          <w:p w14:paraId="19714F92" w14:textId="77777777" w:rsidR="00985C18" w:rsidRPr="00C7728C" w:rsidRDefault="00985C18" w:rsidP="005F0F92">
            <w:pPr>
              <w:spacing w:after="120"/>
              <w:rPr>
                <w:rFonts w:ascii="Calibri" w:hAnsi="Calibri"/>
                <w:color w:val="000000"/>
                <w:kern w:val="2"/>
                <w:sz w:val="22"/>
                <w:szCs w:val="22"/>
              </w:rPr>
            </w:pPr>
            <w:r w:rsidRPr="00C7728C">
              <w:rPr>
                <w:rFonts w:ascii="Calibri" w:hAnsi="Calibri"/>
                <w:kern w:val="2"/>
                <w:sz w:val="22"/>
                <w:szCs w:val="22"/>
              </w:rPr>
              <w:t>From the 00:00:00 of day to 23:59:00 end of day</w:t>
            </w:r>
          </w:p>
        </w:tc>
      </w:tr>
    </w:tbl>
    <w:p w14:paraId="2CCCAF4A"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Structural report: Reports are designed to aim to monitoring purpose that includes 3 management flows: Business Management, Operational Management and Risk Management. The table below is in detail of structural reports:</w:t>
      </w:r>
    </w:p>
    <w:tbl>
      <w:tblPr>
        <w:tblW w:w="9355" w:type="dxa"/>
        <w:jc w:val="center"/>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835"/>
        <w:gridCol w:w="5528"/>
      </w:tblGrid>
      <w:tr w:rsidR="00985C18" w:rsidRPr="00C7728C" w14:paraId="185239C6" w14:textId="77777777" w:rsidTr="005F0F92">
        <w:trPr>
          <w:trHeight w:val="315"/>
          <w:jc w:val="center"/>
        </w:trPr>
        <w:tc>
          <w:tcPr>
            <w:tcW w:w="992" w:type="dxa"/>
            <w:shd w:val="clear" w:color="auto" w:fill="BDD6EE"/>
          </w:tcPr>
          <w:p w14:paraId="436D6779" w14:textId="77777777" w:rsidR="00985C18" w:rsidRPr="00C7728C" w:rsidRDefault="00985C18" w:rsidP="005F0F92">
            <w:pPr>
              <w:spacing w:after="120"/>
              <w:rPr>
                <w:rFonts w:ascii="Calibri" w:eastAsia="Times New Roman" w:hAnsi="Calibri" w:cs="Times New Roman"/>
                <w:b/>
                <w:color w:val="000000"/>
                <w:kern w:val="2"/>
                <w:sz w:val="22"/>
                <w:szCs w:val="22"/>
              </w:rPr>
            </w:pPr>
          </w:p>
        </w:tc>
        <w:tc>
          <w:tcPr>
            <w:tcW w:w="2835" w:type="dxa"/>
            <w:shd w:val="clear" w:color="auto" w:fill="BDD6EE"/>
            <w:noWrap/>
            <w:vAlign w:val="center"/>
          </w:tcPr>
          <w:p w14:paraId="572772A2"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 xml:space="preserve">Report name </w:t>
            </w:r>
          </w:p>
        </w:tc>
        <w:tc>
          <w:tcPr>
            <w:tcW w:w="5528" w:type="dxa"/>
            <w:shd w:val="clear" w:color="auto" w:fill="BDD6EE"/>
            <w:noWrap/>
            <w:vAlign w:val="center"/>
          </w:tcPr>
          <w:p w14:paraId="1F659D5A" w14:textId="77777777" w:rsidR="00985C18" w:rsidRPr="00C7728C" w:rsidRDefault="00985C18" w:rsidP="005F0F92">
            <w:pPr>
              <w:spacing w:after="120"/>
              <w:rPr>
                <w:rFonts w:ascii="Calibri" w:eastAsia="Times New Roman" w:hAnsi="Calibri" w:cs="Times New Roman"/>
                <w:b/>
                <w:color w:val="000000"/>
                <w:kern w:val="2"/>
                <w:sz w:val="22"/>
                <w:szCs w:val="22"/>
              </w:rPr>
            </w:pPr>
            <w:r w:rsidRPr="00C7728C">
              <w:rPr>
                <w:rFonts w:ascii="Calibri" w:eastAsia="Times New Roman" w:hAnsi="Calibri" w:cs="Times New Roman"/>
                <w:b/>
                <w:color w:val="000000"/>
                <w:kern w:val="2"/>
                <w:sz w:val="22"/>
                <w:szCs w:val="22"/>
              </w:rPr>
              <w:t>Description</w:t>
            </w:r>
          </w:p>
        </w:tc>
      </w:tr>
      <w:tr w:rsidR="00985C18" w:rsidRPr="00C7728C" w14:paraId="20FC6A93" w14:textId="77777777" w:rsidTr="005F0F92">
        <w:trPr>
          <w:trHeight w:val="315"/>
          <w:jc w:val="center"/>
        </w:trPr>
        <w:tc>
          <w:tcPr>
            <w:tcW w:w="992" w:type="dxa"/>
            <w:shd w:val="clear" w:color="auto" w:fill="auto"/>
          </w:tcPr>
          <w:p w14:paraId="257F1DA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1</w:t>
            </w:r>
          </w:p>
        </w:tc>
        <w:tc>
          <w:tcPr>
            <w:tcW w:w="2835" w:type="dxa"/>
            <w:shd w:val="clear" w:color="auto" w:fill="auto"/>
            <w:noWrap/>
          </w:tcPr>
          <w:p w14:paraId="18A03B8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Invoices Report</w:t>
            </w:r>
          </w:p>
        </w:tc>
        <w:tc>
          <w:tcPr>
            <w:tcW w:w="5528" w:type="dxa"/>
            <w:shd w:val="clear" w:color="auto" w:fill="auto"/>
            <w:noWrap/>
          </w:tcPr>
          <w:p w14:paraId="56193B1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 xml:space="preserve">6 reports </w:t>
            </w:r>
          </w:p>
        </w:tc>
      </w:tr>
      <w:tr w:rsidR="00985C18" w:rsidRPr="00C7728C" w14:paraId="1131077B" w14:textId="77777777" w:rsidTr="005F0F92">
        <w:trPr>
          <w:trHeight w:val="315"/>
          <w:jc w:val="center"/>
        </w:trPr>
        <w:tc>
          <w:tcPr>
            <w:tcW w:w="992" w:type="dxa"/>
            <w:shd w:val="clear" w:color="auto" w:fill="auto"/>
          </w:tcPr>
          <w:p w14:paraId="0E9149F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w:t>
            </w:r>
          </w:p>
        </w:tc>
        <w:tc>
          <w:tcPr>
            <w:tcW w:w="2835" w:type="dxa"/>
            <w:shd w:val="clear" w:color="auto" w:fill="auto"/>
            <w:noWrap/>
          </w:tcPr>
          <w:p w14:paraId="76D05EC6"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Disbursement report</w:t>
            </w:r>
          </w:p>
        </w:tc>
        <w:tc>
          <w:tcPr>
            <w:tcW w:w="5528" w:type="dxa"/>
            <w:shd w:val="clear" w:color="auto" w:fill="auto"/>
            <w:noWrap/>
          </w:tcPr>
          <w:p w14:paraId="32D0D96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1 report</w:t>
            </w:r>
          </w:p>
        </w:tc>
      </w:tr>
      <w:tr w:rsidR="00985C18" w:rsidRPr="00C7728C" w14:paraId="26DAD069" w14:textId="77777777" w:rsidTr="005F0F92">
        <w:trPr>
          <w:trHeight w:val="315"/>
          <w:jc w:val="center"/>
        </w:trPr>
        <w:tc>
          <w:tcPr>
            <w:tcW w:w="992" w:type="dxa"/>
            <w:shd w:val="clear" w:color="auto" w:fill="auto"/>
          </w:tcPr>
          <w:p w14:paraId="20F8C2F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3</w:t>
            </w:r>
          </w:p>
        </w:tc>
        <w:tc>
          <w:tcPr>
            <w:tcW w:w="2835" w:type="dxa"/>
            <w:shd w:val="clear" w:color="auto" w:fill="auto"/>
            <w:noWrap/>
          </w:tcPr>
          <w:p w14:paraId="025C49F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In-auction report</w:t>
            </w:r>
          </w:p>
        </w:tc>
        <w:tc>
          <w:tcPr>
            <w:tcW w:w="5528" w:type="dxa"/>
            <w:shd w:val="clear" w:color="auto" w:fill="auto"/>
            <w:noWrap/>
          </w:tcPr>
          <w:p w14:paraId="298D254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 reports</w:t>
            </w:r>
          </w:p>
        </w:tc>
      </w:tr>
      <w:tr w:rsidR="00985C18" w:rsidRPr="00C7728C" w14:paraId="389BC7B8" w14:textId="77777777" w:rsidTr="005F0F92">
        <w:trPr>
          <w:trHeight w:val="315"/>
          <w:jc w:val="center"/>
        </w:trPr>
        <w:tc>
          <w:tcPr>
            <w:tcW w:w="992" w:type="dxa"/>
            <w:shd w:val="clear" w:color="auto" w:fill="auto"/>
          </w:tcPr>
          <w:p w14:paraId="337A138D"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4</w:t>
            </w:r>
          </w:p>
        </w:tc>
        <w:tc>
          <w:tcPr>
            <w:tcW w:w="2835" w:type="dxa"/>
            <w:shd w:val="clear" w:color="auto" w:fill="auto"/>
            <w:noWrap/>
          </w:tcPr>
          <w:p w14:paraId="6D4CE60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Settled invoices report</w:t>
            </w:r>
          </w:p>
        </w:tc>
        <w:tc>
          <w:tcPr>
            <w:tcW w:w="5528" w:type="dxa"/>
            <w:shd w:val="clear" w:color="auto" w:fill="auto"/>
            <w:noWrap/>
          </w:tcPr>
          <w:p w14:paraId="3A21AAA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1 report</w:t>
            </w:r>
          </w:p>
        </w:tc>
      </w:tr>
      <w:tr w:rsidR="00985C18" w:rsidRPr="00C7728C" w14:paraId="043EBB5E" w14:textId="77777777" w:rsidTr="005F0F92">
        <w:trPr>
          <w:trHeight w:val="315"/>
          <w:jc w:val="center"/>
        </w:trPr>
        <w:tc>
          <w:tcPr>
            <w:tcW w:w="992" w:type="dxa"/>
            <w:shd w:val="clear" w:color="auto" w:fill="auto"/>
          </w:tcPr>
          <w:p w14:paraId="4B49A088"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5</w:t>
            </w:r>
          </w:p>
        </w:tc>
        <w:tc>
          <w:tcPr>
            <w:tcW w:w="2835" w:type="dxa"/>
            <w:shd w:val="clear" w:color="auto" w:fill="auto"/>
            <w:noWrap/>
          </w:tcPr>
          <w:p w14:paraId="62A04E35"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Overdue Invoices report</w:t>
            </w:r>
          </w:p>
        </w:tc>
        <w:tc>
          <w:tcPr>
            <w:tcW w:w="5528" w:type="dxa"/>
            <w:shd w:val="clear" w:color="auto" w:fill="auto"/>
            <w:noWrap/>
          </w:tcPr>
          <w:p w14:paraId="3AE5281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2 reports</w:t>
            </w:r>
          </w:p>
        </w:tc>
      </w:tr>
      <w:tr w:rsidR="00985C18" w:rsidRPr="00C7728C" w14:paraId="0B426666" w14:textId="77777777" w:rsidTr="005F0F92">
        <w:trPr>
          <w:trHeight w:val="315"/>
          <w:jc w:val="center"/>
        </w:trPr>
        <w:tc>
          <w:tcPr>
            <w:tcW w:w="992" w:type="dxa"/>
            <w:shd w:val="clear" w:color="auto" w:fill="auto"/>
          </w:tcPr>
          <w:p w14:paraId="75A6B88C"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6</w:t>
            </w:r>
          </w:p>
        </w:tc>
        <w:tc>
          <w:tcPr>
            <w:tcW w:w="2835" w:type="dxa"/>
            <w:shd w:val="clear" w:color="auto" w:fill="auto"/>
            <w:noWrap/>
          </w:tcPr>
          <w:p w14:paraId="1802C3E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Debtor report</w:t>
            </w:r>
          </w:p>
        </w:tc>
        <w:tc>
          <w:tcPr>
            <w:tcW w:w="5528" w:type="dxa"/>
            <w:shd w:val="clear" w:color="auto" w:fill="auto"/>
            <w:noWrap/>
          </w:tcPr>
          <w:p w14:paraId="3D2338AF"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7 reports</w:t>
            </w:r>
          </w:p>
        </w:tc>
      </w:tr>
      <w:tr w:rsidR="00985C18" w:rsidRPr="00C7728C" w14:paraId="60ED4883" w14:textId="77777777" w:rsidTr="005F0F92">
        <w:trPr>
          <w:trHeight w:val="315"/>
          <w:jc w:val="center"/>
        </w:trPr>
        <w:tc>
          <w:tcPr>
            <w:tcW w:w="992" w:type="dxa"/>
            <w:shd w:val="clear" w:color="auto" w:fill="auto"/>
          </w:tcPr>
          <w:p w14:paraId="0D5EFBD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7</w:t>
            </w:r>
          </w:p>
        </w:tc>
        <w:tc>
          <w:tcPr>
            <w:tcW w:w="2835" w:type="dxa"/>
            <w:shd w:val="clear" w:color="auto" w:fill="auto"/>
            <w:noWrap/>
          </w:tcPr>
          <w:p w14:paraId="0FF06E6E"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report</w:t>
            </w:r>
          </w:p>
        </w:tc>
        <w:tc>
          <w:tcPr>
            <w:tcW w:w="5528" w:type="dxa"/>
            <w:shd w:val="clear" w:color="auto" w:fill="auto"/>
            <w:noWrap/>
          </w:tcPr>
          <w:p w14:paraId="15C92717"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7 reports</w:t>
            </w:r>
          </w:p>
        </w:tc>
      </w:tr>
      <w:tr w:rsidR="00985C18" w:rsidRPr="00C7728C" w14:paraId="5AFB9DA2" w14:textId="77777777" w:rsidTr="005F0F92">
        <w:trPr>
          <w:trHeight w:val="315"/>
          <w:jc w:val="center"/>
        </w:trPr>
        <w:tc>
          <w:tcPr>
            <w:tcW w:w="992" w:type="dxa"/>
            <w:shd w:val="clear" w:color="auto" w:fill="auto"/>
          </w:tcPr>
          <w:p w14:paraId="0A03BB69"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8</w:t>
            </w:r>
          </w:p>
        </w:tc>
        <w:tc>
          <w:tcPr>
            <w:tcW w:w="2835" w:type="dxa"/>
            <w:shd w:val="clear" w:color="auto" w:fill="auto"/>
            <w:noWrap/>
          </w:tcPr>
          <w:p w14:paraId="4C395B40"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Seller report</w:t>
            </w:r>
          </w:p>
        </w:tc>
        <w:tc>
          <w:tcPr>
            <w:tcW w:w="5528" w:type="dxa"/>
            <w:shd w:val="clear" w:color="auto" w:fill="auto"/>
            <w:noWrap/>
          </w:tcPr>
          <w:p w14:paraId="4F6E7141" w14:textId="77777777" w:rsidR="00985C18" w:rsidRPr="00C7728C" w:rsidRDefault="00985C18" w:rsidP="005F0F92">
            <w:pPr>
              <w:spacing w:after="120"/>
              <w:rPr>
                <w:rFonts w:ascii="Calibri" w:hAnsi="Calibri"/>
                <w:kern w:val="2"/>
                <w:sz w:val="22"/>
                <w:szCs w:val="22"/>
              </w:rPr>
            </w:pPr>
            <w:r w:rsidRPr="00C7728C">
              <w:rPr>
                <w:rFonts w:ascii="Calibri" w:hAnsi="Calibri"/>
                <w:kern w:val="2"/>
                <w:sz w:val="22"/>
                <w:szCs w:val="22"/>
              </w:rPr>
              <w:t>7 reports</w:t>
            </w:r>
          </w:p>
        </w:tc>
      </w:tr>
    </w:tbl>
    <w:p w14:paraId="01DB3396" w14:textId="77777777" w:rsidR="00985C18" w:rsidRPr="001C53CF" w:rsidRDefault="00985C18" w:rsidP="00927897">
      <w:pPr>
        <w:numPr>
          <w:ilvl w:val="0"/>
          <w:numId w:val="36"/>
        </w:numPr>
        <w:rPr>
          <w:rFonts w:ascii="Calibri" w:hAnsi="Calibri" w:cs="Times New Roman"/>
          <w:bCs w:val="0"/>
          <w:sz w:val="22"/>
          <w:szCs w:val="24"/>
          <w:lang w:eastAsia="en-US"/>
        </w:rPr>
      </w:pPr>
      <w:r w:rsidRPr="001C53CF">
        <w:rPr>
          <w:rFonts w:ascii="Calibri" w:hAnsi="Calibri" w:cs="Times New Roman"/>
          <w:bCs w:val="0"/>
          <w:sz w:val="22"/>
          <w:szCs w:val="24"/>
          <w:lang w:eastAsia="en-US"/>
        </w:rPr>
        <w:t>Relevant Departments for monitoring report: These reports are designed and limit for various single user from different departments to using based on each their needs for monitoring. The departments should decide person who is authorized with limitation right to access and use data from reports.</w:t>
      </w:r>
    </w:p>
    <w:p w14:paraId="5156ABE7" w14:textId="77777777" w:rsidR="00F80159" w:rsidRPr="00F80159" w:rsidRDefault="00985C18" w:rsidP="00F80159">
      <w:pPr>
        <w:pStyle w:val="1"/>
        <w:tabs>
          <w:tab w:val="clear" w:pos="432"/>
          <w:tab w:val="num" w:pos="540"/>
        </w:tabs>
        <w:spacing w:before="120" w:after="120" w:line="240" w:lineRule="auto"/>
        <w:rPr>
          <w:rFonts w:ascii="Calibri" w:eastAsia="SimSun" w:hAnsi="Calibri" w:cs="Courier New"/>
          <w:b/>
          <w:color w:val="1F497D"/>
          <w:sz w:val="24"/>
          <w:szCs w:val="21"/>
        </w:rPr>
        <w:sectPr w:rsidR="00F80159" w:rsidRPr="00F80159" w:rsidSect="0098711E">
          <w:pgSz w:w="11906" w:h="16838"/>
          <w:pgMar w:top="1440" w:right="1378" w:bottom="1440" w:left="1440" w:header="851" w:footer="992" w:gutter="0"/>
          <w:pgNumType w:start="1"/>
          <w:cols w:space="425"/>
          <w:docGrid w:type="lines" w:linePitch="312"/>
        </w:sectPr>
      </w:pPr>
      <w:bookmarkStart w:id="988" w:name="_Inputs_and_Outputs"/>
      <w:bookmarkStart w:id="989" w:name="_Toc390432088"/>
      <w:bookmarkEnd w:id="988"/>
      <w:r w:rsidRPr="00DF69FB">
        <w:rPr>
          <w:rFonts w:ascii="Calibri" w:eastAsia="SimSun" w:hAnsi="Calibri" w:cs="Courier New"/>
          <w:b/>
          <w:color w:val="1F497D"/>
          <w:sz w:val="24"/>
          <w:szCs w:val="21"/>
        </w:rPr>
        <w:t>Inputs and Outputs</w:t>
      </w:r>
      <w:bookmarkEnd w:id="989"/>
    </w:p>
    <w:p w14:paraId="050D8F6C" w14:textId="77777777" w:rsidR="0098711E" w:rsidRPr="00F80159" w:rsidRDefault="0098711E" w:rsidP="0098711E">
      <w:pPr>
        <w:pStyle w:val="1"/>
        <w:tabs>
          <w:tab w:val="clear" w:pos="432"/>
          <w:tab w:val="num" w:pos="540"/>
        </w:tabs>
        <w:spacing w:before="120" w:after="120" w:line="240" w:lineRule="auto"/>
        <w:rPr>
          <w:rFonts w:ascii="Calibri" w:eastAsia="SimSun" w:hAnsi="Calibri" w:cs="Courier New"/>
          <w:b/>
          <w:color w:val="1F497D"/>
          <w:sz w:val="24"/>
          <w:szCs w:val="21"/>
        </w:rPr>
      </w:pPr>
      <w:bookmarkStart w:id="990" w:name="_Toc390432089"/>
      <w:r>
        <w:rPr>
          <w:rFonts w:ascii="Calibri" w:eastAsia="SimSun" w:hAnsi="Calibri" w:cs="Courier New"/>
          <w:b/>
          <w:color w:val="1F497D"/>
          <w:sz w:val="24"/>
          <w:szCs w:val="21"/>
        </w:rPr>
        <w:t>Other template report</w:t>
      </w:r>
      <w:bookmarkEnd w:id="990"/>
    </w:p>
    <w:p w14:paraId="7443C5D3" w14:textId="77777777" w:rsidR="00F80159" w:rsidRPr="00BD4FB7" w:rsidRDefault="00F80159" w:rsidP="00F80159">
      <w:pPr>
        <w:tabs>
          <w:tab w:val="left" w:pos="540"/>
        </w:tabs>
        <w:rPr>
          <w:rFonts w:ascii="Calibri" w:hAnsi="Calibri"/>
          <w:sz w:val="22"/>
          <w:szCs w:val="24"/>
        </w:rPr>
      </w:pPr>
      <w:r w:rsidRPr="00BD4FB7">
        <w:rPr>
          <w:rFonts w:ascii="Calibri" w:hAnsi="Calibri"/>
          <w:sz w:val="22"/>
          <w:szCs w:val="24"/>
        </w:rPr>
        <w:t>Disbursement detailed report template – Section 5</w:t>
      </w:r>
    </w:p>
    <w:tbl>
      <w:tblPr>
        <w:tblW w:w="148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851"/>
        <w:gridCol w:w="850"/>
        <w:gridCol w:w="851"/>
        <w:gridCol w:w="945"/>
        <w:gridCol w:w="1134"/>
        <w:gridCol w:w="1134"/>
        <w:gridCol w:w="998"/>
        <w:gridCol w:w="986"/>
        <w:gridCol w:w="567"/>
        <w:gridCol w:w="1134"/>
        <w:gridCol w:w="709"/>
        <w:gridCol w:w="709"/>
        <w:gridCol w:w="850"/>
        <w:gridCol w:w="709"/>
        <w:gridCol w:w="850"/>
        <w:gridCol w:w="851"/>
      </w:tblGrid>
      <w:tr w:rsidR="00F80159" w:rsidRPr="008E55D0" w14:paraId="0CBAC272" w14:textId="77777777" w:rsidTr="006A3422">
        <w:trPr>
          <w:trHeight w:val="540"/>
          <w:jc w:val="center"/>
        </w:trPr>
        <w:tc>
          <w:tcPr>
            <w:tcW w:w="675" w:type="dxa"/>
            <w:shd w:val="clear" w:color="auto" w:fill="9CC2E5"/>
            <w:noWrap/>
            <w:vAlign w:val="center"/>
            <w:hideMark/>
          </w:tcPr>
          <w:p w14:paraId="67091434"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No.</w:t>
            </w:r>
          </w:p>
        </w:tc>
        <w:tc>
          <w:tcPr>
            <w:tcW w:w="851" w:type="dxa"/>
            <w:shd w:val="clear" w:color="auto" w:fill="9CC2E5"/>
            <w:noWrap/>
            <w:vAlign w:val="center"/>
            <w:hideMark/>
          </w:tcPr>
          <w:p w14:paraId="6259061A"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Invoice ID</w:t>
            </w:r>
          </w:p>
        </w:tc>
        <w:tc>
          <w:tcPr>
            <w:tcW w:w="850" w:type="dxa"/>
            <w:shd w:val="clear" w:color="auto" w:fill="9CC2E5"/>
            <w:noWrap/>
            <w:vAlign w:val="center"/>
            <w:hideMark/>
          </w:tcPr>
          <w:p w14:paraId="0C4BECEA"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Region</w:t>
            </w:r>
          </w:p>
        </w:tc>
        <w:tc>
          <w:tcPr>
            <w:tcW w:w="851" w:type="dxa"/>
            <w:shd w:val="clear" w:color="auto" w:fill="9CC2E5"/>
            <w:noWrap/>
            <w:vAlign w:val="center"/>
            <w:hideMark/>
          </w:tcPr>
          <w:p w14:paraId="57CC7BD6"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Rating</w:t>
            </w:r>
          </w:p>
        </w:tc>
        <w:tc>
          <w:tcPr>
            <w:tcW w:w="945" w:type="dxa"/>
            <w:shd w:val="clear" w:color="auto" w:fill="9CC2E5"/>
            <w:noWrap/>
            <w:vAlign w:val="center"/>
            <w:hideMark/>
          </w:tcPr>
          <w:p w14:paraId="5AB7AEBC"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Invoice amount</w:t>
            </w:r>
          </w:p>
        </w:tc>
        <w:tc>
          <w:tcPr>
            <w:tcW w:w="1134" w:type="dxa"/>
            <w:shd w:val="clear" w:color="auto" w:fill="9CC2E5"/>
            <w:noWrap/>
            <w:vAlign w:val="center"/>
            <w:hideMark/>
          </w:tcPr>
          <w:p w14:paraId="53B75503"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Disbursed amount</w:t>
            </w:r>
          </w:p>
        </w:tc>
        <w:tc>
          <w:tcPr>
            <w:tcW w:w="1134" w:type="dxa"/>
            <w:shd w:val="clear" w:color="auto" w:fill="9CC2E5"/>
            <w:noWrap/>
            <w:vAlign w:val="center"/>
            <w:hideMark/>
          </w:tcPr>
          <w:p w14:paraId="3B453173"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Turnaround time</w:t>
            </w:r>
          </w:p>
        </w:tc>
        <w:tc>
          <w:tcPr>
            <w:tcW w:w="998" w:type="dxa"/>
            <w:shd w:val="clear" w:color="auto" w:fill="9CC2E5"/>
            <w:noWrap/>
            <w:vAlign w:val="center"/>
            <w:hideMark/>
          </w:tcPr>
          <w:p w14:paraId="6886EF0D"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Deal Financing %</w:t>
            </w:r>
          </w:p>
        </w:tc>
        <w:tc>
          <w:tcPr>
            <w:tcW w:w="986" w:type="dxa"/>
            <w:shd w:val="clear" w:color="auto" w:fill="9CC2E5"/>
            <w:noWrap/>
            <w:vAlign w:val="center"/>
            <w:hideMark/>
          </w:tcPr>
          <w:p w14:paraId="1B8DC39B"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Deal interest rate</w:t>
            </w:r>
          </w:p>
        </w:tc>
        <w:tc>
          <w:tcPr>
            <w:tcW w:w="567" w:type="dxa"/>
            <w:shd w:val="clear" w:color="auto" w:fill="9CC2E5"/>
            <w:noWrap/>
            <w:vAlign w:val="center"/>
            <w:hideMark/>
          </w:tcPr>
          <w:p w14:paraId="2895CAC8"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Due date</w:t>
            </w:r>
          </w:p>
        </w:tc>
        <w:tc>
          <w:tcPr>
            <w:tcW w:w="1134" w:type="dxa"/>
            <w:shd w:val="clear" w:color="auto" w:fill="9CC2E5"/>
            <w:vAlign w:val="center"/>
            <w:hideMark/>
          </w:tcPr>
          <w:p w14:paraId="15911A59"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Seller transaction fees</w:t>
            </w:r>
          </w:p>
        </w:tc>
        <w:tc>
          <w:tcPr>
            <w:tcW w:w="709" w:type="dxa"/>
            <w:shd w:val="clear" w:color="auto" w:fill="9CC2E5"/>
            <w:vAlign w:val="center"/>
            <w:hideMark/>
          </w:tcPr>
          <w:p w14:paraId="7AAC8AF1"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Seller ID</w:t>
            </w:r>
          </w:p>
        </w:tc>
        <w:tc>
          <w:tcPr>
            <w:tcW w:w="709" w:type="dxa"/>
            <w:shd w:val="clear" w:color="auto" w:fill="9CC2E5"/>
            <w:vAlign w:val="center"/>
            <w:hideMark/>
          </w:tcPr>
          <w:p w14:paraId="485B2BBF"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Seller rating</w:t>
            </w:r>
          </w:p>
        </w:tc>
        <w:tc>
          <w:tcPr>
            <w:tcW w:w="850" w:type="dxa"/>
            <w:shd w:val="clear" w:color="auto" w:fill="9CC2E5"/>
            <w:vAlign w:val="center"/>
            <w:hideMark/>
          </w:tcPr>
          <w:p w14:paraId="6CAA2350"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Buyer transaction fees</w:t>
            </w:r>
          </w:p>
        </w:tc>
        <w:tc>
          <w:tcPr>
            <w:tcW w:w="709" w:type="dxa"/>
            <w:shd w:val="clear" w:color="auto" w:fill="9CC2E5"/>
            <w:vAlign w:val="center"/>
            <w:hideMark/>
          </w:tcPr>
          <w:p w14:paraId="5619A79A"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Buyer ID</w:t>
            </w:r>
          </w:p>
        </w:tc>
        <w:tc>
          <w:tcPr>
            <w:tcW w:w="850" w:type="dxa"/>
            <w:shd w:val="clear" w:color="auto" w:fill="9CC2E5"/>
            <w:vAlign w:val="center"/>
            <w:hideMark/>
          </w:tcPr>
          <w:p w14:paraId="313F9C62"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Debtor ID</w:t>
            </w:r>
          </w:p>
        </w:tc>
        <w:tc>
          <w:tcPr>
            <w:tcW w:w="851" w:type="dxa"/>
            <w:shd w:val="clear" w:color="auto" w:fill="9CC2E5"/>
            <w:vAlign w:val="center"/>
            <w:hideMark/>
          </w:tcPr>
          <w:p w14:paraId="705F227B" w14:textId="77777777" w:rsidR="00F80159" w:rsidRPr="008E55D0" w:rsidRDefault="00F80159" w:rsidP="006A3422">
            <w:pPr>
              <w:jc w:val="center"/>
              <w:rPr>
                <w:rFonts w:ascii="Calibri" w:eastAsia="PMingLiU" w:hAnsi="Calibri"/>
                <w:b/>
                <w:kern w:val="2"/>
                <w:sz w:val="20"/>
                <w:szCs w:val="20"/>
                <w:lang w:eastAsia="zh-HK"/>
              </w:rPr>
            </w:pPr>
            <w:r w:rsidRPr="008E55D0">
              <w:rPr>
                <w:rFonts w:ascii="Calibri" w:eastAsia="PMingLiU" w:hAnsi="Calibri"/>
                <w:b/>
                <w:kern w:val="2"/>
                <w:sz w:val="20"/>
                <w:szCs w:val="20"/>
                <w:lang w:eastAsia="zh-HK"/>
              </w:rPr>
              <w:t>Debtor rating</w:t>
            </w:r>
          </w:p>
        </w:tc>
      </w:tr>
      <w:tr w:rsidR="00F80159" w:rsidRPr="008E55D0" w14:paraId="44D0ABC8" w14:textId="77777777" w:rsidTr="006A3422">
        <w:trPr>
          <w:trHeight w:val="300"/>
          <w:jc w:val="center"/>
        </w:trPr>
        <w:tc>
          <w:tcPr>
            <w:tcW w:w="675" w:type="dxa"/>
            <w:shd w:val="clear" w:color="auto" w:fill="auto"/>
            <w:noWrap/>
            <w:hideMark/>
          </w:tcPr>
          <w:p w14:paraId="73C24955" w14:textId="77777777" w:rsidR="00F80159" w:rsidRPr="008E55D0" w:rsidRDefault="00F80159" w:rsidP="006A3422">
            <w:pPr>
              <w:jc w:val="left"/>
              <w:rPr>
                <w:rFonts w:ascii="Calibri" w:eastAsia="PMingLiU" w:hAnsi="Calibri"/>
                <w:kern w:val="2"/>
                <w:sz w:val="20"/>
                <w:szCs w:val="20"/>
                <w:lang w:eastAsia="zh-HK"/>
              </w:rPr>
            </w:pPr>
            <w:r w:rsidRPr="008E55D0">
              <w:rPr>
                <w:rFonts w:ascii="Calibri" w:eastAsia="PMingLiU" w:hAnsi="Calibri"/>
                <w:kern w:val="2"/>
                <w:sz w:val="20"/>
                <w:szCs w:val="20"/>
                <w:lang w:eastAsia="zh-HK"/>
              </w:rPr>
              <w:t>1</w:t>
            </w:r>
          </w:p>
        </w:tc>
        <w:tc>
          <w:tcPr>
            <w:tcW w:w="851" w:type="dxa"/>
            <w:shd w:val="clear" w:color="auto" w:fill="auto"/>
            <w:noWrap/>
            <w:hideMark/>
          </w:tcPr>
          <w:p w14:paraId="7F842B60"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0C80F87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1" w:type="dxa"/>
            <w:shd w:val="clear" w:color="auto" w:fill="auto"/>
            <w:noWrap/>
            <w:hideMark/>
          </w:tcPr>
          <w:p w14:paraId="4AC99B91"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45" w:type="dxa"/>
            <w:shd w:val="clear" w:color="auto" w:fill="auto"/>
            <w:noWrap/>
            <w:hideMark/>
          </w:tcPr>
          <w:p w14:paraId="3361E072"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4CEC35E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1CDDAE00"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98" w:type="dxa"/>
            <w:shd w:val="clear" w:color="auto" w:fill="auto"/>
            <w:noWrap/>
            <w:hideMark/>
          </w:tcPr>
          <w:p w14:paraId="7F68F4DC"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86" w:type="dxa"/>
            <w:shd w:val="clear" w:color="auto" w:fill="auto"/>
            <w:noWrap/>
            <w:hideMark/>
          </w:tcPr>
          <w:p w14:paraId="7886AB55"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567" w:type="dxa"/>
            <w:shd w:val="clear" w:color="auto" w:fill="auto"/>
            <w:noWrap/>
            <w:hideMark/>
          </w:tcPr>
          <w:p w14:paraId="6167CF31"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6684799E"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033A950B"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79747706"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04070B96"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1D541AF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3E9C16CE"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c>
          <w:tcPr>
            <w:tcW w:w="851" w:type="dxa"/>
            <w:shd w:val="clear" w:color="auto" w:fill="auto"/>
            <w:noWrap/>
            <w:hideMark/>
          </w:tcPr>
          <w:p w14:paraId="0523ADD6"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r>
      <w:tr w:rsidR="00F80159" w:rsidRPr="008E55D0" w14:paraId="50654AAC" w14:textId="77777777" w:rsidTr="006A3422">
        <w:trPr>
          <w:trHeight w:val="300"/>
          <w:jc w:val="center"/>
        </w:trPr>
        <w:tc>
          <w:tcPr>
            <w:tcW w:w="675" w:type="dxa"/>
            <w:shd w:val="clear" w:color="auto" w:fill="auto"/>
            <w:noWrap/>
            <w:hideMark/>
          </w:tcPr>
          <w:p w14:paraId="145AE49C" w14:textId="77777777" w:rsidR="00F80159" w:rsidRPr="008E55D0" w:rsidRDefault="00F80159" w:rsidP="006A3422">
            <w:pPr>
              <w:jc w:val="left"/>
              <w:rPr>
                <w:rFonts w:ascii="Calibri" w:eastAsia="PMingLiU" w:hAnsi="Calibri"/>
                <w:kern w:val="2"/>
                <w:sz w:val="20"/>
                <w:szCs w:val="20"/>
                <w:lang w:eastAsia="zh-HK"/>
              </w:rPr>
            </w:pPr>
            <w:r w:rsidRPr="008E55D0">
              <w:rPr>
                <w:rFonts w:ascii="Calibri" w:eastAsia="PMingLiU" w:hAnsi="Calibri"/>
                <w:kern w:val="2"/>
                <w:sz w:val="20"/>
                <w:szCs w:val="20"/>
                <w:lang w:eastAsia="zh-HK"/>
              </w:rPr>
              <w:t>2</w:t>
            </w:r>
          </w:p>
        </w:tc>
        <w:tc>
          <w:tcPr>
            <w:tcW w:w="851" w:type="dxa"/>
            <w:shd w:val="clear" w:color="auto" w:fill="auto"/>
            <w:noWrap/>
            <w:hideMark/>
          </w:tcPr>
          <w:p w14:paraId="7E00FD0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06F8C766"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1" w:type="dxa"/>
            <w:shd w:val="clear" w:color="auto" w:fill="auto"/>
            <w:noWrap/>
            <w:hideMark/>
          </w:tcPr>
          <w:p w14:paraId="11064848"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45" w:type="dxa"/>
            <w:shd w:val="clear" w:color="auto" w:fill="auto"/>
            <w:noWrap/>
            <w:hideMark/>
          </w:tcPr>
          <w:p w14:paraId="390FBCC9"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2BCA4190"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0942034A"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98" w:type="dxa"/>
            <w:shd w:val="clear" w:color="auto" w:fill="auto"/>
            <w:noWrap/>
            <w:hideMark/>
          </w:tcPr>
          <w:p w14:paraId="4484D66B"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86" w:type="dxa"/>
            <w:shd w:val="clear" w:color="auto" w:fill="auto"/>
            <w:noWrap/>
            <w:hideMark/>
          </w:tcPr>
          <w:p w14:paraId="3722AAFA"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567" w:type="dxa"/>
            <w:shd w:val="clear" w:color="auto" w:fill="auto"/>
            <w:noWrap/>
            <w:hideMark/>
          </w:tcPr>
          <w:p w14:paraId="48060612"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2A23C4CB"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39417AE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2015FED7"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06DE33A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15716F2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3BC310CD"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c>
          <w:tcPr>
            <w:tcW w:w="851" w:type="dxa"/>
            <w:shd w:val="clear" w:color="auto" w:fill="auto"/>
            <w:noWrap/>
            <w:hideMark/>
          </w:tcPr>
          <w:p w14:paraId="45686130"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r>
      <w:tr w:rsidR="00F80159" w:rsidRPr="008E55D0" w14:paraId="3374BE25" w14:textId="77777777" w:rsidTr="006A3422">
        <w:trPr>
          <w:trHeight w:val="300"/>
          <w:jc w:val="center"/>
        </w:trPr>
        <w:tc>
          <w:tcPr>
            <w:tcW w:w="675" w:type="dxa"/>
            <w:shd w:val="clear" w:color="auto" w:fill="auto"/>
            <w:noWrap/>
            <w:hideMark/>
          </w:tcPr>
          <w:p w14:paraId="58EE9953" w14:textId="77777777" w:rsidR="00F80159" w:rsidRPr="008E55D0" w:rsidRDefault="00F80159" w:rsidP="006A3422">
            <w:pPr>
              <w:jc w:val="left"/>
              <w:rPr>
                <w:rFonts w:ascii="Calibri" w:eastAsia="PMingLiU" w:hAnsi="Calibri"/>
                <w:kern w:val="2"/>
                <w:sz w:val="20"/>
                <w:szCs w:val="20"/>
                <w:lang w:eastAsia="zh-HK"/>
              </w:rPr>
            </w:pPr>
            <w:r w:rsidRPr="008E55D0">
              <w:rPr>
                <w:rFonts w:ascii="Calibri" w:eastAsia="PMingLiU" w:hAnsi="Calibri"/>
                <w:kern w:val="2"/>
                <w:sz w:val="20"/>
                <w:szCs w:val="20"/>
                <w:lang w:eastAsia="zh-HK"/>
              </w:rPr>
              <w:t>…</w:t>
            </w:r>
          </w:p>
        </w:tc>
        <w:tc>
          <w:tcPr>
            <w:tcW w:w="851" w:type="dxa"/>
            <w:shd w:val="clear" w:color="auto" w:fill="auto"/>
            <w:noWrap/>
            <w:hideMark/>
          </w:tcPr>
          <w:p w14:paraId="547CF41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58AE2379"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1" w:type="dxa"/>
            <w:shd w:val="clear" w:color="auto" w:fill="auto"/>
            <w:noWrap/>
            <w:hideMark/>
          </w:tcPr>
          <w:p w14:paraId="2B93CD79"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45" w:type="dxa"/>
            <w:shd w:val="clear" w:color="auto" w:fill="auto"/>
            <w:noWrap/>
            <w:hideMark/>
          </w:tcPr>
          <w:p w14:paraId="603E5FB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53EBCC1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1802A1C6"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98" w:type="dxa"/>
            <w:shd w:val="clear" w:color="auto" w:fill="auto"/>
            <w:noWrap/>
            <w:hideMark/>
          </w:tcPr>
          <w:p w14:paraId="3804DA9C"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86" w:type="dxa"/>
            <w:shd w:val="clear" w:color="auto" w:fill="auto"/>
            <w:noWrap/>
            <w:hideMark/>
          </w:tcPr>
          <w:p w14:paraId="2D43568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567" w:type="dxa"/>
            <w:shd w:val="clear" w:color="auto" w:fill="auto"/>
            <w:noWrap/>
            <w:hideMark/>
          </w:tcPr>
          <w:p w14:paraId="0B5C7528"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750744C3"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32E5E6C0"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38D21B9B"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6F79EA90"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33288DA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35CFE6F6"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c>
          <w:tcPr>
            <w:tcW w:w="851" w:type="dxa"/>
            <w:shd w:val="clear" w:color="auto" w:fill="auto"/>
            <w:noWrap/>
            <w:hideMark/>
          </w:tcPr>
          <w:p w14:paraId="03DC3F4A" w14:textId="77777777" w:rsidR="00F80159" w:rsidRPr="008E55D0" w:rsidRDefault="00F80159" w:rsidP="006A3422">
            <w:pPr>
              <w:jc w:val="left"/>
              <w:rPr>
                <w:rFonts w:ascii="Calibri" w:eastAsia="PMingLiU" w:hAnsi="Calibri"/>
                <w:kern w:val="2"/>
                <w:sz w:val="24"/>
                <w:szCs w:val="24"/>
                <w:lang w:eastAsia="zh-HK"/>
              </w:rPr>
            </w:pPr>
            <w:r w:rsidRPr="008E55D0">
              <w:rPr>
                <w:rFonts w:ascii="Calibri" w:eastAsia="PMingLiU" w:hAnsi="Calibri"/>
                <w:kern w:val="2"/>
                <w:sz w:val="24"/>
                <w:szCs w:val="24"/>
                <w:lang w:eastAsia="zh-HK"/>
              </w:rPr>
              <w:t> </w:t>
            </w:r>
          </w:p>
        </w:tc>
      </w:tr>
      <w:tr w:rsidR="00F80159" w:rsidRPr="008E55D0" w14:paraId="4E9837B6" w14:textId="77777777" w:rsidTr="006A3422">
        <w:trPr>
          <w:trHeight w:val="300"/>
          <w:jc w:val="center"/>
        </w:trPr>
        <w:tc>
          <w:tcPr>
            <w:tcW w:w="675" w:type="dxa"/>
            <w:shd w:val="clear" w:color="auto" w:fill="auto"/>
            <w:noWrap/>
            <w:hideMark/>
          </w:tcPr>
          <w:p w14:paraId="20AF5721" w14:textId="77777777" w:rsidR="00F80159" w:rsidRPr="008E55D0" w:rsidRDefault="00F80159" w:rsidP="006A3422">
            <w:pPr>
              <w:jc w:val="left"/>
              <w:rPr>
                <w:rFonts w:ascii="Calibri" w:eastAsia="PMingLiU" w:hAnsi="Calibri"/>
                <w:b/>
                <w:kern w:val="2"/>
                <w:sz w:val="20"/>
                <w:szCs w:val="20"/>
                <w:lang w:eastAsia="zh-HK"/>
              </w:rPr>
            </w:pPr>
            <w:r w:rsidRPr="008E55D0">
              <w:rPr>
                <w:rFonts w:ascii="Calibri" w:eastAsia="PMingLiU" w:hAnsi="Calibri"/>
                <w:b/>
                <w:kern w:val="2"/>
                <w:sz w:val="20"/>
                <w:szCs w:val="20"/>
                <w:lang w:eastAsia="zh-HK"/>
              </w:rPr>
              <w:t xml:space="preserve">Total </w:t>
            </w:r>
          </w:p>
        </w:tc>
        <w:tc>
          <w:tcPr>
            <w:tcW w:w="851" w:type="dxa"/>
            <w:shd w:val="clear" w:color="auto" w:fill="auto"/>
            <w:noWrap/>
            <w:hideMark/>
          </w:tcPr>
          <w:p w14:paraId="01AE3D9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147EABD2"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1" w:type="dxa"/>
            <w:shd w:val="clear" w:color="auto" w:fill="auto"/>
            <w:noWrap/>
            <w:hideMark/>
          </w:tcPr>
          <w:p w14:paraId="5A924D77"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45" w:type="dxa"/>
            <w:shd w:val="clear" w:color="auto" w:fill="auto"/>
            <w:noWrap/>
            <w:hideMark/>
          </w:tcPr>
          <w:p w14:paraId="39B2A539"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15795121"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6A2A1529"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98" w:type="dxa"/>
            <w:shd w:val="clear" w:color="auto" w:fill="auto"/>
            <w:noWrap/>
            <w:hideMark/>
          </w:tcPr>
          <w:p w14:paraId="6B7AAC3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986" w:type="dxa"/>
            <w:shd w:val="clear" w:color="auto" w:fill="auto"/>
            <w:noWrap/>
            <w:hideMark/>
          </w:tcPr>
          <w:p w14:paraId="5C2ECB5F"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567" w:type="dxa"/>
            <w:shd w:val="clear" w:color="auto" w:fill="auto"/>
            <w:noWrap/>
            <w:hideMark/>
          </w:tcPr>
          <w:p w14:paraId="0A3CD74D"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1134" w:type="dxa"/>
            <w:shd w:val="clear" w:color="auto" w:fill="auto"/>
            <w:noWrap/>
            <w:hideMark/>
          </w:tcPr>
          <w:p w14:paraId="5B1C6C01"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6C6843B1" w14:textId="77777777" w:rsidR="00F80159" w:rsidRPr="008E55D0" w:rsidRDefault="00F80159" w:rsidP="006A3422">
            <w:pPr>
              <w:jc w:val="left"/>
              <w:rPr>
                <w:rFonts w:ascii="Calibri" w:eastAsia="PMingLiU" w:hAnsi="Calibri"/>
                <w:b/>
                <w:kern w:val="2"/>
                <w:sz w:val="16"/>
                <w:szCs w:val="16"/>
                <w:lang w:eastAsia="zh-HK"/>
              </w:rPr>
            </w:pPr>
            <w:r w:rsidRPr="008E55D0">
              <w:rPr>
                <w:rFonts w:ascii="Calibri" w:eastAsia="PMingLiU" w:hAnsi="Calibri"/>
                <w:b/>
                <w:kern w:val="2"/>
                <w:sz w:val="16"/>
                <w:szCs w:val="16"/>
                <w:lang w:eastAsia="zh-HK"/>
              </w:rPr>
              <w:t> </w:t>
            </w:r>
          </w:p>
        </w:tc>
        <w:tc>
          <w:tcPr>
            <w:tcW w:w="709" w:type="dxa"/>
            <w:shd w:val="clear" w:color="auto" w:fill="auto"/>
            <w:noWrap/>
            <w:hideMark/>
          </w:tcPr>
          <w:p w14:paraId="76F9DBA0" w14:textId="77777777" w:rsidR="00F80159" w:rsidRPr="008E55D0" w:rsidRDefault="00F80159" w:rsidP="006A3422">
            <w:pPr>
              <w:jc w:val="left"/>
              <w:rPr>
                <w:rFonts w:ascii="Calibri" w:eastAsia="PMingLiU" w:hAnsi="Calibri"/>
                <w:b/>
                <w:kern w:val="2"/>
                <w:sz w:val="16"/>
                <w:szCs w:val="16"/>
                <w:lang w:eastAsia="zh-HK"/>
              </w:rPr>
            </w:pPr>
            <w:r w:rsidRPr="008E55D0">
              <w:rPr>
                <w:rFonts w:ascii="Calibri" w:eastAsia="PMingLiU" w:hAnsi="Calibri"/>
                <w:b/>
                <w:kern w:val="2"/>
                <w:sz w:val="16"/>
                <w:szCs w:val="16"/>
                <w:lang w:eastAsia="zh-HK"/>
              </w:rPr>
              <w:t> </w:t>
            </w:r>
          </w:p>
        </w:tc>
        <w:tc>
          <w:tcPr>
            <w:tcW w:w="850" w:type="dxa"/>
            <w:shd w:val="clear" w:color="auto" w:fill="auto"/>
            <w:noWrap/>
            <w:hideMark/>
          </w:tcPr>
          <w:p w14:paraId="6A6B92EA"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709" w:type="dxa"/>
            <w:shd w:val="clear" w:color="auto" w:fill="auto"/>
            <w:noWrap/>
            <w:hideMark/>
          </w:tcPr>
          <w:p w14:paraId="3BF01CB6" w14:textId="77777777" w:rsidR="00F80159" w:rsidRPr="008E55D0" w:rsidRDefault="00F80159" w:rsidP="006A3422">
            <w:pPr>
              <w:jc w:val="left"/>
              <w:rPr>
                <w:rFonts w:ascii="Calibri" w:eastAsia="PMingLiU" w:hAnsi="Calibri"/>
                <w:kern w:val="2"/>
                <w:sz w:val="16"/>
                <w:szCs w:val="16"/>
                <w:lang w:eastAsia="zh-HK"/>
              </w:rPr>
            </w:pPr>
            <w:r w:rsidRPr="008E55D0">
              <w:rPr>
                <w:rFonts w:ascii="Calibri" w:eastAsia="PMingLiU" w:hAnsi="Calibri"/>
                <w:kern w:val="2"/>
                <w:sz w:val="16"/>
                <w:szCs w:val="16"/>
                <w:lang w:eastAsia="zh-HK"/>
              </w:rPr>
              <w:t> </w:t>
            </w:r>
          </w:p>
        </w:tc>
        <w:tc>
          <w:tcPr>
            <w:tcW w:w="850" w:type="dxa"/>
            <w:shd w:val="clear" w:color="auto" w:fill="auto"/>
            <w:noWrap/>
            <w:hideMark/>
          </w:tcPr>
          <w:p w14:paraId="058A35B5" w14:textId="77777777" w:rsidR="00F80159" w:rsidRPr="008E55D0" w:rsidRDefault="00F80159" w:rsidP="006A3422">
            <w:pPr>
              <w:jc w:val="left"/>
              <w:rPr>
                <w:rFonts w:ascii="Calibri" w:eastAsia="PMingLiU" w:hAnsi="Calibri"/>
                <w:b/>
                <w:kern w:val="2"/>
                <w:sz w:val="24"/>
                <w:szCs w:val="24"/>
                <w:lang w:eastAsia="zh-HK"/>
              </w:rPr>
            </w:pPr>
            <w:r w:rsidRPr="008E55D0">
              <w:rPr>
                <w:rFonts w:ascii="Calibri" w:eastAsia="PMingLiU" w:hAnsi="Calibri"/>
                <w:b/>
                <w:kern w:val="2"/>
                <w:sz w:val="24"/>
                <w:szCs w:val="24"/>
                <w:lang w:eastAsia="zh-HK"/>
              </w:rPr>
              <w:t> </w:t>
            </w:r>
          </w:p>
        </w:tc>
        <w:tc>
          <w:tcPr>
            <w:tcW w:w="851" w:type="dxa"/>
            <w:shd w:val="clear" w:color="auto" w:fill="auto"/>
            <w:noWrap/>
            <w:hideMark/>
          </w:tcPr>
          <w:p w14:paraId="223B0E16" w14:textId="77777777" w:rsidR="00F80159" w:rsidRPr="008E55D0" w:rsidRDefault="00F80159" w:rsidP="006A3422">
            <w:pPr>
              <w:jc w:val="left"/>
              <w:rPr>
                <w:rFonts w:ascii="Calibri" w:eastAsia="PMingLiU" w:hAnsi="Calibri"/>
                <w:b/>
                <w:kern w:val="2"/>
                <w:sz w:val="24"/>
                <w:szCs w:val="24"/>
                <w:lang w:eastAsia="zh-HK"/>
              </w:rPr>
            </w:pPr>
            <w:r w:rsidRPr="008E55D0">
              <w:rPr>
                <w:rFonts w:ascii="Calibri" w:eastAsia="PMingLiU" w:hAnsi="Calibri"/>
                <w:b/>
                <w:kern w:val="2"/>
                <w:sz w:val="24"/>
                <w:szCs w:val="24"/>
                <w:lang w:eastAsia="zh-HK"/>
              </w:rPr>
              <w:t> </w:t>
            </w:r>
          </w:p>
        </w:tc>
      </w:tr>
    </w:tbl>
    <w:p w14:paraId="409E132A" w14:textId="77777777" w:rsidR="00F80159" w:rsidRPr="0017033C" w:rsidRDefault="00F80159" w:rsidP="00F80159">
      <w:pPr>
        <w:jc w:val="left"/>
        <w:rPr>
          <w:rFonts w:ascii="Calibri" w:eastAsia="PMingLiU" w:hAnsi="Calibri"/>
          <w:sz w:val="22"/>
          <w:szCs w:val="24"/>
          <w:lang w:eastAsia="zh-HK"/>
        </w:rPr>
      </w:pPr>
      <w:r w:rsidRPr="0017033C">
        <w:rPr>
          <w:rFonts w:ascii="Calibri" w:eastAsia="PMingLiU" w:hAnsi="Calibri"/>
          <w:sz w:val="22"/>
          <w:szCs w:val="24"/>
          <w:lang w:eastAsia="zh-HK"/>
        </w:rPr>
        <w:t>Debtor detail report template – Section 9</w:t>
      </w:r>
    </w:p>
    <w:tbl>
      <w:tblPr>
        <w:tblW w:w="14884" w:type="dxa"/>
        <w:jc w:val="center"/>
        <w:tblInd w:w="-34" w:type="dxa"/>
        <w:tblLayout w:type="fixed"/>
        <w:tblLook w:val="04A0" w:firstRow="1" w:lastRow="0" w:firstColumn="1" w:lastColumn="0" w:noHBand="0" w:noVBand="1"/>
      </w:tblPr>
      <w:tblGrid>
        <w:gridCol w:w="851"/>
        <w:gridCol w:w="992"/>
        <w:gridCol w:w="1560"/>
        <w:gridCol w:w="1417"/>
        <w:gridCol w:w="1985"/>
        <w:gridCol w:w="1417"/>
        <w:gridCol w:w="2693"/>
        <w:gridCol w:w="1843"/>
        <w:gridCol w:w="2126"/>
      </w:tblGrid>
      <w:tr w:rsidR="00F80159" w:rsidRPr="00956757" w14:paraId="71150297" w14:textId="77777777" w:rsidTr="006A3422">
        <w:trPr>
          <w:trHeight w:val="630"/>
          <w:jc w:val="center"/>
        </w:trPr>
        <w:tc>
          <w:tcPr>
            <w:tcW w:w="851"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0B520821" w14:textId="77777777" w:rsidR="00F80159" w:rsidRPr="008E55D0" w:rsidRDefault="00F80159" w:rsidP="006A3422">
            <w:pPr>
              <w:jc w:val="center"/>
              <w:rPr>
                <w:rFonts w:ascii="Calibri" w:eastAsia="PMingLiU" w:hAnsi="Calibri"/>
                <w:b/>
                <w:color w:val="000000"/>
                <w:sz w:val="22"/>
                <w:szCs w:val="22"/>
                <w:lang w:eastAsia="zh-HK"/>
              </w:rPr>
            </w:pPr>
            <w:r w:rsidRPr="008E55D0">
              <w:rPr>
                <w:rFonts w:ascii="Calibri" w:eastAsia="PMingLiU" w:hAnsi="Calibri"/>
                <w:b/>
                <w:color w:val="000000"/>
                <w:sz w:val="22"/>
                <w:szCs w:val="22"/>
                <w:lang w:eastAsia="zh-HK"/>
              </w:rPr>
              <w:t>No.</w:t>
            </w:r>
          </w:p>
        </w:tc>
        <w:tc>
          <w:tcPr>
            <w:tcW w:w="992" w:type="dxa"/>
            <w:tcBorders>
              <w:top w:val="single" w:sz="4" w:space="0" w:color="auto"/>
              <w:left w:val="nil"/>
              <w:bottom w:val="single" w:sz="4" w:space="0" w:color="auto"/>
              <w:right w:val="single" w:sz="4" w:space="0" w:color="auto"/>
            </w:tcBorders>
            <w:shd w:val="clear" w:color="auto" w:fill="9CC2E5"/>
            <w:vAlign w:val="center"/>
            <w:hideMark/>
          </w:tcPr>
          <w:p w14:paraId="650E939B"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Debtor ID</w:t>
            </w:r>
          </w:p>
        </w:tc>
        <w:tc>
          <w:tcPr>
            <w:tcW w:w="1560" w:type="dxa"/>
            <w:tcBorders>
              <w:top w:val="single" w:sz="4" w:space="0" w:color="auto"/>
              <w:left w:val="nil"/>
              <w:bottom w:val="single" w:sz="4" w:space="0" w:color="auto"/>
              <w:right w:val="single" w:sz="4" w:space="0" w:color="auto"/>
            </w:tcBorders>
            <w:shd w:val="clear" w:color="auto" w:fill="9CC2E5"/>
            <w:vAlign w:val="center"/>
            <w:hideMark/>
          </w:tcPr>
          <w:p w14:paraId="7B41954B"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Number of invoices</w:t>
            </w:r>
          </w:p>
        </w:tc>
        <w:tc>
          <w:tcPr>
            <w:tcW w:w="1417" w:type="dxa"/>
            <w:tcBorders>
              <w:top w:val="single" w:sz="4" w:space="0" w:color="auto"/>
              <w:left w:val="nil"/>
              <w:bottom w:val="single" w:sz="4" w:space="0" w:color="auto"/>
              <w:right w:val="single" w:sz="4" w:space="0" w:color="auto"/>
            </w:tcBorders>
            <w:shd w:val="clear" w:color="auto" w:fill="9CC2E5"/>
            <w:vAlign w:val="center"/>
            <w:hideMark/>
          </w:tcPr>
          <w:p w14:paraId="1E096558"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Amount</w:t>
            </w:r>
          </w:p>
        </w:tc>
        <w:tc>
          <w:tcPr>
            <w:tcW w:w="1985" w:type="dxa"/>
            <w:tcBorders>
              <w:top w:val="single" w:sz="4" w:space="0" w:color="auto"/>
              <w:left w:val="nil"/>
              <w:bottom w:val="single" w:sz="4" w:space="0" w:color="auto"/>
              <w:right w:val="single" w:sz="4" w:space="0" w:color="auto"/>
            </w:tcBorders>
            <w:shd w:val="clear" w:color="auto" w:fill="9CC2E5"/>
            <w:vAlign w:val="center"/>
            <w:hideMark/>
          </w:tcPr>
          <w:p w14:paraId="6981A7A0"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Number of invoices overdue</w:t>
            </w:r>
          </w:p>
        </w:tc>
        <w:tc>
          <w:tcPr>
            <w:tcW w:w="1417" w:type="dxa"/>
            <w:tcBorders>
              <w:top w:val="single" w:sz="4" w:space="0" w:color="auto"/>
              <w:left w:val="nil"/>
              <w:bottom w:val="single" w:sz="4" w:space="0" w:color="auto"/>
              <w:right w:val="single" w:sz="4" w:space="0" w:color="auto"/>
            </w:tcBorders>
            <w:shd w:val="clear" w:color="auto" w:fill="9CC2E5"/>
            <w:vAlign w:val="center"/>
            <w:hideMark/>
          </w:tcPr>
          <w:p w14:paraId="2E0889FB"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Amount overdue</w:t>
            </w:r>
          </w:p>
        </w:tc>
        <w:tc>
          <w:tcPr>
            <w:tcW w:w="2693" w:type="dxa"/>
            <w:tcBorders>
              <w:top w:val="single" w:sz="4" w:space="0" w:color="auto"/>
              <w:left w:val="nil"/>
              <w:bottom w:val="single" w:sz="4" w:space="0" w:color="auto"/>
              <w:right w:val="single" w:sz="4" w:space="0" w:color="auto"/>
            </w:tcBorders>
            <w:shd w:val="clear" w:color="auto" w:fill="9CC2E5"/>
            <w:vAlign w:val="center"/>
            <w:hideMark/>
          </w:tcPr>
          <w:p w14:paraId="18A22865"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Number of invoices over 90 days past due</w:t>
            </w:r>
          </w:p>
        </w:tc>
        <w:tc>
          <w:tcPr>
            <w:tcW w:w="1843" w:type="dxa"/>
            <w:tcBorders>
              <w:top w:val="single" w:sz="4" w:space="0" w:color="auto"/>
              <w:left w:val="nil"/>
              <w:bottom w:val="single" w:sz="4" w:space="0" w:color="auto"/>
              <w:right w:val="single" w:sz="4" w:space="0" w:color="auto"/>
            </w:tcBorders>
            <w:shd w:val="clear" w:color="auto" w:fill="9CC2E5"/>
            <w:vAlign w:val="center"/>
            <w:hideMark/>
          </w:tcPr>
          <w:p w14:paraId="1FF465BD"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Amount over 90days past due</w:t>
            </w:r>
          </w:p>
        </w:tc>
        <w:tc>
          <w:tcPr>
            <w:tcW w:w="2126" w:type="dxa"/>
            <w:tcBorders>
              <w:top w:val="single" w:sz="4" w:space="0" w:color="auto"/>
              <w:left w:val="nil"/>
              <w:bottom w:val="single" w:sz="4" w:space="0" w:color="auto"/>
              <w:right w:val="single" w:sz="4" w:space="0" w:color="auto"/>
            </w:tcBorders>
            <w:shd w:val="clear" w:color="auto" w:fill="9CC2E5"/>
            <w:vAlign w:val="center"/>
            <w:hideMark/>
          </w:tcPr>
          <w:p w14:paraId="7DEFBC3A" w14:textId="77777777" w:rsidR="00F80159" w:rsidRPr="008E55D0" w:rsidRDefault="00F80159" w:rsidP="006A3422">
            <w:pPr>
              <w:widowControl/>
              <w:jc w:val="center"/>
              <w:rPr>
                <w:rFonts w:ascii="Calibri" w:eastAsia="Times New Roman" w:hAnsi="Calibri" w:cs="Times New Roman"/>
                <w:b/>
                <w:color w:val="000000"/>
                <w:sz w:val="22"/>
                <w:szCs w:val="22"/>
                <w:lang w:eastAsia="en-US"/>
              </w:rPr>
            </w:pPr>
            <w:r w:rsidRPr="008E55D0">
              <w:rPr>
                <w:rFonts w:ascii="Calibri" w:eastAsia="Times New Roman" w:hAnsi="Calibri" w:cs="Times New Roman"/>
                <w:b/>
                <w:color w:val="000000"/>
                <w:sz w:val="22"/>
                <w:szCs w:val="22"/>
                <w:lang w:eastAsia="en-US"/>
              </w:rPr>
              <w:t>Average overdue days</w:t>
            </w:r>
          </w:p>
        </w:tc>
      </w:tr>
      <w:tr w:rsidR="00F80159" w:rsidRPr="00956757" w14:paraId="558ACCBB" w14:textId="77777777" w:rsidTr="006A3422">
        <w:trPr>
          <w:trHeight w:val="315"/>
          <w:jc w:val="center"/>
        </w:trPr>
        <w:tc>
          <w:tcPr>
            <w:tcW w:w="851" w:type="dxa"/>
            <w:tcBorders>
              <w:top w:val="nil"/>
              <w:left w:val="single" w:sz="4" w:space="0" w:color="auto"/>
              <w:bottom w:val="single" w:sz="4" w:space="0" w:color="auto"/>
              <w:right w:val="single" w:sz="4" w:space="0" w:color="auto"/>
            </w:tcBorders>
            <w:shd w:val="clear" w:color="000000" w:fill="FFFFFF"/>
            <w:noWrap/>
            <w:vAlign w:val="bottom"/>
            <w:hideMark/>
          </w:tcPr>
          <w:p w14:paraId="4E114F12" w14:textId="77777777" w:rsidR="00F80159" w:rsidRPr="0038587F" w:rsidRDefault="00F80159" w:rsidP="006A3422">
            <w:pPr>
              <w:widowControl/>
              <w:jc w:val="left"/>
              <w:rPr>
                <w:rFonts w:ascii="Calibri" w:eastAsia="Times New Roman" w:hAnsi="Calibri" w:cs="Times New Roman"/>
                <w:bCs w:val="0"/>
                <w:color w:val="000000"/>
                <w:sz w:val="20"/>
                <w:szCs w:val="24"/>
                <w:lang w:eastAsia="en-US"/>
              </w:rPr>
            </w:pPr>
            <w:r w:rsidRPr="0038587F">
              <w:rPr>
                <w:rFonts w:ascii="Calibri" w:eastAsia="Times New Roman" w:hAnsi="Calibri" w:cs="Times New Roman"/>
                <w:bCs w:val="0"/>
                <w:color w:val="000000"/>
                <w:sz w:val="20"/>
                <w:szCs w:val="24"/>
                <w:lang w:eastAsia="en-US"/>
              </w:rPr>
              <w:t>1</w:t>
            </w:r>
          </w:p>
        </w:tc>
        <w:tc>
          <w:tcPr>
            <w:tcW w:w="992" w:type="dxa"/>
            <w:tcBorders>
              <w:top w:val="nil"/>
              <w:left w:val="nil"/>
              <w:bottom w:val="single" w:sz="4" w:space="0" w:color="auto"/>
              <w:right w:val="single" w:sz="4" w:space="0" w:color="auto"/>
            </w:tcBorders>
            <w:shd w:val="clear" w:color="auto" w:fill="auto"/>
            <w:noWrap/>
            <w:vAlign w:val="bottom"/>
            <w:hideMark/>
          </w:tcPr>
          <w:p w14:paraId="091334E4"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560" w:type="dxa"/>
            <w:tcBorders>
              <w:top w:val="nil"/>
              <w:left w:val="nil"/>
              <w:bottom w:val="single" w:sz="4" w:space="0" w:color="auto"/>
              <w:right w:val="single" w:sz="4" w:space="0" w:color="auto"/>
            </w:tcBorders>
            <w:shd w:val="clear" w:color="auto" w:fill="auto"/>
            <w:noWrap/>
            <w:vAlign w:val="bottom"/>
            <w:hideMark/>
          </w:tcPr>
          <w:p w14:paraId="40E0D004"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auto" w:fill="auto"/>
            <w:noWrap/>
            <w:vAlign w:val="bottom"/>
            <w:hideMark/>
          </w:tcPr>
          <w:p w14:paraId="0B990458"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985" w:type="dxa"/>
            <w:tcBorders>
              <w:top w:val="nil"/>
              <w:left w:val="nil"/>
              <w:bottom w:val="single" w:sz="4" w:space="0" w:color="auto"/>
              <w:right w:val="single" w:sz="4" w:space="0" w:color="auto"/>
            </w:tcBorders>
            <w:shd w:val="clear" w:color="auto" w:fill="auto"/>
            <w:noWrap/>
            <w:vAlign w:val="bottom"/>
            <w:hideMark/>
          </w:tcPr>
          <w:p w14:paraId="0848641C"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auto" w:fill="auto"/>
            <w:noWrap/>
            <w:vAlign w:val="bottom"/>
            <w:hideMark/>
          </w:tcPr>
          <w:p w14:paraId="5C354C3A"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2693" w:type="dxa"/>
            <w:tcBorders>
              <w:top w:val="nil"/>
              <w:left w:val="nil"/>
              <w:bottom w:val="single" w:sz="4" w:space="0" w:color="auto"/>
              <w:right w:val="single" w:sz="4" w:space="0" w:color="auto"/>
            </w:tcBorders>
            <w:shd w:val="clear" w:color="auto" w:fill="auto"/>
            <w:noWrap/>
            <w:vAlign w:val="bottom"/>
            <w:hideMark/>
          </w:tcPr>
          <w:p w14:paraId="03BA46E8"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843" w:type="dxa"/>
            <w:tcBorders>
              <w:top w:val="nil"/>
              <w:left w:val="nil"/>
              <w:bottom w:val="single" w:sz="4" w:space="0" w:color="auto"/>
              <w:right w:val="single" w:sz="4" w:space="0" w:color="auto"/>
            </w:tcBorders>
            <w:shd w:val="clear" w:color="auto" w:fill="auto"/>
            <w:noWrap/>
            <w:vAlign w:val="bottom"/>
            <w:hideMark/>
          </w:tcPr>
          <w:p w14:paraId="1C3EF319"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c>
          <w:tcPr>
            <w:tcW w:w="2126" w:type="dxa"/>
            <w:tcBorders>
              <w:top w:val="nil"/>
              <w:left w:val="nil"/>
              <w:bottom w:val="single" w:sz="4" w:space="0" w:color="auto"/>
              <w:right w:val="single" w:sz="4" w:space="0" w:color="auto"/>
            </w:tcBorders>
            <w:shd w:val="clear" w:color="auto" w:fill="auto"/>
            <w:noWrap/>
            <w:vAlign w:val="bottom"/>
            <w:hideMark/>
          </w:tcPr>
          <w:p w14:paraId="3600BE21"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r>
      <w:tr w:rsidR="00F80159" w:rsidRPr="00956757" w14:paraId="38623547" w14:textId="77777777" w:rsidTr="006A3422">
        <w:trPr>
          <w:trHeight w:val="315"/>
          <w:jc w:val="center"/>
        </w:trPr>
        <w:tc>
          <w:tcPr>
            <w:tcW w:w="851" w:type="dxa"/>
            <w:tcBorders>
              <w:top w:val="nil"/>
              <w:left w:val="single" w:sz="4" w:space="0" w:color="auto"/>
              <w:bottom w:val="single" w:sz="4" w:space="0" w:color="auto"/>
              <w:right w:val="single" w:sz="4" w:space="0" w:color="auto"/>
            </w:tcBorders>
            <w:shd w:val="clear" w:color="000000" w:fill="FFFFFF"/>
            <w:noWrap/>
            <w:vAlign w:val="bottom"/>
            <w:hideMark/>
          </w:tcPr>
          <w:p w14:paraId="48DD0C7B" w14:textId="77777777" w:rsidR="00F80159" w:rsidRPr="0038587F" w:rsidRDefault="00F80159" w:rsidP="006A3422">
            <w:pPr>
              <w:widowControl/>
              <w:jc w:val="left"/>
              <w:rPr>
                <w:rFonts w:ascii="Calibri" w:eastAsia="Times New Roman" w:hAnsi="Calibri" w:cs="Times New Roman"/>
                <w:bCs w:val="0"/>
                <w:color w:val="000000"/>
                <w:sz w:val="20"/>
                <w:szCs w:val="24"/>
                <w:lang w:eastAsia="en-US"/>
              </w:rPr>
            </w:pPr>
            <w:r w:rsidRPr="0038587F">
              <w:rPr>
                <w:rFonts w:ascii="Calibri" w:eastAsia="Times New Roman" w:hAnsi="Calibri" w:cs="Times New Roman"/>
                <w:bCs w:val="0"/>
                <w:color w:val="000000"/>
                <w:sz w:val="20"/>
                <w:szCs w:val="24"/>
                <w:lang w:eastAsia="en-US"/>
              </w:rPr>
              <w:t>2</w:t>
            </w:r>
          </w:p>
        </w:tc>
        <w:tc>
          <w:tcPr>
            <w:tcW w:w="992" w:type="dxa"/>
            <w:tcBorders>
              <w:top w:val="nil"/>
              <w:left w:val="nil"/>
              <w:bottom w:val="single" w:sz="4" w:space="0" w:color="auto"/>
              <w:right w:val="single" w:sz="4" w:space="0" w:color="auto"/>
            </w:tcBorders>
            <w:shd w:val="clear" w:color="000000" w:fill="FFFFFF"/>
            <w:noWrap/>
            <w:vAlign w:val="bottom"/>
            <w:hideMark/>
          </w:tcPr>
          <w:p w14:paraId="6334AFC3"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560" w:type="dxa"/>
            <w:tcBorders>
              <w:top w:val="nil"/>
              <w:left w:val="nil"/>
              <w:bottom w:val="single" w:sz="4" w:space="0" w:color="auto"/>
              <w:right w:val="single" w:sz="4" w:space="0" w:color="auto"/>
            </w:tcBorders>
            <w:shd w:val="clear" w:color="000000" w:fill="FFFFFF"/>
            <w:noWrap/>
            <w:vAlign w:val="bottom"/>
            <w:hideMark/>
          </w:tcPr>
          <w:p w14:paraId="7747A6F3"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12DCB3B0"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985" w:type="dxa"/>
            <w:tcBorders>
              <w:top w:val="nil"/>
              <w:left w:val="nil"/>
              <w:bottom w:val="single" w:sz="4" w:space="0" w:color="auto"/>
              <w:right w:val="single" w:sz="4" w:space="0" w:color="auto"/>
            </w:tcBorders>
            <w:shd w:val="clear" w:color="000000" w:fill="FFFFFF"/>
            <w:noWrap/>
            <w:vAlign w:val="bottom"/>
            <w:hideMark/>
          </w:tcPr>
          <w:p w14:paraId="37E620B5"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12819B52"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2693" w:type="dxa"/>
            <w:tcBorders>
              <w:top w:val="nil"/>
              <w:left w:val="nil"/>
              <w:bottom w:val="single" w:sz="4" w:space="0" w:color="auto"/>
              <w:right w:val="single" w:sz="4" w:space="0" w:color="auto"/>
            </w:tcBorders>
            <w:shd w:val="clear" w:color="000000" w:fill="FFFFFF"/>
            <w:noWrap/>
            <w:vAlign w:val="bottom"/>
            <w:hideMark/>
          </w:tcPr>
          <w:p w14:paraId="11304AEB"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843" w:type="dxa"/>
            <w:tcBorders>
              <w:top w:val="nil"/>
              <w:left w:val="nil"/>
              <w:bottom w:val="single" w:sz="4" w:space="0" w:color="auto"/>
              <w:right w:val="single" w:sz="4" w:space="0" w:color="auto"/>
            </w:tcBorders>
            <w:shd w:val="clear" w:color="000000" w:fill="FFFFFF"/>
            <w:noWrap/>
            <w:vAlign w:val="bottom"/>
            <w:hideMark/>
          </w:tcPr>
          <w:p w14:paraId="04B6E0B5"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c>
          <w:tcPr>
            <w:tcW w:w="2126" w:type="dxa"/>
            <w:tcBorders>
              <w:top w:val="nil"/>
              <w:left w:val="nil"/>
              <w:bottom w:val="single" w:sz="4" w:space="0" w:color="auto"/>
              <w:right w:val="single" w:sz="4" w:space="0" w:color="auto"/>
            </w:tcBorders>
            <w:shd w:val="clear" w:color="000000" w:fill="FFFFFF"/>
            <w:noWrap/>
            <w:vAlign w:val="bottom"/>
            <w:hideMark/>
          </w:tcPr>
          <w:p w14:paraId="76D7303B"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r>
      <w:tr w:rsidR="00F80159" w:rsidRPr="00956757" w14:paraId="1EEEA782" w14:textId="77777777" w:rsidTr="006A3422">
        <w:trPr>
          <w:trHeight w:val="315"/>
          <w:jc w:val="center"/>
        </w:trPr>
        <w:tc>
          <w:tcPr>
            <w:tcW w:w="851" w:type="dxa"/>
            <w:tcBorders>
              <w:top w:val="nil"/>
              <w:left w:val="single" w:sz="4" w:space="0" w:color="auto"/>
              <w:bottom w:val="single" w:sz="4" w:space="0" w:color="auto"/>
              <w:right w:val="single" w:sz="4" w:space="0" w:color="auto"/>
            </w:tcBorders>
            <w:shd w:val="clear" w:color="000000" w:fill="FFFFFF"/>
            <w:noWrap/>
            <w:vAlign w:val="bottom"/>
            <w:hideMark/>
          </w:tcPr>
          <w:p w14:paraId="2AA2C9B9" w14:textId="77777777" w:rsidR="00F80159" w:rsidRPr="0038587F" w:rsidRDefault="00F80159" w:rsidP="006A3422">
            <w:pPr>
              <w:widowControl/>
              <w:jc w:val="left"/>
              <w:rPr>
                <w:rFonts w:ascii="Calibri" w:eastAsia="Times New Roman" w:hAnsi="Calibri" w:cs="Times New Roman"/>
                <w:bCs w:val="0"/>
                <w:color w:val="000000"/>
                <w:sz w:val="20"/>
                <w:szCs w:val="24"/>
                <w:lang w:eastAsia="en-US"/>
              </w:rPr>
            </w:pPr>
            <w:r w:rsidRPr="0038587F">
              <w:rPr>
                <w:rFonts w:ascii="Calibri" w:eastAsia="Times New Roman" w:hAnsi="Calibri" w:cs="Times New Roman"/>
                <w:bCs w:val="0"/>
                <w:color w:val="000000"/>
                <w:sz w:val="20"/>
                <w:szCs w:val="24"/>
                <w:lang w:eastAsia="en-US"/>
              </w:rPr>
              <w:t>…</w:t>
            </w:r>
          </w:p>
        </w:tc>
        <w:tc>
          <w:tcPr>
            <w:tcW w:w="992" w:type="dxa"/>
            <w:tcBorders>
              <w:top w:val="nil"/>
              <w:left w:val="nil"/>
              <w:bottom w:val="single" w:sz="4" w:space="0" w:color="auto"/>
              <w:right w:val="single" w:sz="4" w:space="0" w:color="auto"/>
            </w:tcBorders>
            <w:shd w:val="clear" w:color="000000" w:fill="FFFFFF"/>
            <w:noWrap/>
            <w:vAlign w:val="bottom"/>
            <w:hideMark/>
          </w:tcPr>
          <w:p w14:paraId="42218B62"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560" w:type="dxa"/>
            <w:tcBorders>
              <w:top w:val="nil"/>
              <w:left w:val="nil"/>
              <w:bottom w:val="single" w:sz="4" w:space="0" w:color="auto"/>
              <w:right w:val="single" w:sz="4" w:space="0" w:color="auto"/>
            </w:tcBorders>
            <w:shd w:val="clear" w:color="000000" w:fill="FFFFFF"/>
            <w:noWrap/>
            <w:vAlign w:val="bottom"/>
            <w:hideMark/>
          </w:tcPr>
          <w:p w14:paraId="1BED0BE4"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6FEDE2C5"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985" w:type="dxa"/>
            <w:tcBorders>
              <w:top w:val="nil"/>
              <w:left w:val="nil"/>
              <w:bottom w:val="single" w:sz="4" w:space="0" w:color="auto"/>
              <w:right w:val="single" w:sz="4" w:space="0" w:color="auto"/>
            </w:tcBorders>
            <w:shd w:val="clear" w:color="000000" w:fill="FFFFFF"/>
            <w:noWrap/>
            <w:vAlign w:val="bottom"/>
            <w:hideMark/>
          </w:tcPr>
          <w:p w14:paraId="1421A192"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69401735"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2693" w:type="dxa"/>
            <w:tcBorders>
              <w:top w:val="nil"/>
              <w:left w:val="nil"/>
              <w:bottom w:val="single" w:sz="4" w:space="0" w:color="auto"/>
              <w:right w:val="single" w:sz="4" w:space="0" w:color="auto"/>
            </w:tcBorders>
            <w:shd w:val="clear" w:color="000000" w:fill="FFFFFF"/>
            <w:noWrap/>
            <w:vAlign w:val="bottom"/>
            <w:hideMark/>
          </w:tcPr>
          <w:p w14:paraId="5AC73CCB"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843" w:type="dxa"/>
            <w:tcBorders>
              <w:top w:val="nil"/>
              <w:left w:val="nil"/>
              <w:bottom w:val="single" w:sz="4" w:space="0" w:color="auto"/>
              <w:right w:val="single" w:sz="4" w:space="0" w:color="auto"/>
            </w:tcBorders>
            <w:shd w:val="clear" w:color="000000" w:fill="FFFFFF"/>
            <w:noWrap/>
            <w:vAlign w:val="bottom"/>
            <w:hideMark/>
          </w:tcPr>
          <w:p w14:paraId="28743135"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c>
          <w:tcPr>
            <w:tcW w:w="2126" w:type="dxa"/>
            <w:tcBorders>
              <w:top w:val="nil"/>
              <w:left w:val="nil"/>
              <w:bottom w:val="single" w:sz="4" w:space="0" w:color="auto"/>
              <w:right w:val="single" w:sz="4" w:space="0" w:color="auto"/>
            </w:tcBorders>
            <w:shd w:val="clear" w:color="000000" w:fill="FFFFFF"/>
            <w:noWrap/>
            <w:vAlign w:val="bottom"/>
            <w:hideMark/>
          </w:tcPr>
          <w:p w14:paraId="0C908298"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r>
      <w:tr w:rsidR="00F80159" w:rsidRPr="00956757" w14:paraId="057A470B" w14:textId="77777777" w:rsidTr="006A3422">
        <w:trPr>
          <w:trHeight w:val="315"/>
          <w:jc w:val="center"/>
        </w:trPr>
        <w:tc>
          <w:tcPr>
            <w:tcW w:w="851" w:type="dxa"/>
            <w:tcBorders>
              <w:top w:val="nil"/>
              <w:left w:val="single" w:sz="4" w:space="0" w:color="auto"/>
              <w:bottom w:val="single" w:sz="4" w:space="0" w:color="auto"/>
              <w:right w:val="single" w:sz="4" w:space="0" w:color="auto"/>
            </w:tcBorders>
            <w:shd w:val="clear" w:color="000000" w:fill="FFFFFF"/>
            <w:noWrap/>
            <w:vAlign w:val="bottom"/>
            <w:hideMark/>
          </w:tcPr>
          <w:p w14:paraId="449CF919" w14:textId="77777777" w:rsidR="00F80159" w:rsidRPr="0038587F" w:rsidRDefault="00F80159" w:rsidP="006A3422">
            <w:pPr>
              <w:widowControl/>
              <w:jc w:val="left"/>
              <w:rPr>
                <w:rFonts w:ascii="Calibri" w:eastAsia="Times New Roman" w:hAnsi="Calibri" w:cs="Times New Roman"/>
                <w:bCs w:val="0"/>
                <w:color w:val="000000"/>
                <w:sz w:val="20"/>
                <w:szCs w:val="24"/>
                <w:lang w:eastAsia="en-US"/>
              </w:rPr>
            </w:pPr>
            <w:r w:rsidRPr="0038587F">
              <w:rPr>
                <w:rFonts w:ascii="Calibri" w:eastAsia="Times New Roman" w:hAnsi="Calibri" w:cs="Times New Roman"/>
                <w:bCs w:val="0"/>
                <w:color w:val="000000"/>
                <w:sz w:val="20"/>
                <w:szCs w:val="24"/>
                <w:lang w:eastAsia="en-US"/>
              </w:rPr>
              <w:t>Total</w:t>
            </w:r>
          </w:p>
        </w:tc>
        <w:tc>
          <w:tcPr>
            <w:tcW w:w="992" w:type="dxa"/>
            <w:tcBorders>
              <w:top w:val="nil"/>
              <w:left w:val="nil"/>
              <w:bottom w:val="single" w:sz="4" w:space="0" w:color="auto"/>
              <w:right w:val="single" w:sz="4" w:space="0" w:color="auto"/>
            </w:tcBorders>
            <w:shd w:val="clear" w:color="000000" w:fill="FFFFFF"/>
            <w:noWrap/>
            <w:vAlign w:val="bottom"/>
            <w:hideMark/>
          </w:tcPr>
          <w:p w14:paraId="550D09E0"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560" w:type="dxa"/>
            <w:tcBorders>
              <w:top w:val="nil"/>
              <w:left w:val="nil"/>
              <w:bottom w:val="single" w:sz="4" w:space="0" w:color="auto"/>
              <w:right w:val="single" w:sz="4" w:space="0" w:color="auto"/>
            </w:tcBorders>
            <w:shd w:val="clear" w:color="000000" w:fill="FFFFFF"/>
            <w:noWrap/>
            <w:vAlign w:val="bottom"/>
            <w:hideMark/>
          </w:tcPr>
          <w:p w14:paraId="7040AF63"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7C956112"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985" w:type="dxa"/>
            <w:tcBorders>
              <w:top w:val="nil"/>
              <w:left w:val="nil"/>
              <w:bottom w:val="single" w:sz="4" w:space="0" w:color="auto"/>
              <w:right w:val="single" w:sz="4" w:space="0" w:color="auto"/>
            </w:tcBorders>
            <w:shd w:val="clear" w:color="000000" w:fill="FFFFFF"/>
            <w:noWrap/>
            <w:vAlign w:val="bottom"/>
            <w:hideMark/>
          </w:tcPr>
          <w:p w14:paraId="09B9F657"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417" w:type="dxa"/>
            <w:tcBorders>
              <w:top w:val="nil"/>
              <w:left w:val="nil"/>
              <w:bottom w:val="single" w:sz="4" w:space="0" w:color="auto"/>
              <w:right w:val="single" w:sz="4" w:space="0" w:color="auto"/>
            </w:tcBorders>
            <w:shd w:val="clear" w:color="000000" w:fill="FFFFFF"/>
            <w:noWrap/>
            <w:vAlign w:val="bottom"/>
            <w:hideMark/>
          </w:tcPr>
          <w:p w14:paraId="3E2C1264"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2693" w:type="dxa"/>
            <w:tcBorders>
              <w:top w:val="nil"/>
              <w:left w:val="nil"/>
              <w:bottom w:val="single" w:sz="4" w:space="0" w:color="auto"/>
              <w:right w:val="single" w:sz="4" w:space="0" w:color="auto"/>
            </w:tcBorders>
            <w:shd w:val="clear" w:color="000000" w:fill="FFFFFF"/>
            <w:noWrap/>
            <w:vAlign w:val="bottom"/>
            <w:hideMark/>
          </w:tcPr>
          <w:p w14:paraId="3BCA554E" w14:textId="77777777" w:rsidR="00F80159" w:rsidRPr="00956757" w:rsidRDefault="00F80159" w:rsidP="006A3422">
            <w:pPr>
              <w:widowControl/>
              <w:jc w:val="left"/>
              <w:rPr>
                <w:rFonts w:ascii="Calibri" w:eastAsia="Times New Roman" w:hAnsi="Calibri" w:cs="Times New Roman"/>
                <w:bCs w:val="0"/>
                <w:color w:val="000000"/>
                <w:sz w:val="16"/>
                <w:szCs w:val="16"/>
                <w:lang w:eastAsia="en-US"/>
              </w:rPr>
            </w:pPr>
            <w:r w:rsidRPr="00956757">
              <w:rPr>
                <w:rFonts w:ascii="Calibri" w:eastAsia="Times New Roman" w:hAnsi="Calibri" w:cs="Times New Roman"/>
                <w:bCs w:val="0"/>
                <w:color w:val="000000"/>
                <w:sz w:val="16"/>
                <w:szCs w:val="16"/>
                <w:lang w:eastAsia="en-US"/>
              </w:rPr>
              <w:t> </w:t>
            </w:r>
          </w:p>
        </w:tc>
        <w:tc>
          <w:tcPr>
            <w:tcW w:w="1843" w:type="dxa"/>
            <w:tcBorders>
              <w:top w:val="nil"/>
              <w:left w:val="nil"/>
              <w:bottom w:val="single" w:sz="4" w:space="0" w:color="auto"/>
              <w:right w:val="single" w:sz="4" w:space="0" w:color="auto"/>
            </w:tcBorders>
            <w:shd w:val="clear" w:color="000000" w:fill="FFFFFF"/>
            <w:noWrap/>
            <w:vAlign w:val="bottom"/>
            <w:hideMark/>
          </w:tcPr>
          <w:p w14:paraId="5C37560B"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c>
          <w:tcPr>
            <w:tcW w:w="2126" w:type="dxa"/>
            <w:tcBorders>
              <w:top w:val="nil"/>
              <w:left w:val="nil"/>
              <w:bottom w:val="single" w:sz="4" w:space="0" w:color="auto"/>
              <w:right w:val="single" w:sz="4" w:space="0" w:color="auto"/>
            </w:tcBorders>
            <w:shd w:val="clear" w:color="000000" w:fill="FFFFFF"/>
            <w:noWrap/>
            <w:vAlign w:val="bottom"/>
            <w:hideMark/>
          </w:tcPr>
          <w:p w14:paraId="51ECD37D" w14:textId="77777777" w:rsidR="00F80159" w:rsidRPr="00956757" w:rsidRDefault="00F80159" w:rsidP="006A3422">
            <w:pPr>
              <w:widowControl/>
              <w:jc w:val="left"/>
              <w:rPr>
                <w:rFonts w:ascii="Calibri" w:eastAsia="Times New Roman" w:hAnsi="Calibri" w:cs="Times New Roman"/>
                <w:bCs w:val="0"/>
                <w:color w:val="000000"/>
                <w:sz w:val="24"/>
                <w:szCs w:val="24"/>
                <w:lang w:eastAsia="en-US"/>
              </w:rPr>
            </w:pPr>
            <w:r w:rsidRPr="00956757">
              <w:rPr>
                <w:rFonts w:ascii="Calibri" w:eastAsia="Times New Roman" w:hAnsi="Calibri" w:cs="Times New Roman"/>
                <w:bCs w:val="0"/>
                <w:color w:val="000000"/>
                <w:sz w:val="24"/>
                <w:szCs w:val="24"/>
                <w:lang w:eastAsia="en-US"/>
              </w:rPr>
              <w:t> </w:t>
            </w:r>
          </w:p>
        </w:tc>
      </w:tr>
    </w:tbl>
    <w:p w14:paraId="3F04224D" w14:textId="77777777" w:rsidR="00F80159" w:rsidRDefault="00F80159" w:rsidP="00F80159">
      <w:pPr>
        <w:outlineLvl w:val="0"/>
        <w:rPr>
          <w:rFonts w:ascii="Calibri" w:eastAsia="PMingLiU" w:hAnsi="Calibri"/>
          <w:lang w:eastAsia="zh-HK"/>
        </w:rPr>
      </w:pPr>
    </w:p>
    <w:p w14:paraId="1CA4AB62" w14:textId="77777777" w:rsidR="0098711E" w:rsidRPr="0098711E" w:rsidRDefault="0098711E" w:rsidP="0098711E">
      <w:pPr>
        <w:sectPr w:rsidR="0098711E" w:rsidRPr="0098711E" w:rsidSect="00F80159">
          <w:pgSz w:w="16838" w:h="11906" w:orient="landscape"/>
          <w:pgMar w:top="1440" w:right="1440" w:bottom="1382" w:left="1440" w:header="850" w:footer="994" w:gutter="0"/>
          <w:cols w:space="425"/>
          <w:docGrid w:type="linesAndChars" w:linePitch="312"/>
        </w:sectPr>
      </w:pPr>
    </w:p>
    <w:p w14:paraId="744F860C" w14:textId="77777777" w:rsidR="007259C8" w:rsidRDefault="007259C8" w:rsidP="007259C8">
      <w:pPr>
        <w:jc w:val="center"/>
        <w:outlineLvl w:val="0"/>
        <w:rPr>
          <w:rFonts w:ascii="Calibri" w:eastAsia="PMingLiU" w:hAnsi="Calibri" w:cs="Courier New"/>
          <w:b/>
          <w:color w:val="0070C0"/>
          <w:sz w:val="36"/>
          <w:szCs w:val="36"/>
          <w:lang w:eastAsia="zh-HK"/>
        </w:rPr>
      </w:pPr>
      <w:bookmarkStart w:id="991" w:name="_Toc389468167"/>
      <w:bookmarkStart w:id="992" w:name="_Toc390432090"/>
      <w:r>
        <w:rPr>
          <w:rFonts w:ascii="Calibri" w:eastAsia="PMingLiU" w:hAnsi="Calibri" w:cs="Courier New"/>
          <w:b/>
          <w:color w:val="0070C0"/>
          <w:sz w:val="36"/>
          <w:szCs w:val="36"/>
          <w:lang w:eastAsia="zh-HK"/>
        </w:rPr>
        <w:t>Chapter 6 Payment Process for VPB buyer</w:t>
      </w:r>
      <w:bookmarkEnd w:id="991"/>
      <w:bookmarkEnd w:id="992"/>
    </w:p>
    <w:p w14:paraId="29D66416" w14:textId="77777777" w:rsidR="007259C8" w:rsidRDefault="007259C8" w:rsidP="002524DF">
      <w:pPr>
        <w:pStyle w:val="1"/>
        <w:numPr>
          <w:ilvl w:val="0"/>
          <w:numId w:val="162"/>
        </w:numPr>
        <w:spacing w:before="120" w:after="120" w:line="240" w:lineRule="auto"/>
        <w:rPr>
          <w:rFonts w:ascii="Calibri" w:eastAsia="SimSun" w:hAnsi="Calibri" w:cs="Courier New"/>
          <w:b/>
          <w:color w:val="1F497D"/>
          <w:sz w:val="24"/>
          <w:szCs w:val="21"/>
        </w:rPr>
      </w:pPr>
      <w:bookmarkStart w:id="993" w:name="_Toc389468168"/>
      <w:bookmarkStart w:id="994" w:name="_Toc390432091"/>
      <w:r>
        <w:rPr>
          <w:rFonts w:ascii="Calibri" w:eastAsia="SimSun" w:hAnsi="Calibri" w:cs="Courier New"/>
          <w:b/>
          <w:color w:val="1F497D"/>
          <w:sz w:val="24"/>
          <w:szCs w:val="21"/>
        </w:rPr>
        <w:t>Function description</w:t>
      </w:r>
      <w:bookmarkEnd w:id="993"/>
      <w:bookmarkEnd w:id="994"/>
    </w:p>
    <w:p w14:paraId="20CA5EDC" w14:textId="77777777" w:rsidR="007259C8" w:rsidRDefault="007259C8" w:rsidP="007259C8">
      <w:pPr>
        <w:rPr>
          <w:rFonts w:ascii="Calibri" w:hAnsi="Calibri"/>
          <w:sz w:val="22"/>
          <w:szCs w:val="22"/>
        </w:rPr>
      </w:pPr>
      <w:r>
        <w:rPr>
          <w:rFonts w:ascii="Calibri" w:hAnsi="Calibri"/>
          <w:sz w:val="22"/>
          <w:szCs w:val="22"/>
        </w:rPr>
        <w:t>After auction is closed, I-Factor system has to calculate disbursement amount and interact with VPBank related departments and Core Banking System to implement the disbursement phase. This process implements payment process in case VPB is buyer.</w:t>
      </w:r>
    </w:p>
    <w:p w14:paraId="0EA5E09D" w14:textId="77777777" w:rsidR="007259C8" w:rsidRDefault="007259C8" w:rsidP="002524DF">
      <w:pPr>
        <w:pStyle w:val="1"/>
        <w:numPr>
          <w:ilvl w:val="0"/>
          <w:numId w:val="162"/>
        </w:numPr>
        <w:tabs>
          <w:tab w:val="num" w:pos="540"/>
        </w:tabs>
        <w:spacing w:before="120" w:after="120" w:line="240" w:lineRule="auto"/>
        <w:rPr>
          <w:rFonts w:ascii="Calibri" w:eastAsia="SimSun" w:hAnsi="Calibri" w:cs="Courier New"/>
          <w:b/>
          <w:color w:val="1F497D"/>
          <w:sz w:val="24"/>
          <w:szCs w:val="21"/>
        </w:rPr>
      </w:pPr>
      <w:bookmarkStart w:id="995" w:name="_Toc389468169"/>
      <w:bookmarkStart w:id="996" w:name="_Toc390432092"/>
      <w:r>
        <w:rPr>
          <w:rFonts w:ascii="Calibri" w:eastAsia="SimSun" w:hAnsi="Calibri" w:cs="Courier New"/>
          <w:b/>
          <w:color w:val="1F497D"/>
          <w:sz w:val="24"/>
          <w:szCs w:val="21"/>
        </w:rPr>
        <w:t>Operation process</w:t>
      </w:r>
      <w:bookmarkEnd w:id="995"/>
      <w:bookmarkEnd w:id="996"/>
    </w:p>
    <w:p w14:paraId="0CA68D7A" w14:textId="77777777" w:rsidR="007259C8" w:rsidRDefault="00FA4C37" w:rsidP="007259C8">
      <w:pPr>
        <w:jc w:val="center"/>
      </w:pPr>
      <w:r>
        <w:rPr>
          <w:noProof/>
        </w:rPr>
        <w:drawing>
          <wp:inline distT="0" distB="0" distL="0" distR="0" wp14:anchorId="1FA5D136" wp14:editId="3757CB47">
            <wp:extent cx="5791200" cy="7599680"/>
            <wp:effectExtent l="0" t="0" r="0" b="0"/>
            <wp:docPr id="58" name="图片 58" descr="00_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00_overa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7599680"/>
                    </a:xfrm>
                    <a:prstGeom prst="rect">
                      <a:avLst/>
                    </a:prstGeom>
                    <a:noFill/>
                    <a:ln>
                      <a:noFill/>
                    </a:ln>
                  </pic:spPr>
                </pic:pic>
              </a:graphicData>
            </a:graphic>
          </wp:inline>
        </w:drawing>
      </w:r>
      <w:r w:rsidR="007259C8">
        <w:br/>
      </w:r>
      <w:r w:rsidR="007259C8">
        <w:rPr>
          <w:rFonts w:ascii="Calibri" w:hAnsi="Calibri"/>
          <w:i/>
          <w:sz w:val="22"/>
          <w:szCs w:val="22"/>
        </w:rPr>
        <w:t>Figure 6.1. Overall process</w:t>
      </w:r>
      <w:r w:rsidR="007259C8">
        <w:rPr>
          <w:rFonts w:ascii="Calibri" w:hAnsi="Calibri"/>
          <w:i/>
          <w:sz w:val="22"/>
          <w:szCs w:val="22"/>
        </w:rPr>
        <w:br/>
      </w:r>
      <w:r>
        <w:rPr>
          <w:noProof/>
        </w:rPr>
        <w:drawing>
          <wp:inline distT="0" distB="0" distL="0" distR="0" wp14:anchorId="3E1E2149" wp14:editId="24EFB3BB">
            <wp:extent cx="5852160" cy="7528560"/>
            <wp:effectExtent l="0" t="0" r="0" b="0"/>
            <wp:docPr id="59" name="图片 59" descr="01_sig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_sign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2160" cy="7528560"/>
                    </a:xfrm>
                    <a:prstGeom prst="rect">
                      <a:avLst/>
                    </a:prstGeom>
                    <a:noFill/>
                    <a:ln>
                      <a:noFill/>
                    </a:ln>
                  </pic:spPr>
                </pic:pic>
              </a:graphicData>
            </a:graphic>
          </wp:inline>
        </w:drawing>
      </w:r>
      <w:r w:rsidR="007259C8">
        <w:rPr>
          <w:rFonts w:ascii="Calibri" w:hAnsi="Calibri"/>
          <w:i/>
          <w:sz w:val="22"/>
          <w:szCs w:val="22"/>
        </w:rPr>
        <w:t xml:space="preserve"> Figure 6.2. To verify sub contract signing</w:t>
      </w:r>
      <w:r w:rsidR="007259C8">
        <w:br/>
      </w:r>
      <w:r>
        <w:rPr>
          <w:noProof/>
        </w:rPr>
        <w:drawing>
          <wp:inline distT="0" distB="0" distL="0" distR="0" wp14:anchorId="1ACEC7FB" wp14:editId="09DAA0C2">
            <wp:extent cx="5872480" cy="6431280"/>
            <wp:effectExtent l="0" t="0" r="0" b="0"/>
            <wp:docPr id="60" name="图片 60" descr="02_original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2_original invoi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72480" cy="6431280"/>
                    </a:xfrm>
                    <a:prstGeom prst="rect">
                      <a:avLst/>
                    </a:prstGeom>
                    <a:noFill/>
                    <a:ln>
                      <a:noFill/>
                    </a:ln>
                  </pic:spPr>
                </pic:pic>
              </a:graphicData>
            </a:graphic>
          </wp:inline>
        </w:drawing>
      </w:r>
      <w:r w:rsidR="007259C8">
        <w:rPr>
          <w:rFonts w:ascii="Calibri" w:hAnsi="Calibri"/>
          <w:i/>
          <w:sz w:val="22"/>
          <w:szCs w:val="22"/>
        </w:rPr>
        <w:t xml:space="preserve"> Figure 6.3. To verify original invoice, implement disbursement process in case of successful verification</w:t>
      </w:r>
      <w:r w:rsidR="007259C8">
        <w:br/>
      </w:r>
      <w:r>
        <w:rPr>
          <w:noProof/>
        </w:rPr>
        <w:drawing>
          <wp:inline distT="0" distB="0" distL="0" distR="0" wp14:anchorId="2355EB46" wp14:editId="322FAA22">
            <wp:extent cx="5842000" cy="7701280"/>
            <wp:effectExtent l="0" t="0" r="0" b="0"/>
            <wp:docPr id="61" name="图片 61" descr="05_Original invoice is not ver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5_Original invoice is not verifi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2000" cy="7701280"/>
                    </a:xfrm>
                    <a:prstGeom prst="rect">
                      <a:avLst/>
                    </a:prstGeom>
                    <a:noFill/>
                    <a:ln>
                      <a:noFill/>
                    </a:ln>
                  </pic:spPr>
                </pic:pic>
              </a:graphicData>
            </a:graphic>
          </wp:inline>
        </w:drawing>
      </w:r>
      <w:r w:rsidR="007259C8" w:rsidRPr="003361F8">
        <w:rPr>
          <w:rFonts w:ascii="Calibri" w:hAnsi="Calibri"/>
          <w:i/>
          <w:sz w:val="22"/>
        </w:rPr>
        <w:t>Figure 6.4 Original invoice is not verified. Deal is failed</w:t>
      </w:r>
      <w:r w:rsidR="007259C8" w:rsidRPr="003361F8">
        <w:rPr>
          <w:rFonts w:ascii="Calibri" w:hAnsi="Calibri"/>
          <w:sz w:val="22"/>
        </w:rPr>
        <w:br/>
      </w:r>
    </w:p>
    <w:p w14:paraId="6C8E3BC3" w14:textId="77777777" w:rsidR="007259C8" w:rsidRPr="007259C8" w:rsidRDefault="007259C8" w:rsidP="002524DF">
      <w:pPr>
        <w:pStyle w:val="1"/>
        <w:numPr>
          <w:ilvl w:val="0"/>
          <w:numId w:val="162"/>
        </w:numPr>
        <w:tabs>
          <w:tab w:val="num" w:pos="540"/>
        </w:tabs>
        <w:spacing w:before="120" w:after="120" w:line="240" w:lineRule="auto"/>
        <w:rPr>
          <w:rFonts w:ascii="Calibri" w:eastAsia="SimSun" w:hAnsi="Calibri" w:cs="Courier New"/>
          <w:b/>
          <w:color w:val="1F497D"/>
          <w:sz w:val="24"/>
          <w:szCs w:val="21"/>
        </w:rPr>
      </w:pPr>
      <w:bookmarkStart w:id="997" w:name="_Toc389468170"/>
      <w:bookmarkStart w:id="998" w:name="_Toc390432093"/>
      <w:r w:rsidRPr="007259C8">
        <w:rPr>
          <w:rFonts w:ascii="Calibri" w:eastAsia="SimSun" w:hAnsi="Calibri" w:cs="Courier New"/>
          <w:b/>
          <w:color w:val="1F497D"/>
          <w:sz w:val="24"/>
          <w:szCs w:val="21"/>
        </w:rPr>
        <w:t>Process description</w:t>
      </w:r>
      <w:bookmarkEnd w:id="997"/>
      <w:bookmarkEnd w:id="998"/>
    </w:p>
    <w:p w14:paraId="27979BC1" w14:textId="77777777" w:rsidR="007259C8" w:rsidRPr="003361F8" w:rsidRDefault="007259C8" w:rsidP="007259C8">
      <w:pPr>
        <w:numPr>
          <w:ilvl w:val="0"/>
          <w:numId w:val="155"/>
        </w:numPr>
        <w:rPr>
          <w:rFonts w:ascii="Calibri" w:hAnsi="Calibri" w:cs="Times New Roman"/>
          <w:bCs w:val="0"/>
          <w:sz w:val="22"/>
          <w:szCs w:val="22"/>
          <w:lang w:eastAsia="en-US"/>
        </w:rPr>
      </w:pPr>
      <w:r w:rsidRPr="003361F8">
        <w:rPr>
          <w:rFonts w:ascii="Calibri" w:hAnsi="Calibri"/>
          <w:b/>
          <w:sz w:val="22"/>
          <w:szCs w:val="22"/>
        </w:rPr>
        <w:t>Overall process (Figure 6.1)</w:t>
      </w:r>
      <w:r w:rsidRPr="003361F8">
        <w:rPr>
          <w:rFonts w:ascii="Calibri" w:hAnsi="Calibri"/>
          <w:b/>
          <w:i/>
          <w:sz w:val="22"/>
          <w:szCs w:val="22"/>
        </w:rPr>
        <w:br/>
      </w:r>
      <w:r w:rsidRPr="003361F8">
        <w:rPr>
          <w:rFonts w:ascii="Calibri" w:hAnsi="Calibri"/>
          <w:sz w:val="22"/>
          <w:szCs w:val="22"/>
        </w:rPr>
        <w:t>1. Start disbursement process</w:t>
      </w:r>
      <w:r w:rsidRPr="003361F8">
        <w:rPr>
          <w:rFonts w:ascii="Calibri" w:hAnsi="Calibri"/>
          <w:sz w:val="22"/>
          <w:szCs w:val="22"/>
        </w:rPr>
        <w:br/>
        <w:t>2. If sub-contract is not signed within 1 day from the day auction is dealt, transaction is failed</w:t>
      </w:r>
      <w:r w:rsidRPr="003361F8">
        <w:rPr>
          <w:rFonts w:ascii="Calibri" w:hAnsi="Calibri"/>
          <w:sz w:val="22"/>
          <w:szCs w:val="22"/>
        </w:rPr>
        <w:br/>
        <w:t>3. If sub-contract is signed within 1 day, continue to check verification status of original invoice.</w:t>
      </w:r>
      <w:r w:rsidRPr="003361F8">
        <w:rPr>
          <w:rFonts w:ascii="Calibri" w:hAnsi="Calibri"/>
          <w:sz w:val="22"/>
          <w:szCs w:val="22"/>
        </w:rPr>
        <w:br/>
        <w:t>4. If original invoice is not verified within certain days from uploaded day (VPB define), transaction is failed because seller does not delivery original invoice in time.</w:t>
      </w:r>
      <w:r w:rsidRPr="003361F8">
        <w:rPr>
          <w:rFonts w:ascii="Calibri" w:hAnsi="Calibri"/>
          <w:sz w:val="22"/>
          <w:szCs w:val="22"/>
        </w:rPr>
        <w:br/>
        <w:t>5. If original invoice is verified within certain days from uploaded day (VPB define), transfer money from VPB to seller. The disbursement process end.</w:t>
      </w:r>
    </w:p>
    <w:p w14:paraId="7E3F14F3" w14:textId="77777777" w:rsidR="007259C8" w:rsidRPr="003361F8" w:rsidRDefault="007259C8" w:rsidP="007259C8">
      <w:pPr>
        <w:numPr>
          <w:ilvl w:val="0"/>
          <w:numId w:val="155"/>
        </w:numPr>
        <w:rPr>
          <w:rFonts w:ascii="Calibri" w:hAnsi="Calibri" w:cs="Times New Roman"/>
          <w:b/>
          <w:bCs w:val="0"/>
          <w:i/>
          <w:sz w:val="22"/>
          <w:szCs w:val="22"/>
          <w:lang w:eastAsia="en-US"/>
        </w:rPr>
      </w:pPr>
      <w:r w:rsidRPr="003361F8">
        <w:rPr>
          <w:rFonts w:ascii="Calibri" w:hAnsi="Calibri" w:cs="Times New Roman"/>
          <w:b/>
          <w:bCs w:val="0"/>
          <w:sz w:val="22"/>
          <w:szCs w:val="22"/>
          <w:lang w:eastAsia="en-US"/>
        </w:rPr>
        <w:t>Phase 1: To calculate disbursement amount</w:t>
      </w:r>
      <w:r w:rsidRPr="003361F8">
        <w:rPr>
          <w:rFonts w:ascii="Calibri" w:hAnsi="Calibri" w:cs="Times New Roman"/>
          <w:b/>
          <w:bCs w:val="0"/>
          <w:i/>
          <w:sz w:val="22"/>
          <w:szCs w:val="22"/>
          <w:lang w:eastAsia="en-US"/>
        </w:rPr>
        <w:t xml:space="preserve"> </w:t>
      </w:r>
      <w:r w:rsidRPr="003361F8">
        <w:rPr>
          <w:rFonts w:ascii="Calibri" w:hAnsi="Calibri" w:cs="Times New Roman"/>
          <w:b/>
          <w:bCs w:val="0"/>
          <w:i/>
          <w:sz w:val="22"/>
          <w:szCs w:val="22"/>
          <w:lang w:eastAsia="en-US"/>
        </w:rPr>
        <w:br/>
      </w:r>
      <w:r w:rsidRPr="003361F8">
        <w:rPr>
          <w:rFonts w:ascii="Calibri" w:hAnsi="Calibri"/>
          <w:sz w:val="22"/>
          <w:szCs w:val="22"/>
        </w:rPr>
        <w:t xml:space="preserve">1. </w:t>
      </w:r>
      <w:r w:rsidRPr="003361F8">
        <w:rPr>
          <w:rFonts w:ascii="Calibri" w:hAnsi="Calibri" w:cs="Times New Roman"/>
          <w:bCs w:val="0"/>
          <w:sz w:val="22"/>
          <w:szCs w:val="22"/>
          <w:lang w:eastAsia="en-US"/>
        </w:rPr>
        <w:t>I-Factor system receives deal details right after the auction is closed.</w:t>
      </w:r>
      <w:r w:rsidRPr="003361F8">
        <w:rPr>
          <w:rFonts w:ascii="Calibri" w:hAnsi="Calibri" w:cs="Times New Roman"/>
          <w:bCs w:val="0"/>
          <w:sz w:val="22"/>
          <w:szCs w:val="22"/>
          <w:lang w:eastAsia="en-US"/>
        </w:rPr>
        <w:br/>
        <w:t>2. I-Factor system calculate the disbursement amount (Seller amount is financing amount deduct transaction fee).</w:t>
      </w:r>
    </w:p>
    <w:p w14:paraId="5513A650" w14:textId="77777777" w:rsidR="007259C8" w:rsidRPr="003361F8" w:rsidRDefault="007259C8" w:rsidP="007259C8">
      <w:pPr>
        <w:numPr>
          <w:ilvl w:val="0"/>
          <w:numId w:val="155"/>
        </w:numPr>
        <w:rPr>
          <w:rFonts w:ascii="Calibri" w:hAnsi="Calibri" w:cs="Times New Roman"/>
          <w:bCs w:val="0"/>
          <w:sz w:val="22"/>
          <w:szCs w:val="22"/>
          <w:lang w:eastAsia="en-US"/>
        </w:rPr>
      </w:pPr>
      <w:r w:rsidRPr="003361F8">
        <w:rPr>
          <w:rFonts w:ascii="Calibri" w:hAnsi="Calibri" w:cs="Times New Roman"/>
          <w:b/>
          <w:bCs w:val="0"/>
          <w:sz w:val="22"/>
          <w:szCs w:val="22"/>
          <w:lang w:eastAsia="en-US"/>
        </w:rPr>
        <w:t>Phase 2: To verify sub contract signing (Figure 6.2)</w:t>
      </w:r>
      <w:r w:rsidRPr="003361F8">
        <w:rPr>
          <w:rFonts w:ascii="Calibri" w:hAnsi="Calibri" w:cs="Times New Roman"/>
          <w:b/>
          <w:bCs w:val="0"/>
          <w:i/>
          <w:sz w:val="22"/>
          <w:szCs w:val="22"/>
          <w:lang w:eastAsia="en-US"/>
        </w:rPr>
        <w:br/>
      </w:r>
      <w:r w:rsidRPr="003361F8">
        <w:rPr>
          <w:rFonts w:ascii="Calibri" w:hAnsi="Calibri"/>
          <w:sz w:val="22"/>
          <w:szCs w:val="22"/>
        </w:rPr>
        <w:t xml:space="preserve">1. </w:t>
      </w:r>
      <w:r w:rsidRPr="003361F8">
        <w:rPr>
          <w:rFonts w:ascii="Calibri" w:hAnsi="Calibri" w:cs="Calibri"/>
          <w:bCs w:val="0"/>
          <w:color w:val="000000"/>
          <w:sz w:val="22"/>
          <w:szCs w:val="22"/>
          <w:lang w:eastAsia="en-US"/>
        </w:rPr>
        <w:t>I-Factor check if seller has been signed the sub contract with VPB</w:t>
      </w:r>
      <w:r w:rsidRPr="003361F8">
        <w:rPr>
          <w:rFonts w:ascii="Calibri" w:hAnsi="Calibri" w:cs="Calibri"/>
          <w:bCs w:val="0"/>
          <w:color w:val="000000"/>
          <w:sz w:val="22"/>
          <w:szCs w:val="22"/>
          <w:lang w:eastAsia="en-US"/>
        </w:rPr>
        <w:br/>
      </w:r>
      <w:r w:rsidRPr="003361F8">
        <w:rPr>
          <w:rFonts w:ascii="Calibri" w:hAnsi="Calibri" w:cs="Calibri"/>
          <w:bCs w:val="0"/>
          <w:i/>
          <w:color w:val="000000"/>
          <w:sz w:val="22"/>
          <w:szCs w:val="22"/>
          <w:u w:val="single"/>
          <w:lang w:eastAsia="en-US"/>
        </w:rPr>
        <w:t>2. If seller has been signed the sub contract, continue to verify the original invoice (phase 3)</w:t>
      </w:r>
      <w:r w:rsidRPr="003361F8">
        <w:rPr>
          <w:rFonts w:ascii="Calibri" w:hAnsi="Calibri" w:cs="Calibri"/>
          <w:bCs w:val="0"/>
          <w:color w:val="000000"/>
          <w:sz w:val="22"/>
          <w:szCs w:val="22"/>
          <w:lang w:eastAsia="en-US"/>
        </w:rPr>
        <w:br/>
      </w:r>
      <w:r w:rsidRPr="003361F8">
        <w:rPr>
          <w:rFonts w:ascii="Calibri" w:hAnsi="Calibri" w:cs="Calibri"/>
          <w:bCs w:val="0"/>
          <w:i/>
          <w:color w:val="000000"/>
          <w:sz w:val="22"/>
          <w:szCs w:val="22"/>
          <w:u w:val="single"/>
          <w:lang w:eastAsia="en-US"/>
        </w:rPr>
        <w:t>3. If seller has not been signed the sub contract, i-Factor Inform the verification team to wait for contract signing</w:t>
      </w:r>
      <w:r w:rsidRPr="003361F8">
        <w:rPr>
          <w:rFonts w:ascii="Calibri" w:hAnsi="Calibri" w:cs="Calibri"/>
          <w:bCs w:val="0"/>
          <w:color w:val="000000"/>
          <w:sz w:val="22"/>
          <w:szCs w:val="22"/>
          <w:lang w:eastAsia="en-US"/>
        </w:rPr>
        <w:br/>
        <w:t>3.1. Verification team can decide to notify CS to call seller and buyer or not</w:t>
      </w:r>
      <w:r w:rsidRPr="003361F8">
        <w:rPr>
          <w:rFonts w:ascii="Calibri" w:hAnsi="Calibri" w:cs="Calibri"/>
          <w:bCs w:val="0"/>
          <w:color w:val="000000"/>
          <w:sz w:val="22"/>
          <w:szCs w:val="22"/>
          <w:lang w:eastAsia="en-US"/>
        </w:rPr>
        <w:br/>
      </w:r>
      <w:r w:rsidRPr="003361F8">
        <w:rPr>
          <w:rFonts w:ascii="Calibri" w:hAnsi="Calibri" w:cs="Calibri"/>
          <w:bCs w:val="0"/>
          <w:i/>
          <w:color w:val="000000"/>
          <w:sz w:val="22"/>
          <w:szCs w:val="22"/>
          <w:u w:val="single"/>
          <w:lang w:eastAsia="en-US"/>
        </w:rPr>
        <w:t>3.2. If seller sign the contract within 1 day, continue to verify the original invoice (phase 3)</w:t>
      </w:r>
      <w:r w:rsidRPr="003361F8">
        <w:rPr>
          <w:rFonts w:ascii="Calibri" w:hAnsi="Calibri" w:cs="Calibri"/>
          <w:bCs w:val="0"/>
          <w:color w:val="000000"/>
          <w:sz w:val="22"/>
          <w:szCs w:val="22"/>
          <w:lang w:eastAsia="en-US"/>
        </w:rPr>
        <w:br/>
      </w:r>
      <w:r w:rsidRPr="003361F8">
        <w:rPr>
          <w:rFonts w:ascii="Calibri" w:hAnsi="Calibri"/>
          <w:i/>
          <w:sz w:val="22"/>
          <w:szCs w:val="22"/>
          <w:u w:val="single"/>
        </w:rPr>
        <w:t xml:space="preserve">3.3. </w:t>
      </w:r>
      <w:r w:rsidRPr="003361F8">
        <w:rPr>
          <w:rFonts w:ascii="Calibri" w:hAnsi="Calibri" w:cs="Calibri"/>
          <w:bCs w:val="0"/>
          <w:i/>
          <w:color w:val="000000"/>
          <w:sz w:val="22"/>
          <w:szCs w:val="22"/>
          <w:u w:val="single"/>
          <w:lang w:eastAsia="en-US"/>
        </w:rPr>
        <w:t>If seller does not sign the contract within 1 day, i-Factor add seller to cancellation</w:t>
      </w:r>
      <w:r w:rsidRPr="003361F8">
        <w:rPr>
          <w:rFonts w:ascii="Calibri" w:hAnsi="Calibri" w:cs="Calibri"/>
          <w:bCs w:val="0"/>
          <w:color w:val="000000"/>
          <w:sz w:val="22"/>
          <w:szCs w:val="22"/>
          <w:lang w:eastAsia="en-US"/>
        </w:rPr>
        <w:br/>
        <w:t>3.3.1. i-Factor send cancellation fee charging request to Core Banking</w:t>
      </w:r>
      <w:r w:rsidRPr="003361F8">
        <w:rPr>
          <w:rFonts w:ascii="Calibri" w:hAnsi="Calibri" w:cs="Calibri"/>
          <w:bCs w:val="0"/>
          <w:color w:val="000000"/>
          <w:sz w:val="22"/>
          <w:szCs w:val="22"/>
          <w:lang w:eastAsia="en-US"/>
        </w:rPr>
        <w:br/>
        <w:t>3.3.2. Core Banking do the transaction and send result to i-Factor</w:t>
      </w:r>
      <w:r w:rsidRPr="003361F8">
        <w:rPr>
          <w:rFonts w:ascii="Calibri" w:hAnsi="Calibri" w:cs="Calibri"/>
          <w:bCs w:val="0"/>
          <w:color w:val="000000"/>
          <w:sz w:val="22"/>
          <w:szCs w:val="22"/>
          <w:lang w:eastAsia="en-US"/>
        </w:rPr>
        <w:br/>
        <w:t>3.3.3. i-Factor receive result and send seller notification about failed transaction via email/SMS</w:t>
      </w:r>
    </w:p>
    <w:p w14:paraId="6DE02499" w14:textId="77777777" w:rsidR="007259C8" w:rsidRPr="003361F8" w:rsidRDefault="007259C8" w:rsidP="007259C8">
      <w:pPr>
        <w:numPr>
          <w:ilvl w:val="0"/>
          <w:numId w:val="155"/>
        </w:numPr>
        <w:rPr>
          <w:rFonts w:ascii="Calibri" w:hAnsi="Calibri" w:cs="Times New Roman"/>
          <w:bCs w:val="0"/>
          <w:sz w:val="22"/>
          <w:szCs w:val="22"/>
          <w:lang w:eastAsia="en-US"/>
        </w:rPr>
      </w:pPr>
      <w:r w:rsidRPr="003361F8">
        <w:rPr>
          <w:rFonts w:ascii="Calibri" w:hAnsi="Calibri" w:cs="Times New Roman"/>
          <w:b/>
          <w:bCs w:val="0"/>
          <w:sz w:val="22"/>
          <w:szCs w:val="22"/>
          <w:lang w:eastAsia="en-US"/>
        </w:rPr>
        <w:t>Phase 3: To verify original invoice, implement disbursement process in case of successful verification</w:t>
      </w:r>
      <w:r w:rsidRPr="003361F8">
        <w:rPr>
          <w:rFonts w:ascii="Calibri" w:hAnsi="Calibri" w:cs="Times New Roman"/>
          <w:bCs w:val="0"/>
          <w:sz w:val="22"/>
          <w:szCs w:val="22"/>
          <w:lang w:eastAsia="en-US"/>
        </w:rPr>
        <w:t xml:space="preserve"> </w:t>
      </w:r>
      <w:r w:rsidRPr="003361F8">
        <w:rPr>
          <w:rFonts w:ascii="Calibri" w:hAnsi="Calibri" w:cs="Times New Roman"/>
          <w:b/>
          <w:bCs w:val="0"/>
          <w:sz w:val="22"/>
          <w:szCs w:val="22"/>
          <w:lang w:eastAsia="en-US"/>
        </w:rPr>
        <w:t>(Figure 6.3)</w:t>
      </w:r>
      <w:r w:rsidRPr="003361F8">
        <w:rPr>
          <w:rFonts w:ascii="Calibri" w:hAnsi="Calibri" w:cs="Times New Roman"/>
          <w:bCs w:val="0"/>
          <w:sz w:val="22"/>
          <w:szCs w:val="22"/>
          <w:lang w:eastAsia="en-US"/>
        </w:rPr>
        <w:br/>
      </w:r>
      <w:r w:rsidRPr="003361F8">
        <w:rPr>
          <w:rFonts w:ascii="Calibri" w:hAnsi="Calibri"/>
          <w:sz w:val="22"/>
          <w:szCs w:val="22"/>
        </w:rPr>
        <w:t>1. I-Factor check if original invoice has been received and verified</w:t>
      </w:r>
      <w:r w:rsidRPr="003361F8">
        <w:rPr>
          <w:rFonts w:ascii="Calibri" w:hAnsi="Calibri"/>
          <w:sz w:val="22"/>
          <w:szCs w:val="22"/>
        </w:rPr>
        <w:br/>
      </w:r>
      <w:r w:rsidRPr="003361F8">
        <w:rPr>
          <w:rFonts w:ascii="Calibri" w:hAnsi="Calibri"/>
          <w:sz w:val="22"/>
          <w:szCs w:val="22"/>
          <w:u w:val="single"/>
        </w:rPr>
        <w:t xml:space="preserve">2. </w:t>
      </w:r>
      <w:r w:rsidRPr="003361F8">
        <w:rPr>
          <w:rFonts w:ascii="Calibri" w:hAnsi="Calibri"/>
          <w:i/>
          <w:sz w:val="22"/>
          <w:szCs w:val="22"/>
          <w:u w:val="single"/>
        </w:rPr>
        <w:t>If original invoice has been received and verified, send settlement request to Core Banking (Transfer financing deduct transaction fee from VPB account to seller account)</w:t>
      </w:r>
      <w:r w:rsidRPr="003361F8">
        <w:rPr>
          <w:rFonts w:ascii="Calibri" w:hAnsi="Calibri"/>
          <w:i/>
          <w:sz w:val="22"/>
          <w:szCs w:val="22"/>
          <w:u w:val="single"/>
        </w:rPr>
        <w:br/>
      </w:r>
      <w:r w:rsidRPr="003361F8">
        <w:rPr>
          <w:rFonts w:ascii="Calibri" w:hAnsi="Calibri"/>
          <w:sz w:val="22"/>
          <w:szCs w:val="22"/>
        </w:rPr>
        <w:t xml:space="preserve">2.1. Core Banking </w:t>
      </w:r>
      <w:r w:rsidRPr="003361F8">
        <w:rPr>
          <w:rFonts w:ascii="Calibri" w:hAnsi="Calibri" w:cs="Calibri"/>
          <w:bCs w:val="0"/>
          <w:color w:val="000000"/>
          <w:sz w:val="22"/>
          <w:szCs w:val="22"/>
          <w:lang w:eastAsia="en-US"/>
        </w:rPr>
        <w:t>receive payment order and settle the transaction, send result to i-Factor</w:t>
      </w:r>
      <w:r w:rsidRPr="003361F8">
        <w:rPr>
          <w:rFonts w:ascii="Calibri" w:hAnsi="Calibri" w:cs="Calibri"/>
          <w:bCs w:val="0"/>
          <w:color w:val="000000"/>
          <w:sz w:val="22"/>
          <w:szCs w:val="22"/>
          <w:lang w:eastAsia="en-US"/>
        </w:rPr>
        <w:br/>
        <w:t>2.2. i-Factor inform seller about successful transaction via email/SMS</w:t>
      </w:r>
      <w:r w:rsidRPr="003361F8">
        <w:rPr>
          <w:rFonts w:ascii="Calibri" w:hAnsi="Calibri"/>
          <w:sz w:val="22"/>
          <w:szCs w:val="22"/>
        </w:rPr>
        <w:br/>
      </w:r>
      <w:r w:rsidRPr="003361F8">
        <w:rPr>
          <w:rFonts w:ascii="Calibri" w:hAnsi="Calibri"/>
          <w:sz w:val="22"/>
          <w:szCs w:val="22"/>
          <w:u w:val="single"/>
        </w:rPr>
        <w:t xml:space="preserve">3. </w:t>
      </w:r>
      <w:r w:rsidRPr="003361F8">
        <w:rPr>
          <w:rFonts w:ascii="Calibri" w:hAnsi="Calibri"/>
          <w:i/>
          <w:sz w:val="22"/>
          <w:szCs w:val="22"/>
          <w:u w:val="single"/>
        </w:rPr>
        <w:t>If original invoice has not been received or verified, i-Factor inform the underwriting team to verify the invoice</w:t>
      </w:r>
      <w:r w:rsidRPr="003361F8">
        <w:rPr>
          <w:rFonts w:ascii="Calibri" w:hAnsi="Calibri"/>
          <w:sz w:val="22"/>
          <w:szCs w:val="22"/>
        </w:rPr>
        <w:br/>
        <w:t>3.1. Underwriting team receive inform and verify original invoice within 2 days since the day invoice is uploaded</w:t>
      </w:r>
      <w:r w:rsidRPr="003361F8">
        <w:rPr>
          <w:rFonts w:ascii="Calibri" w:hAnsi="Calibri"/>
          <w:sz w:val="22"/>
          <w:szCs w:val="22"/>
        </w:rPr>
        <w:br/>
      </w:r>
      <w:r w:rsidRPr="003361F8">
        <w:rPr>
          <w:rFonts w:ascii="Calibri" w:hAnsi="Calibri"/>
          <w:i/>
          <w:sz w:val="22"/>
          <w:szCs w:val="22"/>
          <w:u w:val="single"/>
        </w:rPr>
        <w:t>3.2. If the invoice is verified within 2 days, i-Factor send disbursement request to Core Banking, continue process of pre freeze the buyer account and checking if VPB can take over the auction (step 2)</w:t>
      </w:r>
      <w:r w:rsidRPr="003361F8">
        <w:rPr>
          <w:rFonts w:ascii="Calibri" w:hAnsi="Calibri"/>
          <w:i/>
          <w:sz w:val="22"/>
          <w:szCs w:val="22"/>
        </w:rPr>
        <w:br/>
      </w:r>
      <w:r w:rsidRPr="003361F8">
        <w:rPr>
          <w:rFonts w:ascii="Calibri" w:hAnsi="Calibri"/>
          <w:sz w:val="22"/>
          <w:szCs w:val="22"/>
          <w:u w:val="single"/>
        </w:rPr>
        <w:t xml:space="preserve">3.3. </w:t>
      </w:r>
      <w:r w:rsidRPr="003361F8">
        <w:rPr>
          <w:rFonts w:ascii="Calibri" w:hAnsi="Calibri"/>
          <w:i/>
          <w:sz w:val="22"/>
          <w:szCs w:val="22"/>
          <w:u w:val="single"/>
        </w:rPr>
        <w:t>If the invoice is not verified within 2 days, underwriting team send notification to Customer Service (CS) team and request CS to call seller</w:t>
      </w:r>
      <w:r w:rsidRPr="003361F8">
        <w:rPr>
          <w:rFonts w:ascii="Calibri" w:hAnsi="Calibri"/>
          <w:i/>
          <w:sz w:val="22"/>
          <w:szCs w:val="22"/>
        </w:rPr>
        <w:br/>
      </w:r>
      <w:r w:rsidRPr="003361F8">
        <w:rPr>
          <w:rFonts w:ascii="Calibri" w:hAnsi="Calibri"/>
          <w:sz w:val="22"/>
          <w:szCs w:val="22"/>
        </w:rPr>
        <w:t>3.3.1. CS get notification and call seller to ask for the reason of late invoice delivery.</w:t>
      </w:r>
      <w:r w:rsidRPr="003361F8">
        <w:rPr>
          <w:rFonts w:ascii="Calibri" w:hAnsi="Calibri"/>
          <w:sz w:val="22"/>
          <w:szCs w:val="22"/>
        </w:rPr>
        <w:br/>
        <w:t>3.3.2. CS get response from seller, write down the reasons and send to underwriting team supervisor.</w:t>
      </w:r>
      <w:r w:rsidRPr="003361F8">
        <w:rPr>
          <w:rFonts w:ascii="Calibri" w:hAnsi="Calibri"/>
          <w:sz w:val="22"/>
          <w:szCs w:val="22"/>
        </w:rPr>
        <w:br/>
        <w:t>3.3.3. Underwriting team make a final call to seller to decide to allow late original invoice delivery or not</w:t>
      </w:r>
      <w:r w:rsidRPr="003361F8">
        <w:rPr>
          <w:rFonts w:ascii="Calibri" w:hAnsi="Calibri"/>
          <w:sz w:val="22"/>
          <w:szCs w:val="22"/>
        </w:rPr>
        <w:br/>
      </w:r>
      <w:r w:rsidRPr="003361F8">
        <w:rPr>
          <w:rFonts w:ascii="Calibri" w:hAnsi="Calibri"/>
          <w:i/>
          <w:sz w:val="22"/>
          <w:szCs w:val="22"/>
          <w:u w:val="single"/>
        </w:rPr>
        <w:t xml:space="preserve">3.3.4. If original invoice late delivery is allowed, underwriting </w:t>
      </w:r>
      <w:r w:rsidRPr="003361F8">
        <w:rPr>
          <w:rFonts w:ascii="Calibri" w:hAnsi="Calibri" w:cs="Calibri"/>
          <w:bCs w:val="0"/>
          <w:i/>
          <w:color w:val="000000"/>
          <w:sz w:val="22"/>
          <w:szCs w:val="22"/>
          <w:u w:val="single"/>
          <w:lang w:eastAsia="en-US"/>
        </w:rPr>
        <w:t>team wait seller 3 days maximum for original invoice verification</w:t>
      </w:r>
      <w:r w:rsidRPr="003361F8">
        <w:rPr>
          <w:rFonts w:ascii="Calibri" w:hAnsi="Calibri" w:cs="Calibri"/>
          <w:bCs w:val="0"/>
          <w:i/>
          <w:color w:val="000000"/>
          <w:sz w:val="22"/>
          <w:szCs w:val="22"/>
          <w:u w:val="single"/>
          <w:lang w:eastAsia="en-US"/>
        </w:rPr>
        <w:br/>
        <w:t>3.3.4.1. If original invoice is verified, i</w:t>
      </w:r>
      <w:r w:rsidRPr="003361F8">
        <w:rPr>
          <w:rFonts w:ascii="Calibri" w:hAnsi="Calibri"/>
          <w:i/>
          <w:sz w:val="22"/>
          <w:szCs w:val="22"/>
          <w:u w:val="single"/>
        </w:rPr>
        <w:t>-Factor send settlement request to Core Banking, repeat from step 2 to 2.2</w:t>
      </w:r>
      <w:r w:rsidRPr="003361F8">
        <w:rPr>
          <w:rFonts w:ascii="Calibri" w:hAnsi="Calibri"/>
          <w:i/>
          <w:sz w:val="22"/>
          <w:szCs w:val="22"/>
          <w:u w:val="single"/>
        </w:rPr>
        <w:br/>
      </w:r>
      <w:r w:rsidRPr="003361F8">
        <w:rPr>
          <w:rFonts w:ascii="Calibri" w:hAnsi="Calibri" w:cs="Calibri"/>
          <w:bCs w:val="0"/>
          <w:i/>
          <w:color w:val="000000"/>
          <w:sz w:val="22"/>
          <w:szCs w:val="22"/>
          <w:u w:val="single"/>
          <w:lang w:eastAsia="en-US"/>
        </w:rPr>
        <w:t>3.3.4.2. If original invoice is not verified</w:t>
      </w:r>
      <w:r w:rsidRPr="003361F8">
        <w:rPr>
          <w:rFonts w:ascii="Calibri" w:hAnsi="Calibri"/>
          <w:i/>
          <w:sz w:val="22"/>
          <w:szCs w:val="22"/>
          <w:u w:val="single"/>
        </w:rPr>
        <w:t>, transaction is failed, i-Factor can send notification of transaction failed record to CS team (optional), continue process of transaction is failed because of seller.</w:t>
      </w:r>
      <w:r w:rsidRPr="003361F8">
        <w:rPr>
          <w:rFonts w:ascii="Calibri" w:hAnsi="Calibri"/>
          <w:sz w:val="22"/>
          <w:szCs w:val="22"/>
        </w:rPr>
        <w:br/>
      </w:r>
      <w:r w:rsidRPr="003361F8">
        <w:rPr>
          <w:rFonts w:ascii="Calibri" w:hAnsi="Calibri"/>
          <w:i/>
          <w:sz w:val="22"/>
          <w:szCs w:val="22"/>
          <w:u w:val="single"/>
        </w:rPr>
        <w:t>3.3.5. If original invoice late delivery is not allowed, transaction is failed, continue process of transaction is failed because of seller.</w:t>
      </w:r>
    </w:p>
    <w:p w14:paraId="4AE9041B" w14:textId="77777777" w:rsidR="007259C8" w:rsidRPr="003361F8" w:rsidRDefault="007259C8" w:rsidP="007259C8">
      <w:pPr>
        <w:numPr>
          <w:ilvl w:val="0"/>
          <w:numId w:val="155"/>
        </w:numPr>
        <w:rPr>
          <w:rFonts w:ascii="Calibri" w:hAnsi="Calibri" w:cs="Arial"/>
          <w:bCs w:val="0"/>
          <w:color w:val="000000"/>
          <w:sz w:val="22"/>
          <w:szCs w:val="22"/>
        </w:rPr>
      </w:pPr>
      <w:r w:rsidRPr="003361F8">
        <w:rPr>
          <w:rFonts w:ascii="Calibri" w:hAnsi="Calibri"/>
          <w:b/>
          <w:sz w:val="22"/>
          <w:szCs w:val="22"/>
        </w:rPr>
        <w:t>Phase 4: Original invoice is not verified. Deal is failed (Figure 6.4)</w:t>
      </w:r>
      <w:r w:rsidRPr="003361F8">
        <w:rPr>
          <w:rFonts w:ascii="Calibri" w:hAnsi="Calibri"/>
          <w:b/>
          <w:sz w:val="22"/>
          <w:szCs w:val="22"/>
        </w:rPr>
        <w:br/>
      </w:r>
      <w:r w:rsidRPr="003361F8">
        <w:rPr>
          <w:rFonts w:ascii="Calibri" w:hAnsi="Calibri"/>
          <w:sz w:val="22"/>
          <w:szCs w:val="22"/>
        </w:rPr>
        <w:t xml:space="preserve">1. If original invoice late delivery is not allowed (step 3.3.5, phase 3), i-Factor can send notification of transaction failed record to CS team (optional) </w:t>
      </w:r>
      <w:r w:rsidRPr="003361F8">
        <w:rPr>
          <w:rFonts w:ascii="Calibri" w:hAnsi="Calibri"/>
          <w:sz w:val="22"/>
          <w:szCs w:val="22"/>
        </w:rPr>
        <w:br/>
        <w:t xml:space="preserve">2. I-Factor add seller into cancellation watch list </w:t>
      </w:r>
      <w:r w:rsidRPr="003361F8">
        <w:rPr>
          <w:rFonts w:ascii="Calibri" w:hAnsi="Calibri"/>
          <w:sz w:val="22"/>
          <w:szCs w:val="22"/>
        </w:rPr>
        <w:br/>
        <w:t>3. I-Factor calculate the cancellation fee and send deduction request to Core Banking</w:t>
      </w:r>
      <w:r w:rsidRPr="003361F8">
        <w:rPr>
          <w:rFonts w:ascii="Calibri" w:hAnsi="Calibri"/>
          <w:sz w:val="22"/>
          <w:szCs w:val="22"/>
        </w:rPr>
        <w:br/>
        <w:t>4. Core Banking deduct cancellation fee and send result to i-Factor</w:t>
      </w:r>
      <w:r w:rsidRPr="003361F8">
        <w:rPr>
          <w:rFonts w:ascii="Calibri" w:hAnsi="Calibri"/>
          <w:sz w:val="22"/>
          <w:szCs w:val="22"/>
        </w:rPr>
        <w:br/>
        <w:t>5. I-Factor receive result and inform seller that deal is failed by email/SMS</w:t>
      </w:r>
    </w:p>
    <w:p w14:paraId="684F69D4" w14:textId="77777777" w:rsidR="007259C8" w:rsidRDefault="007259C8" w:rsidP="002524DF">
      <w:pPr>
        <w:pStyle w:val="1"/>
        <w:numPr>
          <w:ilvl w:val="0"/>
          <w:numId w:val="162"/>
        </w:numPr>
        <w:tabs>
          <w:tab w:val="num" w:pos="540"/>
        </w:tabs>
        <w:spacing w:before="120" w:after="120" w:line="240" w:lineRule="auto"/>
        <w:rPr>
          <w:rFonts w:ascii="Calibri" w:eastAsia="SimSun" w:hAnsi="Calibri" w:cs="Courier New"/>
          <w:b/>
          <w:color w:val="1F497D"/>
          <w:sz w:val="24"/>
          <w:szCs w:val="21"/>
        </w:rPr>
      </w:pPr>
      <w:bookmarkStart w:id="999" w:name="_Toc389468171"/>
      <w:bookmarkStart w:id="1000" w:name="_Toc390432094"/>
      <w:r>
        <w:rPr>
          <w:rFonts w:ascii="Calibri" w:eastAsia="SimSun" w:hAnsi="Calibri" w:cs="Courier New"/>
          <w:b/>
          <w:color w:val="1F497D"/>
          <w:sz w:val="24"/>
          <w:szCs w:val="21"/>
        </w:rPr>
        <w:t>Business rules</w:t>
      </w:r>
      <w:bookmarkEnd w:id="999"/>
      <w:bookmarkEnd w:id="1000"/>
    </w:p>
    <w:p w14:paraId="499BEB0B" w14:textId="77777777" w:rsidR="007259C8" w:rsidRDefault="007259C8" w:rsidP="007259C8">
      <w:pPr>
        <w:numPr>
          <w:ilvl w:val="0"/>
          <w:numId w:val="156"/>
        </w:numPr>
        <w:rPr>
          <w:rFonts w:ascii="Calibri" w:hAnsi="Calibri" w:cs="Times New Roman"/>
          <w:bCs w:val="0"/>
          <w:sz w:val="22"/>
          <w:szCs w:val="24"/>
          <w:lang w:eastAsia="en-US"/>
        </w:rPr>
      </w:pPr>
      <w:r>
        <w:rPr>
          <w:rFonts w:ascii="Calibri" w:hAnsi="Calibri" w:cs="Times New Roman"/>
          <w:bCs w:val="0"/>
          <w:sz w:val="22"/>
          <w:szCs w:val="24"/>
          <w:lang w:eastAsia="en-US"/>
        </w:rPr>
        <w:t>Email/SMS template must be defined for each situation.</w:t>
      </w:r>
    </w:p>
    <w:p w14:paraId="7D94D697" w14:textId="77777777" w:rsidR="007259C8" w:rsidRDefault="007259C8" w:rsidP="007259C8">
      <w:pPr>
        <w:numPr>
          <w:ilvl w:val="0"/>
          <w:numId w:val="156"/>
        </w:numPr>
        <w:rPr>
          <w:rFonts w:ascii="Calibri" w:hAnsi="Calibri" w:cs="Times New Roman"/>
          <w:bCs w:val="0"/>
          <w:sz w:val="22"/>
          <w:szCs w:val="24"/>
          <w:lang w:eastAsia="en-US"/>
        </w:rPr>
      </w:pPr>
      <w:r>
        <w:rPr>
          <w:rFonts w:ascii="Calibri" w:hAnsi="Calibri" w:cs="Times New Roman"/>
          <w:bCs w:val="0"/>
          <w:sz w:val="22"/>
          <w:szCs w:val="24"/>
          <w:lang w:eastAsia="en-US"/>
        </w:rPr>
        <w:t>Period for verifying invoice should be defined in the system (by VPBank).</w:t>
      </w:r>
    </w:p>
    <w:p w14:paraId="51F957A4" w14:textId="77777777" w:rsidR="007259C8" w:rsidRDefault="007259C8" w:rsidP="007259C8">
      <w:pPr>
        <w:numPr>
          <w:ilvl w:val="0"/>
          <w:numId w:val="156"/>
        </w:numPr>
        <w:rPr>
          <w:rFonts w:ascii="Calibri" w:hAnsi="Calibri" w:cs="Times New Roman"/>
          <w:bCs w:val="0"/>
          <w:sz w:val="22"/>
          <w:szCs w:val="24"/>
          <w:lang w:eastAsia="en-US"/>
        </w:rPr>
      </w:pPr>
      <w:r>
        <w:rPr>
          <w:rFonts w:ascii="Calibri" w:hAnsi="Calibri" w:cs="Times New Roman"/>
          <w:bCs w:val="0"/>
          <w:sz w:val="22"/>
          <w:szCs w:val="24"/>
          <w:lang w:eastAsia="en-US"/>
        </w:rPr>
        <w:t>The formula of transaction fee, cancellation fee calculation should be set in i-Factor system. The fee must be calculated automatically.</w:t>
      </w:r>
    </w:p>
    <w:p w14:paraId="65A400EC" w14:textId="77777777" w:rsidR="007259C8" w:rsidRDefault="007259C8" w:rsidP="007259C8">
      <w:pPr>
        <w:numPr>
          <w:ilvl w:val="0"/>
          <w:numId w:val="156"/>
        </w:numPr>
        <w:rPr>
          <w:rFonts w:ascii="Calibri" w:hAnsi="Calibri" w:cs="Times New Roman"/>
          <w:bCs w:val="0"/>
          <w:sz w:val="22"/>
          <w:szCs w:val="24"/>
          <w:lang w:eastAsia="en-US"/>
        </w:rPr>
      </w:pPr>
      <w:r>
        <w:rPr>
          <w:rFonts w:ascii="Calibri" w:hAnsi="Calibri" w:cs="Times New Roman"/>
          <w:bCs w:val="0"/>
          <w:sz w:val="22"/>
          <w:szCs w:val="24"/>
          <w:lang w:eastAsia="en-US"/>
        </w:rPr>
        <w:t>Sub-contract can be verified using e-signature or via uploaded scanned contract. i-Factor generate sub contract, seller print out the contract, sign and stamp, scan it, then upload to i-Factor website. I-Factor verification team will verify the uploaded contract.</w:t>
      </w:r>
    </w:p>
    <w:p w14:paraId="5FC44F79" w14:textId="77777777" w:rsidR="007259C8" w:rsidRDefault="007259C8" w:rsidP="007259C8">
      <w:pPr>
        <w:numPr>
          <w:ilvl w:val="0"/>
          <w:numId w:val="156"/>
        </w:numPr>
        <w:rPr>
          <w:rFonts w:ascii="Calibri" w:hAnsi="Calibri" w:cs="Times New Roman"/>
          <w:bCs w:val="0"/>
          <w:sz w:val="22"/>
          <w:szCs w:val="24"/>
          <w:lang w:eastAsia="en-US"/>
        </w:rPr>
      </w:pPr>
      <w:r>
        <w:rPr>
          <w:rFonts w:ascii="Calibri" w:hAnsi="Calibri" w:cs="Times New Roman"/>
          <w:bCs w:val="0"/>
          <w:sz w:val="22"/>
          <w:szCs w:val="24"/>
          <w:lang w:eastAsia="en-US"/>
        </w:rPr>
        <w:t>The period for verifying e-signature and sub-contract should be configured automatically in system.</w:t>
      </w:r>
    </w:p>
    <w:p w14:paraId="0929CAD3" w14:textId="77777777" w:rsidR="007259C8" w:rsidRDefault="007259C8" w:rsidP="002524DF">
      <w:pPr>
        <w:pStyle w:val="1"/>
        <w:numPr>
          <w:ilvl w:val="0"/>
          <w:numId w:val="162"/>
        </w:numPr>
        <w:tabs>
          <w:tab w:val="num" w:pos="540"/>
        </w:tabs>
        <w:spacing w:before="120" w:after="120" w:line="240" w:lineRule="auto"/>
        <w:rPr>
          <w:rFonts w:ascii="Calibri" w:eastAsia="SimSun" w:hAnsi="Calibri" w:cs="Courier New"/>
          <w:b/>
          <w:color w:val="1F497D"/>
          <w:sz w:val="24"/>
          <w:szCs w:val="21"/>
        </w:rPr>
      </w:pPr>
      <w:bookmarkStart w:id="1001" w:name="_Toc389468172"/>
      <w:bookmarkStart w:id="1002" w:name="_Toc390432095"/>
      <w:r>
        <w:rPr>
          <w:rFonts w:ascii="Calibri" w:eastAsia="SimSun" w:hAnsi="Calibri" w:cs="Courier New"/>
          <w:b/>
          <w:color w:val="1F497D"/>
          <w:sz w:val="24"/>
          <w:szCs w:val="21"/>
        </w:rPr>
        <w:t>Inputs and Outputs</w:t>
      </w:r>
      <w:bookmarkEnd w:id="1001"/>
      <w:bookmarkEnd w:id="1002"/>
    </w:p>
    <w:p w14:paraId="2356A96A" w14:textId="77777777" w:rsidR="007259C8" w:rsidRDefault="007259C8" w:rsidP="007259C8">
      <w:pPr>
        <w:jc w:val="center"/>
        <w:outlineLvl w:val="0"/>
      </w:pPr>
      <w:r>
        <w:rPr>
          <w:rFonts w:ascii="Calibri" w:eastAsia="PMingLiU" w:hAnsi="Calibri"/>
          <w:lang w:eastAsia="zh-HK"/>
        </w:rPr>
        <w:br w:type="page"/>
      </w:r>
      <w:bookmarkStart w:id="1003" w:name="_Toc389468173"/>
      <w:bookmarkStart w:id="1004" w:name="_Toc388445132"/>
      <w:bookmarkStart w:id="1005" w:name="_Toc390432096"/>
      <w:r>
        <w:rPr>
          <w:rFonts w:ascii="Calibri" w:eastAsia="PMingLiU" w:hAnsi="Calibri" w:cs="Courier New"/>
          <w:b/>
          <w:color w:val="0070C0"/>
          <w:sz w:val="36"/>
          <w:szCs w:val="36"/>
          <w:lang w:eastAsia="zh-HK"/>
        </w:rPr>
        <w:t>Chapter 7 Payment Process for Investor Buyer</w:t>
      </w:r>
      <w:bookmarkEnd w:id="1003"/>
      <w:bookmarkEnd w:id="1004"/>
      <w:bookmarkEnd w:id="1005"/>
    </w:p>
    <w:p w14:paraId="4EAE1A27" w14:textId="77777777" w:rsidR="007259C8" w:rsidRDefault="007259C8" w:rsidP="002524DF">
      <w:pPr>
        <w:pStyle w:val="1"/>
        <w:numPr>
          <w:ilvl w:val="0"/>
          <w:numId w:val="163"/>
        </w:numPr>
        <w:spacing w:before="120" w:after="120" w:line="240" w:lineRule="auto"/>
        <w:rPr>
          <w:rFonts w:ascii="Calibri" w:eastAsia="SimSun" w:hAnsi="Calibri" w:cs="Courier New"/>
          <w:b/>
          <w:color w:val="1F497D"/>
          <w:sz w:val="24"/>
          <w:szCs w:val="21"/>
        </w:rPr>
      </w:pPr>
      <w:bookmarkStart w:id="1006" w:name="_Toc389468174"/>
      <w:bookmarkStart w:id="1007" w:name="_Toc390432097"/>
      <w:r>
        <w:rPr>
          <w:rFonts w:ascii="Calibri" w:eastAsia="SimSun" w:hAnsi="Calibri" w:cs="Courier New"/>
          <w:b/>
          <w:color w:val="1F497D"/>
          <w:sz w:val="24"/>
          <w:szCs w:val="21"/>
        </w:rPr>
        <w:t>Function description</w:t>
      </w:r>
      <w:bookmarkEnd w:id="1006"/>
      <w:bookmarkEnd w:id="1007"/>
    </w:p>
    <w:p w14:paraId="082E316C" w14:textId="77777777" w:rsidR="007259C8" w:rsidRDefault="007259C8" w:rsidP="007259C8">
      <w:pPr>
        <w:rPr>
          <w:rFonts w:ascii="Calibri" w:hAnsi="Calibri"/>
          <w:sz w:val="22"/>
        </w:rPr>
      </w:pPr>
      <w:r>
        <w:rPr>
          <w:rFonts w:ascii="Calibri" w:hAnsi="Calibri"/>
          <w:sz w:val="22"/>
        </w:rPr>
        <w:t>After auction is closed, I-Factor system has to calculate disbursement amount and interact with VPBank related departments and Core Banking System to implement the disbursement phase. This process implements payment process in case investor is buyer.</w:t>
      </w:r>
    </w:p>
    <w:p w14:paraId="6F2ABB3F" w14:textId="77777777" w:rsidR="007259C8" w:rsidRDefault="007259C8" w:rsidP="002524DF">
      <w:pPr>
        <w:pStyle w:val="1"/>
        <w:numPr>
          <w:ilvl w:val="0"/>
          <w:numId w:val="163"/>
        </w:numPr>
        <w:spacing w:before="120" w:after="120" w:line="240" w:lineRule="auto"/>
        <w:rPr>
          <w:rFonts w:ascii="Calibri" w:eastAsia="SimSun" w:hAnsi="Calibri" w:cs="Courier New"/>
          <w:b/>
          <w:color w:val="1F497D"/>
          <w:sz w:val="24"/>
          <w:szCs w:val="21"/>
        </w:rPr>
      </w:pPr>
      <w:bookmarkStart w:id="1008" w:name="_Toc389468175"/>
      <w:bookmarkStart w:id="1009" w:name="_Toc390432098"/>
      <w:r>
        <w:rPr>
          <w:rFonts w:ascii="Calibri" w:eastAsia="SimSun" w:hAnsi="Calibri" w:cs="Courier New"/>
          <w:b/>
          <w:color w:val="1F497D"/>
          <w:sz w:val="24"/>
          <w:szCs w:val="21"/>
        </w:rPr>
        <w:t>Operation process</w:t>
      </w:r>
      <w:bookmarkEnd w:id="1008"/>
      <w:bookmarkEnd w:id="1009"/>
    </w:p>
    <w:p w14:paraId="555E56DF" w14:textId="77777777" w:rsidR="007259C8" w:rsidRDefault="00FA4C37" w:rsidP="007259C8">
      <w:pPr>
        <w:jc w:val="center"/>
        <w:rPr>
          <w:rFonts w:ascii="Calibri" w:hAnsi="Calibri"/>
          <w:i/>
          <w:sz w:val="22"/>
          <w:szCs w:val="22"/>
        </w:rPr>
      </w:pPr>
      <w:r>
        <w:rPr>
          <w:noProof/>
        </w:rPr>
        <w:drawing>
          <wp:inline distT="0" distB="0" distL="0" distR="0" wp14:anchorId="699E9BB0" wp14:editId="04C797C4">
            <wp:extent cx="5191760" cy="6360160"/>
            <wp:effectExtent l="0" t="0" r="0" b="0"/>
            <wp:docPr id="62" name="图片 62" descr="ov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veral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1760" cy="6360160"/>
                    </a:xfrm>
                    <a:prstGeom prst="rect">
                      <a:avLst/>
                    </a:prstGeom>
                    <a:noFill/>
                    <a:ln>
                      <a:noFill/>
                    </a:ln>
                  </pic:spPr>
                </pic:pic>
              </a:graphicData>
            </a:graphic>
          </wp:inline>
        </w:drawing>
      </w:r>
      <w:r w:rsidR="007259C8">
        <w:br/>
      </w:r>
      <w:r w:rsidR="007259C8">
        <w:rPr>
          <w:rFonts w:ascii="Calibri" w:hAnsi="Calibri"/>
          <w:i/>
          <w:sz w:val="22"/>
          <w:szCs w:val="22"/>
        </w:rPr>
        <w:t>Figure 7.1. Overall process</w:t>
      </w:r>
    </w:p>
    <w:p w14:paraId="1F3793F0" w14:textId="77777777" w:rsidR="007259C8" w:rsidRDefault="00FA4C37" w:rsidP="007259C8">
      <w:pPr>
        <w:jc w:val="center"/>
      </w:pPr>
      <w:r>
        <w:rPr>
          <w:noProof/>
        </w:rPr>
        <w:drawing>
          <wp:inline distT="0" distB="0" distL="0" distR="0" wp14:anchorId="7815F219" wp14:editId="7CF59640">
            <wp:extent cx="5872480" cy="6807200"/>
            <wp:effectExtent l="0" t="0" r="0" b="0"/>
            <wp:docPr id="63" name="图片 63" descr="00_signing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0_signing contra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72480" cy="6807200"/>
                    </a:xfrm>
                    <a:prstGeom prst="rect">
                      <a:avLst/>
                    </a:prstGeom>
                    <a:noFill/>
                    <a:ln>
                      <a:noFill/>
                    </a:ln>
                  </pic:spPr>
                </pic:pic>
              </a:graphicData>
            </a:graphic>
          </wp:inline>
        </w:drawing>
      </w:r>
      <w:r w:rsidR="007259C8">
        <w:rPr>
          <w:rFonts w:ascii="Calibri" w:hAnsi="Calibri"/>
          <w:i/>
          <w:sz w:val="22"/>
          <w:szCs w:val="22"/>
        </w:rPr>
        <w:t xml:space="preserve"> Figure 7.2. To check if buyer/seller has been signed the sub contract</w:t>
      </w:r>
      <w:r w:rsidR="007259C8">
        <w:br/>
      </w:r>
      <w:r>
        <w:rPr>
          <w:noProof/>
        </w:rPr>
        <w:drawing>
          <wp:inline distT="0" distB="0" distL="0" distR="0" wp14:anchorId="7492081D" wp14:editId="214E2BE9">
            <wp:extent cx="5557520" cy="4135120"/>
            <wp:effectExtent l="0" t="0" r="5080" b="5080"/>
            <wp:docPr id="64" name="图片 64" descr="01_verifica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1_verification ste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7520" cy="4135120"/>
                    </a:xfrm>
                    <a:prstGeom prst="rect">
                      <a:avLst/>
                    </a:prstGeom>
                    <a:noFill/>
                    <a:ln>
                      <a:noFill/>
                    </a:ln>
                  </pic:spPr>
                </pic:pic>
              </a:graphicData>
            </a:graphic>
          </wp:inline>
        </w:drawing>
      </w:r>
    </w:p>
    <w:p w14:paraId="32331962" w14:textId="77777777" w:rsidR="007259C8" w:rsidRDefault="007259C8" w:rsidP="007259C8">
      <w:pPr>
        <w:jc w:val="center"/>
        <w:rPr>
          <w:rFonts w:ascii="Calibri" w:hAnsi="Calibri"/>
          <w:i/>
          <w:sz w:val="22"/>
          <w:szCs w:val="22"/>
        </w:rPr>
      </w:pPr>
      <w:r>
        <w:rPr>
          <w:rFonts w:ascii="Calibri" w:hAnsi="Calibri"/>
          <w:i/>
          <w:sz w:val="22"/>
          <w:szCs w:val="22"/>
        </w:rPr>
        <w:t>Figure 7.3. Original invoice verification</w:t>
      </w:r>
    </w:p>
    <w:p w14:paraId="6D618B1B" w14:textId="77777777" w:rsidR="007259C8" w:rsidRDefault="00FA4C37" w:rsidP="007259C8">
      <w:pPr>
        <w:jc w:val="center"/>
        <w:rPr>
          <w:rFonts w:ascii="Calibri" w:hAnsi="Calibri"/>
          <w:i/>
          <w:sz w:val="22"/>
          <w:szCs w:val="22"/>
        </w:rPr>
      </w:pPr>
      <w:r>
        <w:rPr>
          <w:rFonts w:ascii="Calibri" w:hAnsi="Calibri"/>
          <w:i/>
          <w:noProof/>
          <w:sz w:val="22"/>
          <w:szCs w:val="22"/>
        </w:rPr>
        <w:drawing>
          <wp:inline distT="0" distB="0" distL="0" distR="0" wp14:anchorId="4EF7485C" wp14:editId="7F9FCC88">
            <wp:extent cx="6675120" cy="8077200"/>
            <wp:effectExtent l="0" t="0" r="5080" b="0"/>
            <wp:docPr id="65" name="图片 65" descr="02_VPB decide take over the a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02_VPB decide take over the au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5120" cy="8077200"/>
                    </a:xfrm>
                    <a:prstGeom prst="rect">
                      <a:avLst/>
                    </a:prstGeom>
                    <a:noFill/>
                    <a:ln>
                      <a:noFill/>
                    </a:ln>
                  </pic:spPr>
                </pic:pic>
              </a:graphicData>
            </a:graphic>
          </wp:inline>
        </w:drawing>
      </w:r>
      <w:r w:rsidR="007259C8">
        <w:rPr>
          <w:rFonts w:ascii="Calibri" w:hAnsi="Calibri"/>
          <w:i/>
          <w:sz w:val="22"/>
          <w:szCs w:val="22"/>
        </w:rPr>
        <w:t>Figure 7.4. Freeze buyer bank account and check if VPB can take over the auction in case buyer has not enough money</w:t>
      </w:r>
    </w:p>
    <w:p w14:paraId="52228817" w14:textId="77777777" w:rsidR="007259C8" w:rsidRDefault="00FA4C37" w:rsidP="007259C8">
      <w:r>
        <w:rPr>
          <w:noProof/>
        </w:rPr>
        <w:drawing>
          <wp:inline distT="0" distB="0" distL="0" distR="0" wp14:anchorId="307678D0" wp14:editId="4C05A3B2">
            <wp:extent cx="5882640" cy="5435600"/>
            <wp:effectExtent l="0" t="0" r="10160" b="0"/>
            <wp:docPr id="66" name="图片 66" descr="03_inform buyer transfer m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03_inform buyer transfer mone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82640" cy="5435600"/>
                    </a:xfrm>
                    <a:prstGeom prst="rect">
                      <a:avLst/>
                    </a:prstGeom>
                    <a:noFill/>
                    <a:ln>
                      <a:noFill/>
                    </a:ln>
                  </pic:spPr>
                </pic:pic>
              </a:graphicData>
            </a:graphic>
          </wp:inline>
        </w:drawing>
      </w:r>
      <w:r w:rsidR="007259C8">
        <w:rPr>
          <w:rFonts w:ascii="Calibri" w:hAnsi="Calibri"/>
          <w:i/>
          <w:sz w:val="22"/>
          <w:szCs w:val="22"/>
        </w:rPr>
        <w:t xml:space="preserve"> Figure 7.5. Notify buyer to transfer money in case buyer has not enough money and do payment if buyer transfer enough money or VPB transfer money</w:t>
      </w:r>
      <w:r w:rsidR="007259C8">
        <w:br/>
      </w:r>
      <w:r>
        <w:rPr>
          <w:noProof/>
        </w:rPr>
        <w:drawing>
          <wp:inline distT="0" distB="0" distL="0" distR="0" wp14:anchorId="0F65BF3B" wp14:editId="4D65EC8F">
            <wp:extent cx="5872480" cy="8199120"/>
            <wp:effectExtent l="0" t="0" r="0" b="5080"/>
            <wp:docPr id="67" name="图片 67" descr="04_buyer has not enough m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04_buyer has not enough mone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2480" cy="8199120"/>
                    </a:xfrm>
                    <a:prstGeom prst="rect">
                      <a:avLst/>
                    </a:prstGeom>
                    <a:noFill/>
                    <a:ln>
                      <a:noFill/>
                    </a:ln>
                  </pic:spPr>
                </pic:pic>
              </a:graphicData>
            </a:graphic>
          </wp:inline>
        </w:drawing>
      </w:r>
    </w:p>
    <w:p w14:paraId="11CBA8CF" w14:textId="77777777" w:rsidR="007259C8" w:rsidRDefault="007259C8" w:rsidP="003361F8">
      <w:pPr>
        <w:jc w:val="center"/>
      </w:pPr>
      <w:r>
        <w:rPr>
          <w:rFonts w:ascii="Calibri" w:hAnsi="Calibri"/>
          <w:i/>
          <w:sz w:val="22"/>
          <w:szCs w:val="22"/>
        </w:rPr>
        <w:t>Figure 7.6. Buyer does not transfer enough money</w:t>
      </w:r>
      <w:r>
        <w:br/>
      </w:r>
      <w:r w:rsidR="00FA4C37">
        <w:rPr>
          <w:noProof/>
        </w:rPr>
        <w:drawing>
          <wp:inline distT="0" distB="0" distL="0" distR="0" wp14:anchorId="5A3117A5" wp14:editId="2864EBC9">
            <wp:extent cx="5110480" cy="8463280"/>
            <wp:effectExtent l="0" t="0" r="0" b="0"/>
            <wp:docPr id="68" name="图片 68" descr="05_Original invoice is not ver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05_Original invoice is not verifi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0480" cy="8463280"/>
                    </a:xfrm>
                    <a:prstGeom prst="rect">
                      <a:avLst/>
                    </a:prstGeom>
                    <a:noFill/>
                    <a:ln>
                      <a:noFill/>
                    </a:ln>
                  </pic:spPr>
                </pic:pic>
              </a:graphicData>
            </a:graphic>
          </wp:inline>
        </w:drawing>
      </w:r>
      <w:r>
        <w:br/>
      </w:r>
      <w:r>
        <w:rPr>
          <w:rFonts w:ascii="Calibri" w:hAnsi="Calibri"/>
          <w:i/>
          <w:sz w:val="22"/>
          <w:szCs w:val="22"/>
        </w:rPr>
        <w:t>Figure 7.7. Original invoice is not verified. Deal is failed.</w:t>
      </w:r>
    </w:p>
    <w:p w14:paraId="4D17C77E" w14:textId="77777777" w:rsidR="007259C8" w:rsidRDefault="007259C8" w:rsidP="002524DF">
      <w:pPr>
        <w:pStyle w:val="1"/>
        <w:numPr>
          <w:ilvl w:val="0"/>
          <w:numId w:val="163"/>
        </w:numPr>
        <w:tabs>
          <w:tab w:val="num" w:pos="540"/>
        </w:tabs>
        <w:spacing w:before="120" w:after="120" w:line="240" w:lineRule="auto"/>
        <w:rPr>
          <w:rFonts w:ascii="Calibri" w:eastAsia="SimSun" w:hAnsi="Calibri" w:cs="Courier New"/>
          <w:b/>
          <w:color w:val="1F497D"/>
          <w:sz w:val="24"/>
          <w:szCs w:val="21"/>
        </w:rPr>
      </w:pPr>
      <w:bookmarkStart w:id="1010" w:name="_Toc389468176"/>
      <w:bookmarkStart w:id="1011" w:name="_Toc390432099"/>
      <w:r>
        <w:rPr>
          <w:rFonts w:ascii="Calibri" w:eastAsia="SimSun" w:hAnsi="Calibri" w:cs="Courier New"/>
          <w:b/>
          <w:color w:val="1F497D"/>
          <w:sz w:val="24"/>
          <w:szCs w:val="21"/>
        </w:rPr>
        <w:t>Process description</w:t>
      </w:r>
      <w:bookmarkEnd w:id="1010"/>
      <w:bookmarkEnd w:id="1011"/>
    </w:p>
    <w:p w14:paraId="244D12C1" w14:textId="77777777" w:rsidR="007259C8" w:rsidRDefault="007259C8" w:rsidP="007259C8">
      <w:pPr>
        <w:numPr>
          <w:ilvl w:val="0"/>
          <w:numId w:val="157"/>
        </w:numPr>
        <w:rPr>
          <w:rFonts w:ascii="Calibri" w:hAnsi="Calibri"/>
          <w:sz w:val="22"/>
        </w:rPr>
      </w:pPr>
      <w:r w:rsidRPr="001C6904">
        <w:rPr>
          <w:rFonts w:ascii="Calibri" w:hAnsi="Calibri"/>
          <w:b/>
          <w:sz w:val="22"/>
        </w:rPr>
        <w:t>Overall process (Figure 7.1)</w:t>
      </w:r>
      <w:r w:rsidRPr="001C6904">
        <w:rPr>
          <w:rFonts w:ascii="Calibri" w:hAnsi="Calibri"/>
          <w:sz w:val="22"/>
        </w:rPr>
        <w:br/>
      </w:r>
      <w:r>
        <w:rPr>
          <w:rFonts w:ascii="Calibri" w:hAnsi="Calibri"/>
          <w:sz w:val="22"/>
        </w:rPr>
        <w:t>1. Start disbursement process</w:t>
      </w:r>
      <w:r>
        <w:rPr>
          <w:rFonts w:ascii="Calibri" w:hAnsi="Calibri"/>
          <w:sz w:val="22"/>
        </w:rPr>
        <w:br/>
        <w:t>2. If sub-contract is not signed within 1 day from the day auction is dealt, transaction is failed</w:t>
      </w:r>
      <w:r>
        <w:rPr>
          <w:rFonts w:ascii="Calibri" w:hAnsi="Calibri"/>
          <w:sz w:val="22"/>
        </w:rPr>
        <w:br/>
        <w:t>3. If sub-contract is signed within 1 day, continue to check verification status of original invoice.</w:t>
      </w:r>
      <w:r>
        <w:rPr>
          <w:rFonts w:ascii="Calibri" w:hAnsi="Calibri"/>
          <w:sz w:val="22"/>
        </w:rPr>
        <w:br/>
        <w:t>4. If original invoice is not verified within 2 day from uploaded day, transaction is failed because seller does not delivery original invoice in time.</w:t>
      </w:r>
      <w:r>
        <w:rPr>
          <w:rFonts w:ascii="Calibri" w:hAnsi="Calibri"/>
          <w:sz w:val="22"/>
        </w:rPr>
        <w:br/>
        <w:t>5. If original invoice is verified within 2 day from uploaded day, i-Factor check if buyer has enough money</w:t>
      </w:r>
      <w:r>
        <w:rPr>
          <w:rFonts w:ascii="Calibri" w:hAnsi="Calibri"/>
          <w:sz w:val="22"/>
        </w:rPr>
        <w:br/>
        <w:t>6. If buyer has enough money, financing is transferred from buyer to seller. The disbursement process finish.</w:t>
      </w:r>
      <w:r>
        <w:rPr>
          <w:rFonts w:ascii="Calibri" w:hAnsi="Calibri"/>
          <w:sz w:val="22"/>
        </w:rPr>
        <w:br/>
        <w:t>7. If buyer has not enough money, VPB decide they can take over the auction or not.</w:t>
      </w:r>
      <w:r>
        <w:rPr>
          <w:rFonts w:ascii="Calibri" w:hAnsi="Calibri"/>
          <w:sz w:val="22"/>
        </w:rPr>
        <w:br/>
      </w:r>
      <w:r>
        <w:rPr>
          <w:rFonts w:ascii="Calibri" w:hAnsi="Calibri"/>
          <w:i/>
          <w:sz w:val="22"/>
          <w:u w:val="single"/>
        </w:rPr>
        <w:t>8. If VPB decide to take over the auction, do transfer payment from VPB to seller first.</w:t>
      </w:r>
      <w:r>
        <w:rPr>
          <w:rFonts w:ascii="Calibri" w:hAnsi="Calibri"/>
          <w:sz w:val="22"/>
        </w:rPr>
        <w:br/>
        <w:t>8.1. If buyer does not transfer enough money within 2 days, VPB continue the auction with seller.</w:t>
      </w:r>
      <w:r>
        <w:rPr>
          <w:rFonts w:ascii="Calibri" w:hAnsi="Calibri"/>
          <w:sz w:val="22"/>
        </w:rPr>
        <w:br/>
        <w:t>8.2. If buyer transfers enough money within 2 days, transfer financing amount from buyer to VPB account and charge interest from buyer. The disbursement process finish.</w:t>
      </w:r>
      <w:r>
        <w:rPr>
          <w:rFonts w:ascii="Calibri" w:hAnsi="Calibri"/>
          <w:sz w:val="22"/>
        </w:rPr>
        <w:br/>
      </w:r>
      <w:r>
        <w:rPr>
          <w:rFonts w:ascii="Calibri" w:hAnsi="Calibri"/>
          <w:i/>
          <w:sz w:val="22"/>
          <w:u w:val="single"/>
        </w:rPr>
        <w:t>9. If VPB does not take over the auction, waiting for the transferring from buyer</w:t>
      </w:r>
      <w:r>
        <w:rPr>
          <w:rFonts w:ascii="Calibri" w:hAnsi="Calibri"/>
          <w:i/>
          <w:sz w:val="22"/>
          <w:u w:val="single"/>
        </w:rPr>
        <w:br/>
      </w:r>
      <w:r>
        <w:rPr>
          <w:rFonts w:ascii="Calibri" w:hAnsi="Calibri"/>
          <w:sz w:val="22"/>
        </w:rPr>
        <w:t>9.1. If buyer does not transfer enough money within 2 days, transaction is failed because buyer does not transfer enough money.</w:t>
      </w:r>
      <w:r>
        <w:rPr>
          <w:rFonts w:ascii="Calibri" w:hAnsi="Calibri"/>
          <w:sz w:val="22"/>
        </w:rPr>
        <w:br/>
        <w:t>9.2. If buyer transfer enough money within 2 days, transfer financing amount from buyer to seller. The disbursement process finish.</w:t>
      </w:r>
    </w:p>
    <w:p w14:paraId="3BD531C2" w14:textId="77777777" w:rsidR="007259C8" w:rsidRDefault="007259C8" w:rsidP="007259C8">
      <w:pPr>
        <w:numPr>
          <w:ilvl w:val="0"/>
          <w:numId w:val="157"/>
        </w:numPr>
        <w:rPr>
          <w:rFonts w:ascii="Calibri" w:hAnsi="Calibri"/>
          <w:sz w:val="22"/>
        </w:rPr>
      </w:pPr>
      <w:r w:rsidRPr="001C6904">
        <w:rPr>
          <w:rFonts w:ascii="Calibri" w:hAnsi="Calibri"/>
          <w:b/>
          <w:sz w:val="22"/>
        </w:rPr>
        <w:t>Phase 1: To calculate the disbursement amount</w:t>
      </w:r>
      <w:r>
        <w:rPr>
          <w:rFonts w:ascii="Calibri" w:hAnsi="Calibri"/>
          <w:sz w:val="22"/>
        </w:rPr>
        <w:br/>
        <w:t xml:space="preserve">1. </w:t>
      </w:r>
      <w:r>
        <w:rPr>
          <w:rFonts w:ascii="Calibri" w:hAnsi="Calibri" w:cs="Times New Roman"/>
          <w:bCs w:val="0"/>
          <w:sz w:val="22"/>
          <w:szCs w:val="24"/>
          <w:lang w:eastAsia="en-US"/>
        </w:rPr>
        <w:t>I-Factor system receives deal details right after the auction is closed.</w:t>
      </w:r>
      <w:r>
        <w:rPr>
          <w:rFonts w:ascii="Calibri" w:hAnsi="Calibri" w:cs="Times New Roman"/>
          <w:bCs w:val="0"/>
          <w:sz w:val="22"/>
          <w:szCs w:val="24"/>
          <w:lang w:eastAsia="en-US"/>
        </w:rPr>
        <w:br/>
        <w:t>2. I-Factor system calculate the disbursement amount (Seller amount is financing amount deduct transaction fee. Buyer has transaction fee too).</w:t>
      </w:r>
    </w:p>
    <w:p w14:paraId="7CE2A96D" w14:textId="77777777" w:rsidR="007259C8" w:rsidRDefault="007259C8" w:rsidP="007259C8">
      <w:pPr>
        <w:numPr>
          <w:ilvl w:val="0"/>
          <w:numId w:val="157"/>
        </w:numPr>
        <w:rPr>
          <w:rFonts w:ascii="Calibri" w:hAnsi="Calibri"/>
          <w:sz w:val="22"/>
        </w:rPr>
      </w:pPr>
      <w:r w:rsidRPr="001C6904">
        <w:rPr>
          <w:rFonts w:ascii="Calibri" w:hAnsi="Calibri"/>
          <w:b/>
          <w:sz w:val="22"/>
        </w:rPr>
        <w:t>Phase 2:</w:t>
      </w:r>
      <w:r w:rsidRPr="001C6904">
        <w:rPr>
          <w:rFonts w:ascii="Calibri" w:hAnsi="Calibri" w:cs="Times New Roman"/>
          <w:b/>
          <w:bCs w:val="0"/>
          <w:sz w:val="22"/>
          <w:szCs w:val="24"/>
          <w:lang w:eastAsia="en-US"/>
        </w:rPr>
        <w:t xml:space="preserve"> Check if sub-contract is signed (Figure 7.2)</w:t>
      </w:r>
      <w:r>
        <w:rPr>
          <w:rFonts w:ascii="Calibri" w:hAnsi="Calibri" w:cs="Times New Roman"/>
          <w:bCs w:val="0"/>
          <w:sz w:val="22"/>
          <w:szCs w:val="24"/>
          <w:lang w:eastAsia="en-US"/>
        </w:rPr>
        <w:br/>
      </w:r>
      <w:r>
        <w:rPr>
          <w:rFonts w:ascii="Calibri" w:hAnsi="Calibri"/>
          <w:sz w:val="22"/>
        </w:rPr>
        <w:t xml:space="preserve">1. </w:t>
      </w:r>
      <w:r>
        <w:rPr>
          <w:rFonts w:ascii="Calibri" w:hAnsi="Calibri" w:cs="Calibri"/>
          <w:bCs w:val="0"/>
          <w:color w:val="000000"/>
          <w:sz w:val="24"/>
          <w:szCs w:val="24"/>
          <w:lang w:eastAsia="en-US"/>
        </w:rPr>
        <w:t>I-Factor check if seller and buyer has been signed the sub contract with VPB</w:t>
      </w:r>
      <w:r>
        <w:rPr>
          <w:rFonts w:ascii="Calibri" w:hAnsi="Calibri" w:cs="Calibri"/>
          <w:bCs w:val="0"/>
          <w:color w:val="000000"/>
          <w:sz w:val="24"/>
          <w:szCs w:val="24"/>
          <w:lang w:eastAsia="en-US"/>
        </w:rPr>
        <w:br/>
      </w:r>
      <w:r>
        <w:rPr>
          <w:rFonts w:ascii="Calibri" w:hAnsi="Calibri" w:cs="Calibri"/>
          <w:bCs w:val="0"/>
          <w:i/>
          <w:color w:val="000000"/>
          <w:sz w:val="24"/>
          <w:szCs w:val="24"/>
          <w:u w:val="single"/>
          <w:lang w:eastAsia="en-US"/>
        </w:rPr>
        <w:t>2. If seller and buyer has been signed the sub contract, continue to verify the original invoice (phase 3)</w:t>
      </w:r>
      <w:r>
        <w:rPr>
          <w:rFonts w:ascii="Calibri" w:hAnsi="Calibri" w:cs="Calibri"/>
          <w:bCs w:val="0"/>
          <w:color w:val="000000"/>
          <w:sz w:val="24"/>
          <w:szCs w:val="24"/>
          <w:lang w:eastAsia="en-US"/>
        </w:rPr>
        <w:br/>
      </w:r>
      <w:r>
        <w:rPr>
          <w:rFonts w:ascii="Calibri" w:hAnsi="Calibri" w:cs="Calibri"/>
          <w:bCs w:val="0"/>
          <w:i/>
          <w:color w:val="000000"/>
          <w:sz w:val="24"/>
          <w:szCs w:val="24"/>
          <w:u w:val="single"/>
          <w:lang w:eastAsia="en-US"/>
        </w:rPr>
        <w:t>3. If seller or buyer has not been signed the sub contract, i-Factor Inform the verification team to wait for contract signing</w:t>
      </w:r>
      <w:r>
        <w:rPr>
          <w:rFonts w:ascii="Calibri" w:hAnsi="Calibri" w:cs="Calibri"/>
          <w:bCs w:val="0"/>
          <w:color w:val="000000"/>
          <w:sz w:val="24"/>
          <w:szCs w:val="24"/>
          <w:lang w:eastAsia="en-US"/>
        </w:rPr>
        <w:br/>
        <w:t>3.1. Verification team can decide to notify CS to call seller and buyer or not</w:t>
      </w:r>
      <w:r>
        <w:rPr>
          <w:rFonts w:ascii="Calibri" w:hAnsi="Calibri" w:cs="Calibri"/>
          <w:bCs w:val="0"/>
          <w:color w:val="000000"/>
          <w:sz w:val="24"/>
          <w:szCs w:val="24"/>
          <w:lang w:eastAsia="en-US"/>
        </w:rPr>
        <w:br/>
      </w:r>
      <w:r>
        <w:rPr>
          <w:rFonts w:ascii="Calibri" w:hAnsi="Calibri" w:cs="Calibri"/>
          <w:bCs w:val="0"/>
          <w:i/>
          <w:color w:val="000000"/>
          <w:sz w:val="24"/>
          <w:szCs w:val="24"/>
          <w:u w:val="single"/>
          <w:lang w:eastAsia="en-US"/>
        </w:rPr>
        <w:t>3.2. If buyer and seller sign the contract within 1 day, continue to verify the original invoice (phase 3)</w:t>
      </w:r>
      <w:r>
        <w:rPr>
          <w:rFonts w:ascii="Calibri" w:hAnsi="Calibri" w:cs="Calibri"/>
          <w:bCs w:val="0"/>
          <w:color w:val="000000"/>
          <w:sz w:val="24"/>
          <w:szCs w:val="24"/>
          <w:lang w:eastAsia="en-US"/>
        </w:rPr>
        <w:br/>
      </w:r>
      <w:r>
        <w:rPr>
          <w:rFonts w:ascii="Calibri" w:hAnsi="Calibri"/>
          <w:i/>
          <w:sz w:val="22"/>
          <w:u w:val="single"/>
        </w:rPr>
        <w:t xml:space="preserve">3.3. </w:t>
      </w:r>
      <w:r>
        <w:rPr>
          <w:rFonts w:ascii="Calibri" w:hAnsi="Calibri" w:cs="Calibri"/>
          <w:bCs w:val="0"/>
          <w:i/>
          <w:color w:val="000000"/>
          <w:sz w:val="24"/>
          <w:szCs w:val="24"/>
          <w:u w:val="single"/>
          <w:lang w:eastAsia="en-US"/>
        </w:rPr>
        <w:t>If buyer/ seller does not sign the contract within 1 day, i-Factor add buyer/seller to cancellation</w:t>
      </w:r>
      <w:r>
        <w:rPr>
          <w:rFonts w:ascii="Calibri" w:hAnsi="Calibri" w:cs="Calibri"/>
          <w:bCs w:val="0"/>
          <w:color w:val="000000"/>
          <w:sz w:val="24"/>
          <w:szCs w:val="24"/>
          <w:lang w:eastAsia="en-US"/>
        </w:rPr>
        <w:br/>
        <w:t>3.3.1. i-Factor send cancellation fee charging request to Core Banking</w:t>
      </w:r>
      <w:r>
        <w:rPr>
          <w:rFonts w:ascii="Calibri" w:hAnsi="Calibri" w:cs="Calibri"/>
          <w:bCs w:val="0"/>
          <w:color w:val="000000"/>
          <w:sz w:val="24"/>
          <w:szCs w:val="24"/>
          <w:lang w:eastAsia="en-US"/>
        </w:rPr>
        <w:br/>
        <w:t>3.3.2. Core Banking do the transaction and send result to i-Factor</w:t>
      </w:r>
      <w:r>
        <w:rPr>
          <w:rFonts w:ascii="Calibri" w:hAnsi="Calibri" w:cs="Calibri"/>
          <w:bCs w:val="0"/>
          <w:color w:val="000000"/>
          <w:sz w:val="24"/>
          <w:szCs w:val="24"/>
          <w:lang w:eastAsia="en-US"/>
        </w:rPr>
        <w:br/>
        <w:t>3.3.3. i-Factor receive result and send buyer/seller notification about failed transaction via email/SMS</w:t>
      </w:r>
    </w:p>
    <w:p w14:paraId="1E8AC584" w14:textId="77777777" w:rsidR="007259C8" w:rsidRDefault="007259C8" w:rsidP="007259C8">
      <w:pPr>
        <w:numPr>
          <w:ilvl w:val="0"/>
          <w:numId w:val="157"/>
        </w:numPr>
        <w:rPr>
          <w:rFonts w:ascii="Calibri" w:hAnsi="Calibri"/>
          <w:i/>
          <w:sz w:val="22"/>
          <w:u w:val="single"/>
        </w:rPr>
      </w:pPr>
      <w:r w:rsidRPr="001C6904">
        <w:rPr>
          <w:rFonts w:ascii="Calibri" w:hAnsi="Calibri"/>
          <w:b/>
          <w:sz w:val="22"/>
        </w:rPr>
        <w:t>Phase 3: To verify the original invoice (</w:t>
      </w:r>
      <w:r w:rsidRPr="001C6904">
        <w:rPr>
          <w:rFonts w:ascii="Calibri" w:hAnsi="Calibri"/>
          <w:b/>
          <w:sz w:val="22"/>
          <w:szCs w:val="22"/>
        </w:rPr>
        <w:t>Figure 7.3</w:t>
      </w:r>
      <w:r w:rsidRPr="001C6904">
        <w:rPr>
          <w:rFonts w:ascii="Calibri" w:hAnsi="Calibri"/>
          <w:b/>
          <w:sz w:val="22"/>
        </w:rPr>
        <w:t>)</w:t>
      </w:r>
      <w:r>
        <w:rPr>
          <w:rFonts w:ascii="Calibri" w:hAnsi="Calibri"/>
          <w:i/>
          <w:sz w:val="22"/>
          <w:u w:val="single"/>
        </w:rPr>
        <w:br/>
      </w:r>
      <w:r>
        <w:rPr>
          <w:rFonts w:ascii="Calibri" w:hAnsi="Calibri"/>
          <w:sz w:val="22"/>
        </w:rPr>
        <w:t>1. I-Factor check if original invoice has been received and verified</w:t>
      </w:r>
      <w:r>
        <w:rPr>
          <w:rFonts w:ascii="Calibri" w:hAnsi="Calibri"/>
          <w:sz w:val="22"/>
        </w:rPr>
        <w:br/>
      </w:r>
      <w:r>
        <w:rPr>
          <w:rFonts w:ascii="Calibri" w:hAnsi="Calibri"/>
          <w:sz w:val="22"/>
          <w:u w:val="single"/>
        </w:rPr>
        <w:t xml:space="preserve">2. </w:t>
      </w:r>
      <w:r>
        <w:rPr>
          <w:rFonts w:ascii="Calibri" w:hAnsi="Calibri"/>
          <w:i/>
          <w:sz w:val="22"/>
          <w:u w:val="single"/>
        </w:rPr>
        <w:t>If original invoice has been received and verified, send disbursement request to Core Banking (Freeze buyer bank account request)</w:t>
      </w:r>
      <w:r>
        <w:rPr>
          <w:rFonts w:ascii="Calibri" w:hAnsi="Calibri"/>
          <w:sz w:val="22"/>
        </w:rPr>
        <w:br/>
      </w:r>
      <w:r>
        <w:rPr>
          <w:rFonts w:ascii="Calibri" w:hAnsi="Calibri"/>
          <w:sz w:val="22"/>
          <w:u w:val="single"/>
        </w:rPr>
        <w:t xml:space="preserve">3. </w:t>
      </w:r>
      <w:r>
        <w:rPr>
          <w:rFonts w:ascii="Calibri" w:hAnsi="Calibri"/>
          <w:i/>
          <w:sz w:val="22"/>
          <w:u w:val="single"/>
        </w:rPr>
        <w:t>If original invoice has not been received or verified, i-Factor inform the underwriting team to verify the invoice</w:t>
      </w:r>
      <w:r>
        <w:rPr>
          <w:rFonts w:ascii="Calibri" w:hAnsi="Calibri"/>
          <w:sz w:val="22"/>
        </w:rPr>
        <w:br/>
        <w:t>3.1. Underwriting team receive inform and verify original invoice within 2 days since the day invoice is uploaded</w:t>
      </w:r>
      <w:r>
        <w:rPr>
          <w:rFonts w:ascii="Calibri" w:hAnsi="Calibri"/>
          <w:sz w:val="22"/>
        </w:rPr>
        <w:br/>
      </w:r>
      <w:r>
        <w:rPr>
          <w:rFonts w:ascii="Calibri" w:hAnsi="Calibri"/>
          <w:i/>
          <w:sz w:val="22"/>
          <w:u w:val="single"/>
        </w:rPr>
        <w:t>3.2. If the invoice is verified within 2 days, i-Factor send disbursement request to Core Banking, continue process of pre freeze the buyer account and checking if VPB can take over the auction (step 2)</w:t>
      </w:r>
      <w:r>
        <w:rPr>
          <w:rFonts w:ascii="Calibri" w:hAnsi="Calibri"/>
          <w:i/>
          <w:sz w:val="22"/>
        </w:rPr>
        <w:br/>
      </w:r>
      <w:r>
        <w:rPr>
          <w:rFonts w:ascii="Calibri" w:hAnsi="Calibri"/>
          <w:sz w:val="22"/>
          <w:u w:val="single"/>
        </w:rPr>
        <w:t xml:space="preserve">3.3. </w:t>
      </w:r>
      <w:r>
        <w:rPr>
          <w:rFonts w:ascii="Calibri" w:hAnsi="Calibri"/>
          <w:i/>
          <w:sz w:val="22"/>
          <w:u w:val="single"/>
        </w:rPr>
        <w:t>If the invoice is not verified within 2 days, underwriting team send notification to Customer Service (CS) team and request CS to call seller</w:t>
      </w:r>
      <w:r>
        <w:rPr>
          <w:rFonts w:ascii="Calibri" w:hAnsi="Calibri"/>
          <w:i/>
          <w:sz w:val="22"/>
        </w:rPr>
        <w:br/>
      </w:r>
      <w:r>
        <w:rPr>
          <w:rFonts w:ascii="Calibri" w:hAnsi="Calibri"/>
          <w:sz w:val="22"/>
        </w:rPr>
        <w:t>3.3.1. CS get notification and call seller to ask for the reason of late invoice delivery.</w:t>
      </w:r>
      <w:r>
        <w:rPr>
          <w:rFonts w:ascii="Calibri" w:hAnsi="Calibri"/>
          <w:sz w:val="22"/>
        </w:rPr>
        <w:br/>
        <w:t>3.3.2. CS get response from seller, write down the reasons and send to underwriting team supervisor.</w:t>
      </w:r>
      <w:r>
        <w:rPr>
          <w:rFonts w:ascii="Calibri" w:hAnsi="Calibri"/>
          <w:sz w:val="22"/>
        </w:rPr>
        <w:br/>
        <w:t>3.3.3. Underwriting team make a final call to seller to decide to allow late original invoice delivery or not</w:t>
      </w:r>
      <w:r>
        <w:rPr>
          <w:rFonts w:ascii="Calibri" w:hAnsi="Calibri"/>
          <w:sz w:val="22"/>
        </w:rPr>
        <w:br/>
      </w:r>
      <w:r>
        <w:rPr>
          <w:rFonts w:ascii="Calibri" w:hAnsi="Calibri"/>
          <w:i/>
          <w:sz w:val="22"/>
          <w:u w:val="single"/>
        </w:rPr>
        <w:t xml:space="preserve">3.3.4. If original invoice late delivery is allowed, underwriting </w:t>
      </w:r>
      <w:r>
        <w:rPr>
          <w:rFonts w:ascii="Calibri" w:hAnsi="Calibri" w:cs="Calibri"/>
          <w:bCs w:val="0"/>
          <w:i/>
          <w:color w:val="000000"/>
          <w:sz w:val="24"/>
          <w:szCs w:val="24"/>
          <w:u w:val="single"/>
          <w:lang w:eastAsia="en-US"/>
        </w:rPr>
        <w:t>team wait seller 3 days maximum for original invoice verification</w:t>
      </w:r>
      <w:r>
        <w:rPr>
          <w:rFonts w:ascii="Calibri" w:hAnsi="Calibri" w:cs="Calibri"/>
          <w:bCs w:val="0"/>
          <w:i/>
          <w:color w:val="000000"/>
          <w:sz w:val="24"/>
          <w:szCs w:val="24"/>
          <w:u w:val="single"/>
          <w:lang w:eastAsia="en-US"/>
        </w:rPr>
        <w:br/>
        <w:t>3.3.4.1. If original invoice is verified, i</w:t>
      </w:r>
      <w:r>
        <w:rPr>
          <w:rFonts w:ascii="Calibri" w:hAnsi="Calibri"/>
          <w:i/>
          <w:sz w:val="22"/>
          <w:u w:val="single"/>
        </w:rPr>
        <w:t>-Factor send disbursement request to Core Banking, continue process of pre freeze the buyer account and checking if VPB can take over the auction (step 2)</w:t>
      </w:r>
      <w:r>
        <w:rPr>
          <w:rFonts w:ascii="Calibri" w:hAnsi="Calibri"/>
          <w:i/>
          <w:sz w:val="22"/>
          <w:u w:val="single"/>
        </w:rPr>
        <w:br/>
      </w:r>
      <w:r>
        <w:rPr>
          <w:rFonts w:ascii="Calibri" w:hAnsi="Calibri" w:cs="Calibri"/>
          <w:bCs w:val="0"/>
          <w:i/>
          <w:color w:val="000000"/>
          <w:sz w:val="24"/>
          <w:szCs w:val="24"/>
          <w:u w:val="single"/>
          <w:lang w:eastAsia="en-US"/>
        </w:rPr>
        <w:t>3.3.4.2. If original invoice is not verified</w:t>
      </w:r>
      <w:r>
        <w:rPr>
          <w:rFonts w:ascii="Calibri" w:hAnsi="Calibri"/>
          <w:i/>
          <w:sz w:val="22"/>
          <w:u w:val="single"/>
        </w:rPr>
        <w:t>, transaction is failed, i-Factor can send notification of transaction failed record to CS team (optional), continue process of transaction is failed because of seller.</w:t>
      </w:r>
      <w:r>
        <w:rPr>
          <w:rFonts w:ascii="Calibri" w:hAnsi="Calibri"/>
          <w:sz w:val="22"/>
        </w:rPr>
        <w:br/>
      </w:r>
      <w:r>
        <w:rPr>
          <w:rFonts w:ascii="Calibri" w:hAnsi="Calibri"/>
          <w:i/>
          <w:sz w:val="22"/>
          <w:u w:val="single"/>
        </w:rPr>
        <w:t>3.3.5. If original invoice late delivery is not allowed, transaction is failed, i-Factor can send notification of transaction failed record to CS team (optional), continue process of transaction is failed because of seller.</w:t>
      </w:r>
    </w:p>
    <w:p w14:paraId="4CC829CD" w14:textId="77777777" w:rsidR="007259C8" w:rsidRDefault="007259C8" w:rsidP="007259C8">
      <w:pPr>
        <w:numPr>
          <w:ilvl w:val="0"/>
          <w:numId w:val="157"/>
        </w:numPr>
        <w:rPr>
          <w:rFonts w:ascii="Calibri" w:hAnsi="Calibri"/>
          <w:i/>
          <w:sz w:val="22"/>
          <w:u w:val="single"/>
        </w:rPr>
      </w:pPr>
      <w:r w:rsidRPr="001C6904">
        <w:rPr>
          <w:rFonts w:ascii="Calibri" w:hAnsi="Calibri"/>
          <w:b/>
          <w:sz w:val="22"/>
          <w:szCs w:val="22"/>
        </w:rPr>
        <w:t xml:space="preserve">Phase 4: Freeze buyer bank account and check if VPB can take over the auction in case buyer has not enough money </w:t>
      </w:r>
      <w:r w:rsidRPr="001C6904">
        <w:rPr>
          <w:rFonts w:ascii="Calibri" w:hAnsi="Calibri"/>
          <w:b/>
          <w:sz w:val="22"/>
        </w:rPr>
        <w:t>(</w:t>
      </w:r>
      <w:r w:rsidRPr="001C6904">
        <w:rPr>
          <w:rFonts w:ascii="Calibri" w:hAnsi="Calibri"/>
          <w:b/>
          <w:sz w:val="22"/>
          <w:szCs w:val="22"/>
        </w:rPr>
        <w:t>Figure 7.4</w:t>
      </w:r>
      <w:r w:rsidRPr="001C6904">
        <w:rPr>
          <w:rFonts w:ascii="Calibri" w:hAnsi="Calibri"/>
          <w:b/>
          <w:sz w:val="22"/>
        </w:rPr>
        <w:t>)</w:t>
      </w:r>
      <w:r>
        <w:rPr>
          <w:rFonts w:ascii="Calibri" w:hAnsi="Calibri"/>
          <w:i/>
          <w:sz w:val="22"/>
          <w:szCs w:val="22"/>
          <w:u w:val="single"/>
        </w:rPr>
        <w:br/>
      </w:r>
      <w:r>
        <w:rPr>
          <w:rFonts w:ascii="Calibri" w:hAnsi="Calibri"/>
          <w:sz w:val="22"/>
        </w:rPr>
        <w:t>1. I-Factor send disbursement information and deal information to Core Banking System (See step 2, phase 2)</w:t>
      </w:r>
      <w:r>
        <w:rPr>
          <w:rFonts w:ascii="Calibri" w:hAnsi="Calibri"/>
          <w:sz w:val="22"/>
        </w:rPr>
        <w:br/>
        <w:t>2. Core Banking freeze money in buyer bank account and send result to i-Factor. The result must include the lacked money. If buyer has not enough money, the frozen amount is available amount in buyer bank account. If buyer has enough money, the frozen amount is financing amount of the auction plus transaction fee and the lacked money is equal 0.</w:t>
      </w:r>
      <w:r>
        <w:rPr>
          <w:rFonts w:ascii="Calibri" w:hAnsi="Calibri"/>
          <w:sz w:val="22"/>
        </w:rPr>
        <w:br/>
        <w:t>3. I-Factor receive result from Core Banking and check if buyer has enough money (base on value of the lacked money in the result)</w:t>
      </w:r>
      <w:r>
        <w:rPr>
          <w:rFonts w:ascii="Calibri" w:hAnsi="Calibri"/>
          <w:sz w:val="22"/>
        </w:rPr>
        <w:br/>
      </w:r>
      <w:r>
        <w:rPr>
          <w:rFonts w:ascii="Calibri" w:hAnsi="Calibri"/>
          <w:i/>
          <w:sz w:val="22"/>
          <w:u w:val="single"/>
        </w:rPr>
        <w:t>4. If buyer account has enough money, i-Factor inform the seller and buyer that deal is made by email/SMS, notify them to wait for money settlement</w:t>
      </w:r>
      <w:r>
        <w:rPr>
          <w:rFonts w:ascii="Calibri" w:hAnsi="Calibri"/>
          <w:i/>
          <w:sz w:val="22"/>
          <w:u w:val="single"/>
        </w:rPr>
        <w:br/>
        <w:t>5. If buyer account has not enough money, i-Factor check if the bid price is in acceptable range of VPB.</w:t>
      </w:r>
      <w:r>
        <w:rPr>
          <w:rFonts w:ascii="Calibri" w:hAnsi="Calibri"/>
          <w:sz w:val="22"/>
        </w:rPr>
        <w:br/>
      </w:r>
      <w:r>
        <w:rPr>
          <w:rFonts w:ascii="Calibri" w:hAnsi="Calibri"/>
          <w:i/>
          <w:sz w:val="22"/>
          <w:u w:val="single"/>
        </w:rPr>
        <w:t>6. If the bid price is not in acceptable range of VPB, i-Factor inform buyer to transfer required amount of money within 2 days.</w:t>
      </w:r>
      <w:r>
        <w:rPr>
          <w:rFonts w:ascii="Calibri" w:hAnsi="Calibri"/>
          <w:sz w:val="22"/>
        </w:rPr>
        <w:br/>
      </w:r>
      <w:r>
        <w:rPr>
          <w:rFonts w:ascii="Calibri" w:hAnsi="Calibri"/>
          <w:i/>
          <w:sz w:val="22"/>
          <w:u w:val="single"/>
        </w:rPr>
        <w:t>7. If the bid price is in acceptable range of VPB, check if VPB can take over the auction automatically</w:t>
      </w:r>
      <w:r>
        <w:rPr>
          <w:rFonts w:ascii="Calibri" w:hAnsi="Calibri"/>
          <w:i/>
          <w:sz w:val="22"/>
          <w:u w:val="single"/>
        </w:rPr>
        <w:br/>
        <w:t>8. If VPB cannot take over the auction automatically, i-Factor send notification to Trading team.</w:t>
      </w:r>
      <w:r>
        <w:rPr>
          <w:rFonts w:ascii="Calibri" w:hAnsi="Calibri"/>
          <w:sz w:val="22"/>
        </w:rPr>
        <w:br/>
        <w:t>8.1. Trading team decide if VPB can take over this auction</w:t>
      </w:r>
      <w:r>
        <w:rPr>
          <w:rFonts w:ascii="Calibri" w:hAnsi="Calibri"/>
          <w:sz w:val="22"/>
        </w:rPr>
        <w:br/>
      </w:r>
      <w:r>
        <w:rPr>
          <w:rFonts w:ascii="Calibri" w:hAnsi="Calibri"/>
          <w:i/>
          <w:sz w:val="22"/>
          <w:u w:val="single"/>
        </w:rPr>
        <w:t>8.2. If VPB can take over the auction, trading team send notice to i-Factor System.</w:t>
      </w:r>
      <w:r>
        <w:rPr>
          <w:rFonts w:ascii="Calibri" w:hAnsi="Calibri"/>
          <w:sz w:val="22"/>
        </w:rPr>
        <w:br/>
        <w:t>8.2.1. i-Factor send settlement request to Core Banking System (Transfer money from VPB account to seller account. The value of transferring is value of the auction deduct transaction fee)</w:t>
      </w:r>
      <w:r>
        <w:rPr>
          <w:rFonts w:ascii="Calibri" w:hAnsi="Calibri"/>
          <w:sz w:val="22"/>
        </w:rPr>
        <w:br/>
        <w:t>8.2.2 Core Banking receive the order and do settle the transaction.</w:t>
      </w:r>
      <w:r>
        <w:rPr>
          <w:rFonts w:ascii="Calibri" w:hAnsi="Calibri"/>
          <w:sz w:val="22"/>
        </w:rPr>
        <w:br/>
      </w:r>
      <w:r>
        <w:rPr>
          <w:rFonts w:ascii="Calibri" w:hAnsi="Calibri"/>
          <w:i/>
          <w:sz w:val="22"/>
          <w:u w:val="single"/>
        </w:rPr>
        <w:t>8.3. If VPB can’t take over the, trading team send notice to i-Factor System.</w:t>
      </w:r>
      <w:r>
        <w:rPr>
          <w:rFonts w:ascii="Calibri" w:hAnsi="Calibri"/>
          <w:sz w:val="22"/>
        </w:rPr>
        <w:br/>
        <w:t>8.3.1. i-Factor inform buyer to transfer required amount of money within 2 days.</w:t>
      </w:r>
      <w:r>
        <w:rPr>
          <w:rFonts w:ascii="Calibri" w:hAnsi="Calibri"/>
          <w:sz w:val="22"/>
        </w:rPr>
        <w:br/>
      </w:r>
      <w:r>
        <w:rPr>
          <w:rFonts w:ascii="Calibri" w:hAnsi="Calibri"/>
          <w:i/>
          <w:sz w:val="22"/>
          <w:u w:val="single"/>
        </w:rPr>
        <w:t>9. If VPB can take over the auction automatically, i-Factor sent settlement request to Core Banking System and repeat step from 8.2.1 to 8.3.1</w:t>
      </w:r>
    </w:p>
    <w:p w14:paraId="35F876F0" w14:textId="77777777" w:rsidR="007259C8" w:rsidRDefault="007259C8" w:rsidP="007259C8">
      <w:pPr>
        <w:numPr>
          <w:ilvl w:val="0"/>
          <w:numId w:val="157"/>
        </w:numPr>
        <w:rPr>
          <w:rFonts w:ascii="Calibri" w:hAnsi="Calibri"/>
          <w:sz w:val="22"/>
        </w:rPr>
      </w:pPr>
      <w:r w:rsidRPr="001C6904">
        <w:rPr>
          <w:rFonts w:ascii="Calibri" w:hAnsi="Calibri"/>
          <w:b/>
          <w:sz w:val="22"/>
          <w:szCs w:val="22"/>
        </w:rPr>
        <w:t xml:space="preserve">Phase 5: Notify buyer to transfer money in case buyer has not enough money and do payment if buyer transfer enough money or VPB transfer money </w:t>
      </w:r>
      <w:r w:rsidRPr="001C6904">
        <w:rPr>
          <w:rFonts w:ascii="Calibri" w:hAnsi="Calibri"/>
          <w:b/>
          <w:sz w:val="22"/>
        </w:rPr>
        <w:t>(</w:t>
      </w:r>
      <w:r w:rsidRPr="001C6904">
        <w:rPr>
          <w:rFonts w:ascii="Calibri" w:hAnsi="Calibri"/>
          <w:b/>
          <w:sz w:val="22"/>
          <w:szCs w:val="22"/>
        </w:rPr>
        <w:t>Figure 7.5</w:t>
      </w:r>
      <w:r w:rsidRPr="001C6904">
        <w:rPr>
          <w:rFonts w:ascii="Calibri" w:hAnsi="Calibri"/>
          <w:b/>
          <w:sz w:val="22"/>
        </w:rPr>
        <w:t>)</w:t>
      </w:r>
      <w:r>
        <w:rPr>
          <w:rFonts w:ascii="Calibri" w:hAnsi="Calibri"/>
          <w:sz w:val="22"/>
        </w:rPr>
        <w:br/>
        <w:t>1. Incase VPB took over the auction, Core Banking receive payment order and do settle the transaction (Step 7.2.2 phase 3)</w:t>
      </w:r>
      <w:r>
        <w:rPr>
          <w:rFonts w:ascii="Calibri" w:hAnsi="Calibri"/>
          <w:sz w:val="22"/>
        </w:rPr>
        <w:br/>
        <w:t>1.2. Core Banking send result to i-Factor</w:t>
      </w:r>
      <w:r>
        <w:rPr>
          <w:rFonts w:ascii="Calibri" w:hAnsi="Calibri"/>
          <w:sz w:val="22"/>
        </w:rPr>
        <w:br/>
        <w:t>1.3. I-Factor inform seller that deal is made by email/SMS</w:t>
      </w:r>
      <w:r>
        <w:rPr>
          <w:rFonts w:ascii="Calibri" w:hAnsi="Calibri"/>
          <w:sz w:val="22"/>
        </w:rPr>
        <w:br/>
        <w:t>1.4. I-Factor inform buyer to transfer required amount of money within 2 days</w:t>
      </w:r>
      <w:r>
        <w:rPr>
          <w:rFonts w:ascii="Calibri" w:hAnsi="Calibri"/>
          <w:sz w:val="22"/>
        </w:rPr>
        <w:br/>
        <w:t>2. Incase VPB did not take over the auction (step 6, 7.3.1 phase 3), i-Factor inform buyer to transfer required amount of money within 2 days (Note that if buyer has not enough money, i-Factor always inform buyer to transfer money regardless VPB take over the auction or not)</w:t>
      </w:r>
      <w:r>
        <w:rPr>
          <w:rFonts w:ascii="Calibri" w:hAnsi="Calibri"/>
          <w:sz w:val="22"/>
        </w:rPr>
        <w:br/>
        <w:t>3. Buyer get notification and transfer money</w:t>
      </w:r>
      <w:r>
        <w:rPr>
          <w:rFonts w:ascii="Calibri" w:hAnsi="Calibri"/>
          <w:sz w:val="22"/>
        </w:rPr>
        <w:br/>
      </w:r>
      <w:r>
        <w:rPr>
          <w:rFonts w:ascii="Calibri" w:hAnsi="Calibri"/>
          <w:i/>
          <w:sz w:val="22"/>
          <w:u w:val="single"/>
        </w:rPr>
        <w:t>4. If buyer transfer enough money within 2 days</w:t>
      </w:r>
      <w:r>
        <w:rPr>
          <w:rFonts w:ascii="Calibri" w:hAnsi="Calibri"/>
          <w:sz w:val="22"/>
        </w:rPr>
        <w:br/>
      </w:r>
      <w:r>
        <w:rPr>
          <w:rFonts w:ascii="Calibri" w:hAnsi="Calibri"/>
          <w:i/>
          <w:sz w:val="22"/>
          <w:u w:val="single"/>
        </w:rPr>
        <w:t>4.1. If VPB take over the auction</w:t>
      </w:r>
      <w:r>
        <w:rPr>
          <w:rFonts w:ascii="Calibri" w:hAnsi="Calibri"/>
          <w:sz w:val="22"/>
        </w:rPr>
        <w:br/>
        <w:t>4.1.1. Core banking inform i-Factor about the transfer (incase Core Banking does not support this function, i-Factor need check the transferring periodically)</w:t>
      </w:r>
      <w:r>
        <w:rPr>
          <w:rFonts w:ascii="Calibri" w:hAnsi="Calibri"/>
          <w:sz w:val="22"/>
        </w:rPr>
        <w:br/>
        <w:t>4.1.2. i-Factor receive inform and calculate interest, send settlement request to Core Banking (Total amount is frozen amount (step 2 phase 3) plus remaining amount plus interest</w:t>
      </w:r>
      <w:r>
        <w:rPr>
          <w:rFonts w:ascii="Calibri" w:hAnsi="Calibri"/>
          <w:sz w:val="22"/>
        </w:rPr>
        <w:br/>
        <w:t>4.1.3. Core banking debit money from buyer account and credit VPB account.</w:t>
      </w:r>
      <w:r>
        <w:rPr>
          <w:rFonts w:ascii="Calibri" w:hAnsi="Calibri"/>
          <w:sz w:val="22"/>
        </w:rPr>
        <w:br/>
      </w:r>
      <w:r>
        <w:rPr>
          <w:rFonts w:ascii="Calibri" w:hAnsi="Calibri"/>
          <w:i/>
          <w:sz w:val="22"/>
          <w:u w:val="single"/>
        </w:rPr>
        <w:t>4.2. If VPB does not take over the auction</w:t>
      </w:r>
      <w:r>
        <w:rPr>
          <w:rFonts w:ascii="Calibri" w:hAnsi="Calibri"/>
          <w:sz w:val="22"/>
        </w:rPr>
        <w:br/>
        <w:t>4.2.1. i-Factor inform seller and buyer that deal is made by email/SMS, waiting for money settlement</w:t>
      </w:r>
      <w:r>
        <w:rPr>
          <w:rFonts w:ascii="Calibri" w:hAnsi="Calibri"/>
          <w:sz w:val="22"/>
        </w:rPr>
        <w:br/>
        <w:t>4.2.2. i-Factor send payment order to Core Banking (Transfer money from buyer to seller)</w:t>
      </w:r>
      <w:r>
        <w:rPr>
          <w:rFonts w:ascii="Calibri" w:hAnsi="Calibri"/>
          <w:sz w:val="22"/>
        </w:rPr>
        <w:br/>
        <w:t>4.2.3. Core Banking receive payment order and settle the transaction</w:t>
      </w:r>
      <w:r>
        <w:rPr>
          <w:rFonts w:ascii="Calibri" w:hAnsi="Calibri"/>
          <w:sz w:val="22"/>
        </w:rPr>
        <w:br/>
        <w:t>4.2.4. Core banking send result back to i-Factor</w:t>
      </w:r>
      <w:r>
        <w:rPr>
          <w:rFonts w:ascii="Calibri" w:hAnsi="Calibri"/>
          <w:sz w:val="22"/>
        </w:rPr>
        <w:br/>
        <w:t>4.2.5. i-Factor receive notification and inform seller and buyer about successful transaction by email/SMS</w:t>
      </w:r>
      <w:r>
        <w:rPr>
          <w:rFonts w:ascii="Calibri" w:hAnsi="Calibri"/>
          <w:sz w:val="22"/>
        </w:rPr>
        <w:br/>
      </w:r>
      <w:r>
        <w:rPr>
          <w:rFonts w:ascii="Calibri" w:hAnsi="Calibri"/>
          <w:i/>
          <w:sz w:val="22"/>
          <w:u w:val="single"/>
        </w:rPr>
        <w:t>5. If buyer does not transfer enough money within 2 days</w:t>
      </w:r>
      <w:r>
        <w:rPr>
          <w:rFonts w:ascii="Calibri" w:hAnsi="Calibri"/>
          <w:sz w:val="22"/>
        </w:rPr>
        <w:br/>
        <w:t>5.1. i-Factor receive notification about that.</w:t>
      </w:r>
    </w:p>
    <w:p w14:paraId="17F7AA62" w14:textId="77777777" w:rsidR="007259C8" w:rsidRDefault="007259C8" w:rsidP="007259C8">
      <w:pPr>
        <w:numPr>
          <w:ilvl w:val="0"/>
          <w:numId w:val="157"/>
        </w:numPr>
        <w:rPr>
          <w:rFonts w:ascii="Calibri" w:hAnsi="Calibri"/>
          <w:sz w:val="22"/>
        </w:rPr>
      </w:pPr>
      <w:r>
        <w:rPr>
          <w:rFonts w:ascii="Calibri" w:hAnsi="Calibri"/>
          <w:b/>
          <w:sz w:val="22"/>
        </w:rPr>
        <w:t>Phase 6: Buyer does not transfer enough money (Figure 7.6)</w:t>
      </w:r>
      <w:r>
        <w:rPr>
          <w:rFonts w:ascii="Calibri" w:hAnsi="Calibri"/>
          <w:b/>
          <w:sz w:val="22"/>
        </w:rPr>
        <w:br/>
      </w:r>
      <w:r>
        <w:rPr>
          <w:rFonts w:ascii="Calibri" w:hAnsi="Calibri"/>
          <w:sz w:val="22"/>
        </w:rPr>
        <w:t>1. If buyer does not transfer enough money, i-Factor receive notification about that (Step 5.1 phase 4)</w:t>
      </w:r>
      <w:r>
        <w:rPr>
          <w:rFonts w:ascii="Calibri" w:hAnsi="Calibri"/>
          <w:sz w:val="22"/>
        </w:rPr>
        <w:br/>
        <w:t>2. I-Factor calculate the cancellation fee and send request to unfreeze money in buyer account and deduct cancellation fee</w:t>
      </w:r>
      <w:r>
        <w:rPr>
          <w:rFonts w:ascii="Calibri" w:hAnsi="Calibri"/>
          <w:sz w:val="22"/>
        </w:rPr>
        <w:br/>
        <w:t>3. Core banking receive request and unfreeze money in buyer bank account, deduct buyer cancellation fee and send result to i-Factor.</w:t>
      </w:r>
      <w:r>
        <w:rPr>
          <w:rFonts w:ascii="Calibri" w:hAnsi="Calibri"/>
          <w:sz w:val="22"/>
        </w:rPr>
        <w:br/>
        <w:t>4. I-Factor receive result and add buyer to cancellation watch list</w:t>
      </w:r>
      <w:r>
        <w:rPr>
          <w:rFonts w:ascii="Calibri" w:hAnsi="Calibri"/>
          <w:sz w:val="22"/>
        </w:rPr>
        <w:br/>
        <w:t>5. I-Factor inform buyer that deal is failed by email/SMS</w:t>
      </w:r>
      <w:r>
        <w:rPr>
          <w:rFonts w:ascii="Calibri" w:hAnsi="Calibri"/>
          <w:sz w:val="22"/>
        </w:rPr>
        <w:br/>
        <w:t>6. If VPbank does not take over the auction</w:t>
      </w:r>
      <w:r>
        <w:rPr>
          <w:rFonts w:ascii="Calibri" w:hAnsi="Calibri"/>
          <w:sz w:val="22"/>
        </w:rPr>
        <w:br/>
        <w:t>6.1. i-Factor change auction status to failed</w:t>
      </w:r>
      <w:r>
        <w:rPr>
          <w:rFonts w:ascii="Calibri" w:hAnsi="Calibri"/>
          <w:sz w:val="22"/>
        </w:rPr>
        <w:br/>
        <w:t>6.2. If invoice due date is still over 35 days, i-Factor inform seller invoice is released to auction platform again due to the failed payment from buyer by email/SMS</w:t>
      </w:r>
      <w:r>
        <w:rPr>
          <w:rFonts w:ascii="Calibri" w:hAnsi="Calibri"/>
          <w:sz w:val="22"/>
        </w:rPr>
        <w:br/>
        <w:t>6.3. If invoice due date is below 35 days, i-Factor send notification of transaction failed record to CS team (optional)</w:t>
      </w:r>
      <w:r>
        <w:rPr>
          <w:rFonts w:ascii="Calibri" w:hAnsi="Calibri"/>
          <w:sz w:val="22"/>
        </w:rPr>
        <w:br/>
        <w:t>6.3.1. CS get notification and call the seller to inform about failed transaction</w:t>
      </w:r>
    </w:p>
    <w:p w14:paraId="1350393C" w14:textId="77777777" w:rsidR="007259C8" w:rsidRDefault="007259C8" w:rsidP="007259C8">
      <w:pPr>
        <w:numPr>
          <w:ilvl w:val="0"/>
          <w:numId w:val="157"/>
        </w:numPr>
        <w:rPr>
          <w:rFonts w:ascii="Calibri" w:hAnsi="Calibri"/>
          <w:b/>
          <w:sz w:val="22"/>
        </w:rPr>
      </w:pPr>
      <w:r>
        <w:rPr>
          <w:rFonts w:ascii="Calibri" w:hAnsi="Calibri"/>
          <w:b/>
          <w:sz w:val="22"/>
          <w:szCs w:val="22"/>
        </w:rPr>
        <w:t>Phase 7: Original invoice is not verified. Deal is failed (Figure 7.7)</w:t>
      </w:r>
      <w:r>
        <w:rPr>
          <w:rFonts w:ascii="Calibri" w:hAnsi="Calibri"/>
          <w:b/>
          <w:sz w:val="22"/>
          <w:szCs w:val="22"/>
        </w:rPr>
        <w:br/>
      </w:r>
      <w:r>
        <w:rPr>
          <w:rFonts w:ascii="Calibri" w:hAnsi="Calibri"/>
          <w:sz w:val="22"/>
          <w:szCs w:val="22"/>
        </w:rPr>
        <w:t xml:space="preserve">1. If original invoice late delivery is not allowed (step 3.3.5, phase 2), </w:t>
      </w:r>
      <w:r>
        <w:rPr>
          <w:rFonts w:ascii="Calibri" w:hAnsi="Calibri"/>
          <w:sz w:val="22"/>
        </w:rPr>
        <w:t>i-Factor can send notification of transaction failed record to CS team (optional)</w:t>
      </w:r>
      <w:r>
        <w:rPr>
          <w:rFonts w:ascii="Calibri" w:hAnsi="Calibri"/>
          <w:sz w:val="22"/>
          <w:szCs w:val="22"/>
        </w:rPr>
        <w:br/>
        <w:t>2. CS receive notification and call buyer</w:t>
      </w:r>
      <w:r>
        <w:rPr>
          <w:rFonts w:ascii="Calibri" w:hAnsi="Calibri"/>
          <w:sz w:val="22"/>
          <w:szCs w:val="22"/>
        </w:rPr>
        <w:br/>
        <w:t>3. I-Factor add seller into cancellation watch list</w:t>
      </w:r>
      <w:r>
        <w:rPr>
          <w:rFonts w:ascii="Calibri" w:hAnsi="Calibri"/>
          <w:sz w:val="22"/>
          <w:szCs w:val="22"/>
        </w:rPr>
        <w:br/>
        <w:t>4. I-Factor inform buyer that deal is failed by email/SMS</w:t>
      </w:r>
      <w:r>
        <w:rPr>
          <w:rFonts w:ascii="Calibri" w:hAnsi="Calibri"/>
          <w:sz w:val="22"/>
          <w:szCs w:val="22"/>
        </w:rPr>
        <w:br/>
        <w:t>5. I-Factor calculate the cancellation fee and send deduction request to Core Banking</w:t>
      </w:r>
      <w:r>
        <w:rPr>
          <w:rFonts w:ascii="Calibri" w:hAnsi="Calibri"/>
          <w:sz w:val="22"/>
          <w:szCs w:val="22"/>
        </w:rPr>
        <w:br/>
        <w:t>6. Core Banking deduct cancellation fee and send result to i-Factor</w:t>
      </w:r>
      <w:r>
        <w:rPr>
          <w:rFonts w:ascii="Calibri" w:hAnsi="Calibri"/>
          <w:sz w:val="22"/>
          <w:szCs w:val="22"/>
        </w:rPr>
        <w:br/>
        <w:t>7. I-Factor receive result and inform seller that deal is failed by email/SMS</w:t>
      </w:r>
    </w:p>
    <w:p w14:paraId="07B07F27" w14:textId="77777777" w:rsidR="007259C8" w:rsidRDefault="007259C8" w:rsidP="002524DF">
      <w:pPr>
        <w:pStyle w:val="1"/>
        <w:numPr>
          <w:ilvl w:val="0"/>
          <w:numId w:val="163"/>
        </w:numPr>
        <w:tabs>
          <w:tab w:val="num" w:pos="540"/>
        </w:tabs>
        <w:spacing w:before="120" w:after="120" w:line="240" w:lineRule="auto"/>
        <w:rPr>
          <w:rFonts w:ascii="Calibri" w:eastAsia="SimSun" w:hAnsi="Calibri" w:cs="Courier New"/>
          <w:b/>
          <w:color w:val="1F497D"/>
          <w:sz w:val="24"/>
          <w:szCs w:val="21"/>
        </w:rPr>
      </w:pPr>
      <w:bookmarkStart w:id="1012" w:name="_Toc389468177"/>
      <w:bookmarkStart w:id="1013" w:name="_Toc390432100"/>
      <w:r>
        <w:rPr>
          <w:rFonts w:ascii="Calibri" w:eastAsia="SimSun" w:hAnsi="Calibri" w:cs="Courier New"/>
          <w:b/>
          <w:color w:val="1F497D"/>
          <w:sz w:val="24"/>
          <w:szCs w:val="21"/>
        </w:rPr>
        <w:t>Business rules</w:t>
      </w:r>
      <w:bookmarkEnd w:id="1012"/>
      <w:bookmarkEnd w:id="1013"/>
    </w:p>
    <w:p w14:paraId="190AB22B" w14:textId="77777777" w:rsidR="007259C8" w:rsidRDefault="007259C8" w:rsidP="007259C8">
      <w:pPr>
        <w:numPr>
          <w:ilvl w:val="0"/>
          <w:numId w:val="158"/>
        </w:numPr>
        <w:rPr>
          <w:rFonts w:ascii="Calibri" w:hAnsi="Calibri" w:cs="Times New Roman"/>
          <w:bCs w:val="0"/>
          <w:sz w:val="22"/>
          <w:szCs w:val="24"/>
          <w:lang w:eastAsia="en-US"/>
        </w:rPr>
      </w:pPr>
      <w:r>
        <w:rPr>
          <w:rFonts w:ascii="Calibri" w:hAnsi="Calibri" w:cs="Times New Roman"/>
          <w:bCs w:val="0"/>
          <w:sz w:val="22"/>
          <w:szCs w:val="24"/>
          <w:lang w:eastAsia="en-US"/>
        </w:rPr>
        <w:t>Email/SMS template must be defined for each situation.</w:t>
      </w:r>
    </w:p>
    <w:p w14:paraId="4A61DB89" w14:textId="77777777" w:rsidR="007259C8" w:rsidRDefault="007259C8" w:rsidP="007259C8">
      <w:pPr>
        <w:numPr>
          <w:ilvl w:val="0"/>
          <w:numId w:val="158"/>
        </w:numPr>
        <w:rPr>
          <w:rFonts w:ascii="Calibri" w:hAnsi="Calibri" w:cs="Times New Roman"/>
          <w:bCs w:val="0"/>
          <w:sz w:val="22"/>
          <w:szCs w:val="24"/>
          <w:lang w:eastAsia="en-US"/>
        </w:rPr>
      </w:pPr>
      <w:r>
        <w:rPr>
          <w:rFonts w:ascii="Calibri" w:hAnsi="Calibri" w:cs="Times New Roman"/>
          <w:bCs w:val="0"/>
          <w:sz w:val="22"/>
          <w:szCs w:val="24"/>
          <w:lang w:eastAsia="en-US"/>
        </w:rPr>
        <w:t>Period for verifying invoice should be defined in the system (by VPBank).</w:t>
      </w:r>
    </w:p>
    <w:p w14:paraId="272FEE4A" w14:textId="77777777" w:rsidR="007259C8" w:rsidRDefault="007259C8" w:rsidP="007259C8">
      <w:pPr>
        <w:numPr>
          <w:ilvl w:val="0"/>
          <w:numId w:val="158"/>
        </w:numPr>
        <w:rPr>
          <w:rFonts w:ascii="Calibri" w:hAnsi="Calibri" w:cs="Times New Roman"/>
          <w:bCs w:val="0"/>
          <w:sz w:val="22"/>
          <w:szCs w:val="24"/>
          <w:lang w:eastAsia="en-US"/>
        </w:rPr>
      </w:pPr>
      <w:r>
        <w:rPr>
          <w:rFonts w:ascii="Calibri" w:hAnsi="Calibri" w:cs="Times New Roman"/>
          <w:bCs w:val="0"/>
          <w:sz w:val="22"/>
          <w:szCs w:val="24"/>
          <w:lang w:eastAsia="en-US"/>
        </w:rPr>
        <w:t>Period for waiting buyer transfer money should be defined in the system (by VPBank).</w:t>
      </w:r>
    </w:p>
    <w:p w14:paraId="74D5465A" w14:textId="77777777" w:rsidR="007259C8" w:rsidRDefault="007259C8" w:rsidP="007259C8">
      <w:pPr>
        <w:numPr>
          <w:ilvl w:val="0"/>
          <w:numId w:val="158"/>
        </w:numPr>
        <w:rPr>
          <w:rFonts w:ascii="Calibri" w:hAnsi="Calibri" w:cs="Times New Roman"/>
          <w:bCs w:val="0"/>
          <w:sz w:val="22"/>
          <w:szCs w:val="24"/>
          <w:lang w:eastAsia="en-US"/>
        </w:rPr>
      </w:pPr>
      <w:r>
        <w:rPr>
          <w:rFonts w:ascii="Calibri" w:hAnsi="Calibri" w:cs="Times New Roman"/>
          <w:bCs w:val="0"/>
          <w:sz w:val="22"/>
          <w:szCs w:val="24"/>
          <w:lang w:eastAsia="en-US"/>
        </w:rPr>
        <w:t>The formula of transaction fee, cancellation fee calculation should be set in i-Factor system. The fee must be calculated automatically.</w:t>
      </w:r>
    </w:p>
    <w:p w14:paraId="34F8D0C0" w14:textId="77777777" w:rsidR="007259C8" w:rsidRDefault="007259C8" w:rsidP="007259C8">
      <w:pPr>
        <w:numPr>
          <w:ilvl w:val="0"/>
          <w:numId w:val="158"/>
        </w:numPr>
        <w:rPr>
          <w:rFonts w:ascii="Calibri" w:hAnsi="Calibri" w:cs="Times New Roman"/>
          <w:bCs w:val="0"/>
          <w:sz w:val="22"/>
          <w:szCs w:val="24"/>
          <w:lang w:eastAsia="en-US"/>
        </w:rPr>
      </w:pPr>
      <w:r>
        <w:rPr>
          <w:rFonts w:ascii="Calibri" w:hAnsi="Calibri" w:cs="Times New Roman"/>
          <w:bCs w:val="0"/>
          <w:sz w:val="22"/>
          <w:szCs w:val="24"/>
          <w:lang w:eastAsia="en-US"/>
        </w:rPr>
        <w:t>The period for transferring money from buyer should be configured automatically in system.</w:t>
      </w:r>
    </w:p>
    <w:p w14:paraId="486D1883" w14:textId="77777777" w:rsidR="007259C8" w:rsidRDefault="007259C8" w:rsidP="002524DF">
      <w:pPr>
        <w:pStyle w:val="1"/>
        <w:numPr>
          <w:ilvl w:val="0"/>
          <w:numId w:val="163"/>
        </w:numPr>
        <w:tabs>
          <w:tab w:val="num" w:pos="540"/>
        </w:tabs>
        <w:spacing w:before="120" w:after="120" w:line="240" w:lineRule="auto"/>
        <w:rPr>
          <w:rFonts w:ascii="Calibri" w:eastAsia="SimSun" w:hAnsi="Calibri" w:cs="Courier New"/>
          <w:b/>
          <w:color w:val="1F497D"/>
          <w:sz w:val="24"/>
          <w:szCs w:val="21"/>
        </w:rPr>
      </w:pPr>
      <w:bookmarkStart w:id="1014" w:name="_Toc389468178"/>
      <w:bookmarkStart w:id="1015" w:name="_Toc390432101"/>
      <w:r>
        <w:rPr>
          <w:rFonts w:ascii="Calibri" w:eastAsia="SimSun" w:hAnsi="Calibri" w:cs="Courier New"/>
          <w:b/>
          <w:color w:val="1F497D"/>
          <w:sz w:val="24"/>
          <w:szCs w:val="21"/>
        </w:rPr>
        <w:t>Inputs and Outputs</w:t>
      </w:r>
      <w:bookmarkEnd w:id="1014"/>
      <w:bookmarkEnd w:id="1015"/>
    </w:p>
    <w:p w14:paraId="1C522D5D" w14:textId="77777777" w:rsidR="007259C8" w:rsidRDefault="007259C8" w:rsidP="007259C8"/>
    <w:p w14:paraId="17A2FF1C" w14:textId="77777777" w:rsidR="007259C8" w:rsidRDefault="007259C8" w:rsidP="007259C8">
      <w:pPr>
        <w:rPr>
          <w:lang w:eastAsia="zh-HK"/>
        </w:rPr>
      </w:pPr>
    </w:p>
    <w:p w14:paraId="6321A318" w14:textId="77777777" w:rsidR="007259C8" w:rsidRDefault="007259C8" w:rsidP="007259C8">
      <w:pPr>
        <w:jc w:val="center"/>
        <w:outlineLvl w:val="0"/>
        <w:rPr>
          <w:rFonts w:ascii="Calibri" w:eastAsia="PMingLiU" w:hAnsi="Calibri"/>
          <w:sz w:val="36"/>
          <w:szCs w:val="36"/>
          <w:lang w:eastAsia="zh-HK"/>
        </w:rPr>
      </w:pPr>
      <w:r>
        <w:rPr>
          <w:rFonts w:ascii="Calibri" w:eastAsia="PMingLiU" w:hAnsi="Calibri"/>
          <w:lang w:eastAsia="zh-HK"/>
        </w:rPr>
        <w:br w:type="page"/>
      </w:r>
      <w:bookmarkStart w:id="1016" w:name="_Toc389468179"/>
      <w:bookmarkStart w:id="1017" w:name="_Toc388445133"/>
      <w:bookmarkStart w:id="1018" w:name="_Toc390432102"/>
      <w:r>
        <w:rPr>
          <w:rFonts w:ascii="Calibri" w:eastAsia="PMingLiU" w:hAnsi="Calibri" w:cs="Courier New"/>
          <w:b/>
          <w:color w:val="0070C0"/>
          <w:sz w:val="36"/>
          <w:szCs w:val="36"/>
          <w:lang w:eastAsia="zh-HK"/>
        </w:rPr>
        <w:t>Chapter 8 Payment Process for Debtor</w:t>
      </w:r>
      <w:bookmarkEnd w:id="1016"/>
      <w:bookmarkEnd w:id="1017"/>
      <w:bookmarkEnd w:id="1018"/>
    </w:p>
    <w:p w14:paraId="1C7ACC54" w14:textId="77777777" w:rsidR="007259C8" w:rsidRDefault="007259C8" w:rsidP="007259C8">
      <w:pPr>
        <w:keepNext/>
        <w:keepLines/>
        <w:numPr>
          <w:ilvl w:val="1"/>
          <w:numId w:val="159"/>
        </w:numPr>
        <w:spacing w:before="120" w:after="120"/>
        <w:outlineLvl w:val="0"/>
        <w:rPr>
          <w:rFonts w:ascii="Calibri" w:hAnsi="Calibri" w:cs="Courier New"/>
          <w:b/>
          <w:bCs w:val="0"/>
          <w:color w:val="1F497D"/>
          <w:kern w:val="44"/>
          <w:sz w:val="24"/>
        </w:rPr>
      </w:pPr>
      <w:bookmarkStart w:id="1019" w:name="_Toc389468180"/>
      <w:bookmarkStart w:id="1020" w:name="_Toc390432103"/>
      <w:r>
        <w:rPr>
          <w:rFonts w:ascii="Calibri" w:hAnsi="Calibri" w:cs="Courier New"/>
          <w:b/>
          <w:bCs w:val="0"/>
          <w:color w:val="1F497D"/>
          <w:kern w:val="44"/>
          <w:sz w:val="24"/>
        </w:rPr>
        <w:t>Reminding phase</w:t>
      </w:r>
      <w:bookmarkEnd w:id="1019"/>
      <w:bookmarkEnd w:id="1020"/>
    </w:p>
    <w:p w14:paraId="2DFD689E" w14:textId="77777777" w:rsidR="007259C8" w:rsidRDefault="007259C8" w:rsidP="007259C8">
      <w:pPr>
        <w:keepNext/>
        <w:keepLines/>
        <w:widowControl/>
        <w:numPr>
          <w:ilvl w:val="1"/>
          <w:numId w:val="160"/>
        </w:numPr>
        <w:tabs>
          <w:tab w:val="left" w:pos="540"/>
        </w:tabs>
        <w:spacing w:before="120" w:after="120"/>
        <w:jc w:val="left"/>
        <w:outlineLvl w:val="1"/>
        <w:rPr>
          <w:rFonts w:ascii="Calibri" w:hAnsi="Calibri" w:cs="Times New Roman"/>
          <w:b/>
          <w:bCs w:val="0"/>
          <w:color w:val="1F497D"/>
          <w:sz w:val="22"/>
          <w:szCs w:val="26"/>
          <w:lang w:eastAsia="en-US"/>
        </w:rPr>
      </w:pPr>
      <w:bookmarkStart w:id="1021" w:name="_Toc389468181"/>
      <w:bookmarkStart w:id="1022" w:name="_Toc390432104"/>
      <w:r>
        <w:rPr>
          <w:rFonts w:ascii="Calibri" w:hAnsi="Calibri" w:cs="Times New Roman"/>
          <w:b/>
          <w:bCs w:val="0"/>
          <w:color w:val="1F497D"/>
          <w:sz w:val="22"/>
          <w:szCs w:val="26"/>
          <w:lang w:eastAsia="en-US"/>
        </w:rPr>
        <w:t>Function description</w:t>
      </w:r>
      <w:bookmarkEnd w:id="1021"/>
      <w:bookmarkEnd w:id="1022"/>
    </w:p>
    <w:p w14:paraId="6DA32E6B" w14:textId="77777777" w:rsidR="007259C8" w:rsidRDefault="007259C8" w:rsidP="001C6904">
      <w:pPr>
        <w:rPr>
          <w:rFonts w:ascii="Calibri" w:hAnsi="Calibri"/>
          <w:sz w:val="22"/>
        </w:rPr>
      </w:pPr>
      <w:r>
        <w:rPr>
          <w:rFonts w:ascii="Calibri" w:hAnsi="Calibri"/>
          <w:sz w:val="22"/>
        </w:rPr>
        <w:t>That process is designed to have early alarm to Seller about expectation date is coming. This process is divided into 2 phase:</w:t>
      </w:r>
    </w:p>
    <w:p w14:paraId="2838A17A" w14:textId="77777777" w:rsidR="007259C8" w:rsidRDefault="007259C8" w:rsidP="001C6904">
      <w:pPr>
        <w:ind w:firstLine="420"/>
        <w:rPr>
          <w:rFonts w:ascii="Calibri" w:hAnsi="Calibri" w:cs="Courier New"/>
          <w:b/>
          <w:color w:val="1F497D"/>
          <w:sz w:val="28"/>
        </w:rPr>
      </w:pPr>
      <w:r>
        <w:rPr>
          <w:rFonts w:ascii="Calibri" w:hAnsi="Calibri"/>
          <w:sz w:val="22"/>
        </w:rPr>
        <w:t xml:space="preserve">- Phase 1: send remind notification 5 days before to expectation date. </w:t>
      </w:r>
    </w:p>
    <w:p w14:paraId="1F97A0A9" w14:textId="77777777" w:rsidR="007259C8" w:rsidRDefault="007259C8" w:rsidP="001C6904">
      <w:pPr>
        <w:ind w:firstLine="420"/>
        <w:rPr>
          <w:rFonts w:ascii="Calibri" w:hAnsi="Calibri" w:cs="Courier New"/>
          <w:b/>
          <w:color w:val="1F497D"/>
          <w:sz w:val="28"/>
        </w:rPr>
      </w:pPr>
      <w:r>
        <w:rPr>
          <w:rFonts w:ascii="Calibri" w:hAnsi="Calibri"/>
          <w:sz w:val="22"/>
        </w:rPr>
        <w:t xml:space="preserve">- Phase 2: send remind notification 1 days before to expectation date. </w:t>
      </w:r>
    </w:p>
    <w:p w14:paraId="16FB36FC" w14:textId="77777777" w:rsid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23" w:name="_Toc389468182"/>
      <w:bookmarkStart w:id="1024" w:name="_Toc390432105"/>
      <w:r>
        <w:rPr>
          <w:rFonts w:ascii="Calibri" w:hAnsi="Calibri" w:cs="Times New Roman"/>
          <w:b/>
          <w:bCs w:val="0"/>
          <w:color w:val="1F497D"/>
          <w:sz w:val="22"/>
          <w:szCs w:val="26"/>
          <w:lang w:eastAsia="en-US"/>
        </w:rPr>
        <w:t>Operation process</w:t>
      </w:r>
      <w:bookmarkEnd w:id="1023"/>
      <w:bookmarkEnd w:id="1024"/>
    </w:p>
    <w:p w14:paraId="3E790EE1" w14:textId="77777777" w:rsidR="007259C8" w:rsidRDefault="00FA4C37" w:rsidP="007259C8">
      <w:r>
        <w:rPr>
          <w:noProof/>
        </w:rPr>
        <w:drawing>
          <wp:inline distT="0" distB="0" distL="0" distR="0" wp14:anchorId="42B64580" wp14:editId="65952447">
            <wp:extent cx="5770880" cy="4826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0880" cy="4826000"/>
                    </a:xfrm>
                    <a:prstGeom prst="rect">
                      <a:avLst/>
                    </a:prstGeom>
                    <a:noFill/>
                    <a:ln>
                      <a:noFill/>
                    </a:ln>
                  </pic:spPr>
                </pic:pic>
              </a:graphicData>
            </a:graphic>
          </wp:inline>
        </w:drawing>
      </w:r>
    </w:p>
    <w:p w14:paraId="453CA375" w14:textId="77777777" w:rsid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25" w:name="_Toc389468183"/>
      <w:bookmarkStart w:id="1026" w:name="_Toc390432106"/>
      <w:r>
        <w:rPr>
          <w:rFonts w:ascii="Calibri" w:hAnsi="Calibri" w:cs="Times New Roman"/>
          <w:b/>
          <w:bCs w:val="0"/>
          <w:color w:val="1F497D"/>
          <w:sz w:val="22"/>
          <w:szCs w:val="26"/>
          <w:lang w:eastAsia="en-US"/>
        </w:rPr>
        <w:t>Process description</w:t>
      </w:r>
      <w:bookmarkEnd w:id="1025"/>
      <w:bookmarkEnd w:id="1026"/>
    </w:p>
    <w:p w14:paraId="4257918D" w14:textId="77777777" w:rsidR="007259C8" w:rsidRDefault="007259C8" w:rsidP="007259C8">
      <w:pPr>
        <w:rPr>
          <w:rFonts w:ascii="Calibri" w:hAnsi="Calibri"/>
          <w:sz w:val="22"/>
        </w:rPr>
      </w:pPr>
      <w:r>
        <w:rPr>
          <w:rFonts w:ascii="Calibri" w:hAnsi="Calibri"/>
          <w:sz w:val="22"/>
        </w:rPr>
        <w:t>Phase 1 – 5 days remind</w:t>
      </w:r>
    </w:p>
    <w:p w14:paraId="3477A417" w14:textId="77777777" w:rsidR="007259C8" w:rsidRDefault="007259C8" w:rsidP="007259C8">
      <w:pPr>
        <w:rPr>
          <w:rFonts w:ascii="Calibri" w:hAnsi="Calibri"/>
          <w:sz w:val="22"/>
        </w:rPr>
      </w:pPr>
      <w:r>
        <w:rPr>
          <w:rFonts w:ascii="Calibri" w:hAnsi="Calibri"/>
          <w:sz w:val="22"/>
        </w:rPr>
        <w:t>1. I-Factor periodically find the invoices that theirs exactly remaining day before expectation date is  5 working days</w:t>
      </w:r>
      <w:r>
        <w:rPr>
          <w:rFonts w:ascii="Calibri" w:hAnsi="Calibri"/>
          <w:sz w:val="22"/>
        </w:rPr>
        <w:br/>
        <w:t xml:space="preserve">2. I-Factor send notification to Seller by email/SMS to request to contact with debtor for payment </w:t>
      </w:r>
      <w:r>
        <w:rPr>
          <w:rFonts w:ascii="Calibri" w:hAnsi="Calibri"/>
          <w:sz w:val="22"/>
        </w:rPr>
        <w:br/>
        <w:t>3. I-Factor sends notification to i-Factor CS team. Then the CS calls the seller to notice to contact the debtor.</w:t>
      </w:r>
      <w:r>
        <w:rPr>
          <w:rFonts w:ascii="Calibri" w:hAnsi="Calibri"/>
          <w:sz w:val="22"/>
        </w:rPr>
        <w:br/>
        <w:t>Phase 2 – 1 day remind</w:t>
      </w:r>
    </w:p>
    <w:p w14:paraId="6CDEE656" w14:textId="77777777" w:rsidR="007259C8" w:rsidRDefault="007259C8" w:rsidP="007259C8">
      <w:pPr>
        <w:rPr>
          <w:rFonts w:ascii="Calibri" w:hAnsi="Calibri"/>
          <w:sz w:val="22"/>
        </w:rPr>
      </w:pPr>
      <w:r>
        <w:rPr>
          <w:rFonts w:ascii="Calibri" w:hAnsi="Calibri"/>
          <w:sz w:val="22"/>
        </w:rPr>
        <w:t>1. I-Factor periodically find the invoices that theirs exactly remaining day before expectation date is  1 working day.</w:t>
      </w:r>
      <w:r>
        <w:rPr>
          <w:rFonts w:ascii="Calibri" w:hAnsi="Calibri"/>
          <w:sz w:val="22"/>
        </w:rPr>
        <w:br/>
        <w:t xml:space="preserve">2. I-Factor send notification to Seller by email/SMS to request to contact with debtor for payment </w:t>
      </w:r>
      <w:r>
        <w:rPr>
          <w:rFonts w:ascii="Calibri" w:hAnsi="Calibri"/>
          <w:sz w:val="22"/>
        </w:rPr>
        <w:br/>
        <w:t>3. I-Factor sends notification to i-Factor CS team. Then the CS calls the seller to notice to contact the debtor.</w:t>
      </w:r>
    </w:p>
    <w:p w14:paraId="3E37653B" w14:textId="77777777" w:rsid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27" w:name="_Toc389468184"/>
      <w:bookmarkStart w:id="1028" w:name="_Toc390432107"/>
      <w:r>
        <w:rPr>
          <w:rFonts w:ascii="Calibri" w:hAnsi="Calibri" w:cs="Times New Roman"/>
          <w:b/>
          <w:bCs w:val="0"/>
          <w:color w:val="1F497D"/>
          <w:sz w:val="22"/>
          <w:szCs w:val="26"/>
          <w:lang w:eastAsia="en-US"/>
        </w:rPr>
        <w:t>Business rules</w:t>
      </w:r>
      <w:bookmarkEnd w:id="1027"/>
      <w:bookmarkEnd w:id="1028"/>
    </w:p>
    <w:p w14:paraId="6E33692A" w14:textId="77777777" w:rsidR="007259C8" w:rsidRDefault="007259C8" w:rsidP="007259C8"/>
    <w:p w14:paraId="45565D34" w14:textId="77777777" w:rsid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29" w:name="_Toc389468185"/>
      <w:bookmarkStart w:id="1030" w:name="_Toc390432108"/>
      <w:r>
        <w:rPr>
          <w:rFonts w:ascii="Calibri" w:hAnsi="Calibri" w:cs="Times New Roman"/>
          <w:b/>
          <w:bCs w:val="0"/>
          <w:color w:val="1F497D"/>
          <w:sz w:val="22"/>
          <w:szCs w:val="26"/>
          <w:lang w:eastAsia="en-US"/>
        </w:rPr>
        <w:t>Inputs and Outputs</w:t>
      </w:r>
      <w:bookmarkEnd w:id="1029"/>
      <w:bookmarkEnd w:id="1030"/>
    </w:p>
    <w:p w14:paraId="1D4271EE" w14:textId="77777777" w:rsidR="007259C8" w:rsidRDefault="007259C8" w:rsidP="007259C8"/>
    <w:p w14:paraId="1919695E" w14:textId="77777777" w:rsidR="007259C8" w:rsidRDefault="007259C8" w:rsidP="007259C8">
      <w:pPr>
        <w:keepNext/>
        <w:keepLines/>
        <w:numPr>
          <w:ilvl w:val="1"/>
          <w:numId w:val="159"/>
        </w:numPr>
        <w:tabs>
          <w:tab w:val="num" w:pos="540"/>
        </w:tabs>
        <w:spacing w:before="120" w:after="120"/>
        <w:outlineLvl w:val="0"/>
        <w:rPr>
          <w:rFonts w:ascii="Calibri" w:hAnsi="Calibri" w:cs="Courier New"/>
          <w:b/>
          <w:bCs w:val="0"/>
          <w:color w:val="1F497D"/>
          <w:kern w:val="44"/>
          <w:sz w:val="24"/>
        </w:rPr>
      </w:pPr>
      <w:bookmarkStart w:id="1031" w:name="_Toc389468186"/>
      <w:bookmarkStart w:id="1032" w:name="_Toc390432109"/>
      <w:r>
        <w:rPr>
          <w:rFonts w:ascii="Calibri" w:hAnsi="Calibri" w:cs="Courier New"/>
          <w:b/>
          <w:bCs w:val="0"/>
          <w:color w:val="1F497D"/>
          <w:kern w:val="44"/>
          <w:sz w:val="24"/>
        </w:rPr>
        <w:t>Settlement phase</w:t>
      </w:r>
      <w:bookmarkEnd w:id="1031"/>
      <w:bookmarkEnd w:id="1032"/>
    </w:p>
    <w:p w14:paraId="7EEBED92" w14:textId="77777777" w:rsidR="007259C8" w:rsidRDefault="007259C8" w:rsidP="007259C8">
      <w:pPr>
        <w:keepNext/>
        <w:keepLines/>
        <w:widowControl/>
        <w:numPr>
          <w:ilvl w:val="0"/>
          <w:numId w:val="160"/>
        </w:numPr>
        <w:tabs>
          <w:tab w:val="left" w:pos="540"/>
        </w:tabs>
        <w:spacing w:before="120" w:after="120"/>
        <w:jc w:val="left"/>
        <w:outlineLvl w:val="1"/>
        <w:rPr>
          <w:rFonts w:ascii="Calibri" w:eastAsia="PMingLiU" w:hAnsi="Calibri"/>
          <w:vanish/>
          <w:lang w:eastAsia="zh-HK"/>
        </w:rPr>
      </w:pPr>
      <w:bookmarkStart w:id="1033" w:name="_Toc390431340"/>
      <w:bookmarkStart w:id="1034" w:name="_Toc390431923"/>
      <w:bookmarkStart w:id="1035" w:name="_Toc390432110"/>
      <w:bookmarkEnd w:id="1033"/>
      <w:bookmarkEnd w:id="1034"/>
      <w:bookmarkEnd w:id="1035"/>
    </w:p>
    <w:p w14:paraId="3C06039C" w14:textId="77777777" w:rsidR="007259C8" w:rsidRP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36" w:name="_Toc390432111"/>
      <w:r>
        <w:rPr>
          <w:rFonts w:ascii="Calibri" w:hAnsi="Calibri" w:cs="Times New Roman"/>
          <w:b/>
          <w:bCs w:val="0"/>
          <w:color w:val="1F497D"/>
          <w:sz w:val="22"/>
          <w:szCs w:val="26"/>
          <w:lang w:eastAsia="en-US"/>
        </w:rPr>
        <w:t>Function description</w:t>
      </w:r>
      <w:bookmarkEnd w:id="1036"/>
    </w:p>
    <w:p w14:paraId="4DC53E07" w14:textId="77777777" w:rsidR="007259C8" w:rsidRDefault="007259C8" w:rsidP="001C6904">
      <w:pPr>
        <w:rPr>
          <w:rFonts w:ascii="Calibri" w:hAnsi="Calibri"/>
          <w:sz w:val="22"/>
        </w:rPr>
      </w:pPr>
      <w:r>
        <w:rPr>
          <w:rFonts w:ascii="Calibri" w:hAnsi="Calibri"/>
          <w:sz w:val="22"/>
        </w:rPr>
        <w:t xml:space="preserve">That process is designed for settlement between Bank – Seller, Bank – Buyer and Bank - Debtor. At the expectation date registered by Seller before, Debtor will transfer money to Seller’s account at VPBank (a special account). Platform will do the settlement to others: Buyer’s account, Seller’s account. </w:t>
      </w:r>
    </w:p>
    <w:p w14:paraId="22E981E3" w14:textId="77777777" w:rsidR="007259C8" w:rsidRPr="007259C8" w:rsidRDefault="007259C8" w:rsidP="007259C8">
      <w:pPr>
        <w:keepNext/>
        <w:keepLines/>
        <w:widowControl/>
        <w:numPr>
          <w:ilvl w:val="1"/>
          <w:numId w:val="160"/>
        </w:numPr>
        <w:tabs>
          <w:tab w:val="left" w:pos="540"/>
        </w:tabs>
        <w:spacing w:before="120" w:after="120"/>
        <w:ind w:left="540" w:hanging="540"/>
        <w:jc w:val="left"/>
        <w:outlineLvl w:val="1"/>
        <w:rPr>
          <w:rFonts w:ascii="Calibri" w:hAnsi="Calibri" w:cs="Times New Roman"/>
          <w:b/>
          <w:bCs w:val="0"/>
          <w:color w:val="1F497D"/>
          <w:sz w:val="22"/>
          <w:szCs w:val="26"/>
          <w:lang w:eastAsia="en-US"/>
        </w:rPr>
      </w:pPr>
      <w:bookmarkStart w:id="1037" w:name="_Toc390432112"/>
      <w:r>
        <w:rPr>
          <w:rFonts w:ascii="Calibri" w:hAnsi="Calibri" w:cs="Times New Roman"/>
          <w:b/>
          <w:bCs w:val="0"/>
          <w:color w:val="1F497D"/>
          <w:sz w:val="22"/>
          <w:szCs w:val="26"/>
          <w:lang w:eastAsia="en-US"/>
        </w:rPr>
        <w:t>Operation Process</w:t>
      </w:r>
      <w:bookmarkEnd w:id="1037"/>
    </w:p>
    <w:p w14:paraId="7328B827" w14:textId="77777777" w:rsidR="007259C8" w:rsidRDefault="007259C8" w:rsidP="007259C8">
      <w:pPr>
        <w:rPr>
          <w:rFonts w:ascii="Calibri" w:eastAsia="PMingLiU" w:hAnsi="Calibri"/>
          <w:lang w:eastAsia="zh-HK"/>
        </w:rPr>
      </w:pPr>
    </w:p>
    <w:p w14:paraId="7C2DB670" w14:textId="77777777" w:rsidR="007259C8" w:rsidRDefault="00FA4C37" w:rsidP="007259C8">
      <w:r>
        <w:rPr>
          <w:noProof/>
        </w:rPr>
        <w:drawing>
          <wp:inline distT="0" distB="0" distL="0" distR="0" wp14:anchorId="259D9D66" wp14:editId="2AAC1139">
            <wp:extent cx="5750560" cy="44399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0560" cy="4439920"/>
                    </a:xfrm>
                    <a:prstGeom prst="rect">
                      <a:avLst/>
                    </a:prstGeom>
                    <a:noFill/>
                    <a:ln>
                      <a:noFill/>
                    </a:ln>
                  </pic:spPr>
                </pic:pic>
              </a:graphicData>
            </a:graphic>
          </wp:inline>
        </w:drawing>
      </w:r>
    </w:p>
    <w:p w14:paraId="00BCD3B6" w14:textId="77777777" w:rsidR="007259C8" w:rsidRDefault="007259C8" w:rsidP="007259C8">
      <w:pPr>
        <w:keepNext/>
        <w:keepLines/>
        <w:widowControl/>
        <w:numPr>
          <w:ilvl w:val="1"/>
          <w:numId w:val="160"/>
        </w:numPr>
        <w:tabs>
          <w:tab w:val="left" w:pos="540"/>
        </w:tabs>
        <w:spacing w:before="120" w:after="120"/>
        <w:jc w:val="left"/>
        <w:outlineLvl w:val="1"/>
        <w:rPr>
          <w:rFonts w:ascii="Calibri" w:hAnsi="Calibri" w:cs="Times New Roman"/>
          <w:b/>
          <w:bCs w:val="0"/>
          <w:color w:val="1F497D"/>
          <w:sz w:val="22"/>
          <w:szCs w:val="26"/>
          <w:lang w:eastAsia="en-US"/>
        </w:rPr>
      </w:pPr>
      <w:bookmarkStart w:id="1038" w:name="_Toc390432113"/>
      <w:r>
        <w:rPr>
          <w:rFonts w:ascii="Calibri" w:hAnsi="Calibri" w:cs="Times New Roman"/>
          <w:b/>
          <w:bCs w:val="0"/>
          <w:color w:val="1F497D"/>
          <w:sz w:val="22"/>
          <w:szCs w:val="26"/>
          <w:lang w:eastAsia="en-US"/>
        </w:rPr>
        <w:t>Process description</w:t>
      </w:r>
      <w:bookmarkEnd w:id="1038"/>
    </w:p>
    <w:p w14:paraId="6712ABAE"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sz w:val="22"/>
        </w:rPr>
        <w:t xml:space="preserve">1. </w:t>
      </w:r>
      <w:r>
        <w:rPr>
          <w:rFonts w:ascii="Calibri" w:hAnsi="Calibri" w:cs="Calibri"/>
          <w:bCs w:val="0"/>
          <w:color w:val="000000"/>
          <w:sz w:val="22"/>
          <w:szCs w:val="22"/>
          <w:lang w:eastAsia="en-US"/>
        </w:rPr>
        <w:t>Periodically find the invoices that overdue 10 days than expectation date. This checking is automatically daily by system. After that update the seller list to watch list.</w:t>
      </w:r>
    </w:p>
    <w:p w14:paraId="525125C0"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sz w:val="22"/>
        </w:rPr>
        <w:t xml:space="preserve">2. </w:t>
      </w:r>
      <w:r>
        <w:rPr>
          <w:rFonts w:ascii="Calibri" w:hAnsi="Calibri" w:cs="Calibri"/>
          <w:bCs w:val="0"/>
          <w:color w:val="000000"/>
          <w:sz w:val="22"/>
          <w:szCs w:val="22"/>
          <w:lang w:eastAsia="en-US"/>
        </w:rPr>
        <w:t>Based on reconciliation report, periodically find received amount on Seller’s working account. After that it is checking condition ‘what if Received amount matches with Invoice ID’.</w:t>
      </w:r>
    </w:p>
    <w:p w14:paraId="0E221F81"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2.1 If ‘No’, i-Factor system send result to i-Factor Payment team. This team receive and manually check case by case. Finally, i-Factor Payment team updates into system case by case as the time they got result.</w:t>
      </w:r>
    </w:p>
    <w:p w14:paraId="4E1F48CA"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 If ‘Yes’, i-Factor automatically calculate the amount of interest earning, late payment penalty charge (if any). And move to the next step to check condition ‘what if the invoice is paid 100% by debtor’</w:t>
      </w:r>
    </w:p>
    <w:p w14:paraId="21385EAD" w14:textId="77777777" w:rsidR="007259C8" w:rsidRDefault="007259C8" w:rsidP="00915F48">
      <w:pPr>
        <w:keepNext/>
        <w:keepLines/>
        <w:widowControl/>
        <w:tabs>
          <w:tab w:val="left" w:pos="540"/>
        </w:tabs>
        <w:spacing w:before="120" w:after="120"/>
        <w:jc w:val="left"/>
        <w:rPr>
          <w:rFonts w:ascii="Calibri" w:hAnsi="Calibri" w:cs="Calibri"/>
          <w:bCs w:val="0"/>
          <w:i/>
          <w:color w:val="000000"/>
          <w:sz w:val="22"/>
          <w:szCs w:val="22"/>
          <w:lang w:eastAsia="en-US"/>
        </w:rPr>
      </w:pPr>
      <w:r>
        <w:rPr>
          <w:rFonts w:ascii="Calibri" w:hAnsi="Calibri" w:cs="Calibri"/>
          <w:bCs w:val="0"/>
          <w:i/>
          <w:color w:val="000000"/>
          <w:sz w:val="22"/>
          <w:szCs w:val="22"/>
          <w:lang w:eastAsia="en-US"/>
        </w:rPr>
        <w:t>2.2.1 If ‘Yes’, i-Factor system send Settlement request to Core Banking.</w:t>
      </w:r>
    </w:p>
    <w:p w14:paraId="0A94DEE7"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2.2.1.1 Core Banking will do settlement and send back result to i-Factor system.</w:t>
      </w:r>
    </w:p>
    <w:p w14:paraId="0C380569"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2.2.1.2 i-Factor platform receives data result.</w:t>
      </w:r>
    </w:p>
    <w:p w14:paraId="5C34372E"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2.2.1.3 i-Factor platform updates settlement status on system.</w:t>
      </w:r>
    </w:p>
    <w:p w14:paraId="5A35B5BA"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2.2.1.4 Together system will inform Seller and Buyer about successful transaction by email/SMS.</w:t>
      </w:r>
    </w:p>
    <w:p w14:paraId="59898E7D" w14:textId="77777777" w:rsidR="007259C8" w:rsidRDefault="007259C8" w:rsidP="00915F48">
      <w:pPr>
        <w:keepNext/>
        <w:keepLines/>
        <w:widowControl/>
        <w:tabs>
          <w:tab w:val="left" w:pos="540"/>
        </w:tabs>
        <w:spacing w:before="120" w:after="120"/>
        <w:jc w:val="left"/>
        <w:rPr>
          <w:rFonts w:ascii="Calibri" w:hAnsi="Calibri" w:cs="Calibri"/>
          <w:bCs w:val="0"/>
          <w:i/>
          <w:color w:val="000000"/>
          <w:sz w:val="22"/>
          <w:szCs w:val="22"/>
          <w:lang w:eastAsia="en-US"/>
        </w:rPr>
      </w:pPr>
      <w:r>
        <w:rPr>
          <w:rFonts w:ascii="Calibri" w:hAnsi="Calibri" w:cs="Calibri"/>
          <w:bCs w:val="0"/>
          <w:i/>
          <w:color w:val="000000"/>
          <w:sz w:val="22"/>
          <w:szCs w:val="22"/>
          <w:lang w:eastAsia="en-US"/>
        </w:rPr>
        <w:t>2.2.2</w:t>
      </w:r>
      <w:r>
        <w:rPr>
          <w:rFonts w:ascii="Calibri" w:hAnsi="Calibri" w:cs="Calibri"/>
          <w:bCs w:val="0"/>
          <w:color w:val="000000"/>
          <w:sz w:val="22"/>
          <w:szCs w:val="22"/>
          <w:lang w:eastAsia="en-US"/>
        </w:rPr>
        <w:t xml:space="preserve"> </w:t>
      </w:r>
      <w:r>
        <w:rPr>
          <w:rFonts w:ascii="Calibri" w:hAnsi="Calibri" w:cs="Calibri"/>
          <w:bCs w:val="0"/>
          <w:i/>
          <w:color w:val="000000"/>
          <w:sz w:val="22"/>
          <w:szCs w:val="22"/>
          <w:lang w:eastAsia="en-US"/>
        </w:rPr>
        <w:t>If ‘No’, continue check condition ‘ what if the invoice is paid less than 100% but enough for minimal require’</w:t>
      </w:r>
    </w:p>
    <w:p w14:paraId="0D2C3D29" w14:textId="77777777" w:rsidR="007259C8" w:rsidRDefault="007259C8" w:rsidP="00915F48">
      <w:pPr>
        <w:keepNext/>
        <w:keepLines/>
        <w:widowControl/>
        <w:tabs>
          <w:tab w:val="left" w:pos="540"/>
        </w:tabs>
        <w:spacing w:before="120" w:after="120"/>
        <w:jc w:val="left"/>
        <w:rPr>
          <w:rFonts w:ascii="Calibri" w:hAnsi="Calibri" w:cs="Calibri"/>
          <w:bCs w:val="0"/>
          <w:i/>
          <w:color w:val="000000"/>
          <w:sz w:val="22"/>
          <w:szCs w:val="22"/>
          <w:lang w:eastAsia="en-US"/>
        </w:rPr>
      </w:pPr>
      <w:r>
        <w:rPr>
          <w:rFonts w:ascii="Calibri" w:hAnsi="Calibri" w:cs="Calibri"/>
          <w:bCs w:val="0"/>
          <w:i/>
          <w:color w:val="000000"/>
          <w:sz w:val="22"/>
          <w:szCs w:val="22"/>
          <w:lang w:eastAsia="en-US"/>
        </w:rPr>
        <w:t>2.2.2.1 If ‘Yes’, i-Factor system send Settlement request to Core Banking.</w:t>
      </w:r>
    </w:p>
    <w:p w14:paraId="75330903"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i/>
          <w:color w:val="000000"/>
          <w:sz w:val="22"/>
          <w:szCs w:val="22"/>
          <w:lang w:eastAsia="en-US"/>
        </w:rPr>
        <w:t xml:space="preserve">2.2.2.2 </w:t>
      </w:r>
      <w:r>
        <w:rPr>
          <w:rFonts w:ascii="Calibri" w:hAnsi="Calibri" w:cs="Calibri"/>
          <w:bCs w:val="0"/>
          <w:color w:val="000000"/>
          <w:sz w:val="22"/>
          <w:szCs w:val="22"/>
          <w:lang w:eastAsia="en-US"/>
        </w:rPr>
        <w:t>Core Banking will do settlement and send back result to i-Factor system.2.2.2.3 i-Factor platform receives data result.</w:t>
      </w:r>
    </w:p>
    <w:p w14:paraId="41ED9DFE"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2.2.2.4 i-Factor platform updates settlement status on system.</w:t>
      </w:r>
    </w:p>
    <w:p w14:paraId="53D2F44F"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2.2.2.5 Together system will inform Seller and Buyer about successful transaction by email/SMS.</w:t>
      </w:r>
    </w:p>
    <w:p w14:paraId="5EF36F23"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i/>
          <w:color w:val="000000"/>
          <w:sz w:val="22"/>
          <w:szCs w:val="22"/>
          <w:lang w:eastAsia="en-US"/>
        </w:rPr>
        <w:t xml:space="preserve">2.2.2.2 If ‘No’, i-Factor </w:t>
      </w:r>
      <w:r>
        <w:rPr>
          <w:rFonts w:ascii="Calibri" w:hAnsi="Calibri" w:cs="Calibri"/>
          <w:bCs w:val="0"/>
          <w:color w:val="000000"/>
          <w:sz w:val="22"/>
          <w:szCs w:val="22"/>
          <w:lang w:eastAsia="en-US"/>
        </w:rPr>
        <w:t>send notification to CS if invoice is at expectation date. Together, it creates collection profile, inform collection team.</w:t>
      </w:r>
    </w:p>
    <w:p w14:paraId="3BFB75E5" w14:textId="77777777" w:rsidR="007259C8" w:rsidRDefault="007259C8" w:rsidP="00915F48">
      <w:pPr>
        <w:keepNext/>
        <w:keepLines/>
        <w:widowControl/>
        <w:tabs>
          <w:tab w:val="left" w:pos="540"/>
        </w:tabs>
        <w:spacing w:before="120" w:after="120"/>
        <w:jc w:val="left"/>
        <w:rPr>
          <w:rFonts w:ascii="Calibri" w:hAnsi="Calibri" w:cs="Calibri"/>
          <w:bCs w:val="0"/>
          <w:color w:val="000000"/>
          <w:sz w:val="22"/>
          <w:szCs w:val="22"/>
          <w:lang w:eastAsia="en-US"/>
        </w:rPr>
      </w:pPr>
      <w:r>
        <w:rPr>
          <w:rFonts w:ascii="Calibri" w:hAnsi="Calibri" w:cs="Calibri"/>
          <w:bCs w:val="0"/>
          <w:color w:val="000000"/>
          <w:sz w:val="22"/>
          <w:szCs w:val="22"/>
          <w:lang w:eastAsia="en-US"/>
        </w:rPr>
        <w:t>2.2.2.3 After receive notification, CS call the seller immediately.</w:t>
      </w:r>
    </w:p>
    <w:p w14:paraId="38E6A669" w14:textId="77777777" w:rsidR="007259C8" w:rsidRDefault="007259C8" w:rsidP="00915F48">
      <w:pPr>
        <w:widowControl/>
        <w:autoSpaceDE w:val="0"/>
        <w:autoSpaceDN w:val="0"/>
        <w:adjustRightInd w:val="0"/>
        <w:spacing w:line="288" w:lineRule="auto"/>
        <w:rPr>
          <w:rFonts w:ascii="Calibri" w:hAnsi="Calibri" w:cs="Calibri"/>
          <w:bCs w:val="0"/>
          <w:color w:val="000000"/>
          <w:sz w:val="22"/>
          <w:szCs w:val="22"/>
          <w:lang w:eastAsia="en-US"/>
        </w:rPr>
      </w:pPr>
      <w:r>
        <w:rPr>
          <w:rFonts w:ascii="Calibri" w:hAnsi="Calibri" w:cs="Calibri"/>
          <w:bCs w:val="0"/>
          <w:color w:val="000000"/>
          <w:sz w:val="22"/>
          <w:szCs w:val="22"/>
          <w:lang w:eastAsia="en-US"/>
        </w:rPr>
        <w:t xml:space="preserve">2.2.2.4 Collection team receives profile and follow Collection process by VPBank. This step is parallel with CS team. </w:t>
      </w:r>
    </w:p>
    <w:p w14:paraId="038AEA48" w14:textId="77777777" w:rsidR="007259C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Pr>
          <w:rFonts w:ascii="Calibri" w:hAnsi="Calibri"/>
          <w:sz w:val="22"/>
        </w:rPr>
        <w:t xml:space="preserve">3. </w:t>
      </w:r>
      <w:r>
        <w:rPr>
          <w:rFonts w:ascii="Calibri" w:hAnsi="Calibri" w:cs="Calibri"/>
          <w:bCs w:val="0"/>
          <w:color w:val="000000"/>
          <w:sz w:val="22"/>
          <w:szCs w:val="22"/>
          <w:lang w:eastAsia="en-US"/>
        </w:rPr>
        <w:t>Periodically find the invoices reaches their expectation date. This checking is automatically daily by system. After that, i-Factor send request Core Banking to check the transaction status automatically.</w:t>
      </w:r>
    </w:p>
    <w:p w14:paraId="034A815C" w14:textId="77777777" w:rsidR="007259C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Pr>
          <w:rFonts w:ascii="Calibri" w:hAnsi="Calibri" w:cs="Calibri"/>
          <w:bCs w:val="0"/>
          <w:color w:val="000000"/>
          <w:sz w:val="22"/>
          <w:szCs w:val="22"/>
          <w:lang w:eastAsia="en-US"/>
        </w:rPr>
        <w:t xml:space="preserve">3.1 Core Banking right after check the invoice payment and send result to i-Factor. </w:t>
      </w:r>
    </w:p>
    <w:p w14:paraId="5C51588C" w14:textId="77777777" w:rsidR="007259C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Pr>
          <w:rFonts w:ascii="Calibri" w:hAnsi="Calibri" w:cs="Calibri"/>
          <w:bCs w:val="0"/>
          <w:color w:val="000000"/>
          <w:sz w:val="22"/>
          <w:szCs w:val="22"/>
          <w:lang w:eastAsia="en-US"/>
        </w:rPr>
        <w:t xml:space="preserve">3.2 i-Factor system will calculate the amount of interest earning, late payment penalty charge (if any). After that the workflow is processing is as the same as step 1.2.2 </w:t>
      </w:r>
    </w:p>
    <w:p w14:paraId="37BEE08F" w14:textId="77777777" w:rsidR="007259C8" w:rsidRDefault="007259C8" w:rsidP="007259C8">
      <w:pPr>
        <w:keepNext/>
        <w:keepLines/>
        <w:widowControl/>
        <w:numPr>
          <w:ilvl w:val="1"/>
          <w:numId w:val="160"/>
        </w:numPr>
        <w:tabs>
          <w:tab w:val="left" w:pos="540"/>
        </w:tabs>
        <w:spacing w:before="120" w:after="120"/>
        <w:jc w:val="left"/>
        <w:outlineLvl w:val="1"/>
        <w:rPr>
          <w:rFonts w:ascii="Calibri" w:hAnsi="Calibri" w:cs="Times New Roman"/>
          <w:b/>
          <w:bCs w:val="0"/>
          <w:color w:val="1F497D"/>
          <w:sz w:val="22"/>
          <w:szCs w:val="26"/>
          <w:lang w:eastAsia="en-US"/>
        </w:rPr>
      </w:pPr>
      <w:bookmarkStart w:id="1039" w:name="_Toc390432114"/>
      <w:r>
        <w:rPr>
          <w:rFonts w:ascii="Calibri" w:hAnsi="Calibri" w:cs="Times New Roman"/>
          <w:b/>
          <w:bCs w:val="0"/>
          <w:color w:val="1F497D"/>
          <w:sz w:val="22"/>
          <w:szCs w:val="26"/>
          <w:lang w:eastAsia="en-US"/>
        </w:rPr>
        <w:t>Business rules</w:t>
      </w:r>
      <w:bookmarkEnd w:id="1039"/>
    </w:p>
    <w:p w14:paraId="30B9956F" w14:textId="77777777" w:rsidR="007259C8" w:rsidRPr="007259C8" w:rsidRDefault="007259C8" w:rsidP="002524DF">
      <w:pPr>
        <w:numPr>
          <w:ilvl w:val="0"/>
          <w:numId w:val="164"/>
        </w:numPr>
        <w:rPr>
          <w:rFonts w:ascii="Calibri" w:hAnsi="Calibri" w:cs="Times New Roman"/>
          <w:bCs w:val="0"/>
          <w:sz w:val="22"/>
          <w:szCs w:val="24"/>
          <w:lang w:eastAsia="en-US"/>
        </w:rPr>
      </w:pPr>
      <w:r w:rsidRPr="007259C8">
        <w:rPr>
          <w:rFonts w:ascii="Calibri" w:hAnsi="Calibri" w:cs="Times New Roman"/>
          <w:bCs w:val="0"/>
          <w:sz w:val="22"/>
          <w:szCs w:val="24"/>
          <w:lang w:eastAsia="en-US"/>
        </w:rPr>
        <w:t>Each Seller has one special unique account for receiving money from debtor. Seller can inquiry the balance but cannot withdraw from this account.</w:t>
      </w:r>
    </w:p>
    <w:p w14:paraId="5AA681BD" w14:textId="77777777" w:rsidR="007259C8" w:rsidRPr="007259C8" w:rsidRDefault="007259C8" w:rsidP="002524DF">
      <w:pPr>
        <w:numPr>
          <w:ilvl w:val="0"/>
          <w:numId w:val="164"/>
        </w:numPr>
        <w:rPr>
          <w:rFonts w:ascii="Calibri" w:hAnsi="Calibri" w:cs="Times New Roman"/>
          <w:bCs w:val="0"/>
          <w:sz w:val="22"/>
          <w:szCs w:val="24"/>
          <w:lang w:eastAsia="en-US"/>
        </w:rPr>
      </w:pPr>
      <w:r w:rsidRPr="007259C8">
        <w:rPr>
          <w:rFonts w:ascii="Calibri" w:hAnsi="Calibri" w:cs="Times New Roman"/>
          <w:bCs w:val="0"/>
          <w:sz w:val="22"/>
          <w:szCs w:val="24"/>
          <w:lang w:eastAsia="en-US"/>
        </w:rPr>
        <w:t xml:space="preserve">Seller’s working account is created by Bank system to control the cash flow in/out as disbursement or settlement. </w:t>
      </w:r>
    </w:p>
    <w:p w14:paraId="40CC1543" w14:textId="77777777" w:rsidR="007259C8" w:rsidRPr="007259C8" w:rsidRDefault="007259C8" w:rsidP="002524DF">
      <w:pPr>
        <w:numPr>
          <w:ilvl w:val="0"/>
          <w:numId w:val="164"/>
        </w:numPr>
        <w:rPr>
          <w:rFonts w:ascii="Calibri" w:hAnsi="Calibri" w:cs="Times New Roman"/>
          <w:bCs w:val="0"/>
          <w:sz w:val="22"/>
          <w:szCs w:val="24"/>
          <w:lang w:eastAsia="en-US"/>
        </w:rPr>
      </w:pPr>
      <w:r w:rsidRPr="007259C8">
        <w:rPr>
          <w:rFonts w:ascii="Calibri" w:hAnsi="Calibri" w:cs="Times New Roman"/>
          <w:bCs w:val="0"/>
          <w:sz w:val="22"/>
          <w:szCs w:val="24"/>
          <w:lang w:eastAsia="en-US"/>
        </w:rPr>
        <w:t>The debtor was informed to transfer invoice amount to that account as Seller/bank request.</w:t>
      </w:r>
    </w:p>
    <w:p w14:paraId="705890DD" w14:textId="77777777" w:rsidR="007259C8" w:rsidRPr="007259C8" w:rsidRDefault="007259C8" w:rsidP="002524DF">
      <w:pPr>
        <w:numPr>
          <w:ilvl w:val="0"/>
          <w:numId w:val="164"/>
        </w:numPr>
        <w:rPr>
          <w:rFonts w:ascii="Calibri" w:hAnsi="Calibri" w:cs="Times New Roman"/>
          <w:bCs w:val="0"/>
          <w:sz w:val="22"/>
          <w:szCs w:val="24"/>
          <w:lang w:eastAsia="en-US"/>
        </w:rPr>
      </w:pPr>
      <w:r w:rsidRPr="007259C8">
        <w:rPr>
          <w:rFonts w:ascii="Calibri" w:hAnsi="Calibri" w:cs="Times New Roman"/>
          <w:bCs w:val="0"/>
          <w:sz w:val="22"/>
          <w:szCs w:val="24"/>
          <w:lang w:eastAsia="en-US"/>
        </w:rPr>
        <w:t>Seller is unable to withdraw money from this account.</w:t>
      </w:r>
    </w:p>
    <w:p w14:paraId="10BA7336" w14:textId="77777777" w:rsidR="007259C8" w:rsidRPr="007259C8" w:rsidRDefault="007259C8" w:rsidP="002524DF">
      <w:pPr>
        <w:numPr>
          <w:ilvl w:val="0"/>
          <w:numId w:val="164"/>
        </w:numPr>
        <w:rPr>
          <w:rFonts w:ascii="Calibri" w:hAnsi="Calibri" w:cs="Times New Roman"/>
          <w:bCs w:val="0"/>
          <w:sz w:val="22"/>
          <w:szCs w:val="24"/>
          <w:lang w:eastAsia="en-US"/>
        </w:rPr>
      </w:pPr>
      <w:r w:rsidRPr="007259C8">
        <w:rPr>
          <w:rFonts w:ascii="Calibri" w:hAnsi="Calibri" w:cs="Times New Roman"/>
          <w:bCs w:val="0"/>
          <w:sz w:val="22"/>
          <w:szCs w:val="24"/>
          <w:lang w:eastAsia="en-US"/>
        </w:rPr>
        <w:t>The balance of Working account is enable to update daily or by request to platform.</w:t>
      </w:r>
    </w:p>
    <w:p w14:paraId="5BE29B15" w14:textId="77777777" w:rsidR="007259C8" w:rsidRPr="007259C8" w:rsidRDefault="007259C8" w:rsidP="007259C8">
      <w:pPr>
        <w:keepNext/>
        <w:keepLines/>
        <w:widowControl/>
        <w:numPr>
          <w:ilvl w:val="1"/>
          <w:numId w:val="160"/>
        </w:numPr>
        <w:tabs>
          <w:tab w:val="left" w:pos="540"/>
        </w:tabs>
        <w:spacing w:before="120" w:after="120"/>
        <w:jc w:val="left"/>
        <w:outlineLvl w:val="1"/>
        <w:rPr>
          <w:rFonts w:ascii="Calibri" w:hAnsi="Calibri" w:cs="Times New Roman"/>
          <w:b/>
          <w:bCs w:val="0"/>
          <w:color w:val="1F497D"/>
          <w:sz w:val="22"/>
          <w:szCs w:val="26"/>
          <w:lang w:eastAsia="en-US"/>
        </w:rPr>
      </w:pPr>
      <w:bookmarkStart w:id="1040" w:name="_Toc390432115"/>
      <w:r>
        <w:rPr>
          <w:rFonts w:ascii="Calibri" w:hAnsi="Calibri" w:cs="Times New Roman"/>
          <w:b/>
          <w:bCs w:val="0"/>
          <w:color w:val="1F497D"/>
          <w:sz w:val="22"/>
          <w:szCs w:val="26"/>
          <w:lang w:eastAsia="en-US"/>
        </w:rPr>
        <w:t>Inputs and Outputs</w:t>
      </w:r>
      <w:bookmarkEnd w:id="1040"/>
    </w:p>
    <w:p w14:paraId="1F6464E0" w14:textId="77777777" w:rsidR="007259C8" w:rsidRDefault="007259C8" w:rsidP="007259C8">
      <w:pPr>
        <w:keepNext/>
        <w:keepLines/>
        <w:numPr>
          <w:ilvl w:val="1"/>
          <w:numId w:val="159"/>
        </w:numPr>
        <w:tabs>
          <w:tab w:val="num" w:pos="540"/>
        </w:tabs>
        <w:spacing w:before="120" w:after="120"/>
        <w:outlineLvl w:val="0"/>
        <w:rPr>
          <w:rFonts w:ascii="Calibri" w:hAnsi="Calibri" w:cs="Courier New"/>
          <w:b/>
          <w:bCs w:val="0"/>
          <w:color w:val="1F497D"/>
          <w:kern w:val="44"/>
          <w:sz w:val="24"/>
        </w:rPr>
      </w:pPr>
      <w:bookmarkStart w:id="1041" w:name="_Toc390432116"/>
      <w:r>
        <w:rPr>
          <w:rFonts w:ascii="Calibri" w:hAnsi="Calibri" w:cs="Courier New"/>
          <w:b/>
          <w:bCs w:val="0"/>
          <w:color w:val="1F497D"/>
          <w:kern w:val="44"/>
          <w:sz w:val="24"/>
        </w:rPr>
        <w:t>Collection Management process</w:t>
      </w:r>
      <w:bookmarkEnd w:id="1041"/>
    </w:p>
    <w:p w14:paraId="697E9C98" w14:textId="77777777" w:rsidR="007259C8" w:rsidRDefault="007259C8" w:rsidP="007259C8">
      <w:pPr>
        <w:keepNext/>
        <w:keepLines/>
        <w:widowControl/>
        <w:numPr>
          <w:ilvl w:val="0"/>
          <w:numId w:val="161"/>
        </w:numPr>
        <w:tabs>
          <w:tab w:val="left" w:pos="540"/>
        </w:tabs>
        <w:spacing w:before="120" w:after="120"/>
        <w:jc w:val="left"/>
        <w:outlineLvl w:val="1"/>
        <w:rPr>
          <w:vanish/>
        </w:rPr>
      </w:pPr>
      <w:bookmarkStart w:id="1042" w:name="_Toc390431366"/>
      <w:bookmarkStart w:id="1043" w:name="_Toc390431930"/>
      <w:bookmarkStart w:id="1044" w:name="_Toc390432117"/>
      <w:bookmarkEnd w:id="1042"/>
      <w:bookmarkEnd w:id="1043"/>
      <w:bookmarkEnd w:id="1044"/>
    </w:p>
    <w:p w14:paraId="394A6E67" w14:textId="77777777" w:rsidR="007259C8" w:rsidRDefault="007259C8" w:rsidP="007259C8">
      <w:pPr>
        <w:keepNext/>
        <w:keepLines/>
        <w:widowControl/>
        <w:numPr>
          <w:ilvl w:val="0"/>
          <w:numId w:val="161"/>
        </w:numPr>
        <w:tabs>
          <w:tab w:val="left" w:pos="540"/>
        </w:tabs>
        <w:spacing w:before="120" w:after="120"/>
        <w:jc w:val="left"/>
        <w:outlineLvl w:val="1"/>
        <w:rPr>
          <w:vanish/>
        </w:rPr>
      </w:pPr>
      <w:bookmarkStart w:id="1045" w:name="_Toc390431367"/>
      <w:bookmarkStart w:id="1046" w:name="_Toc390431931"/>
      <w:bookmarkStart w:id="1047" w:name="_Toc390432118"/>
      <w:bookmarkEnd w:id="1045"/>
      <w:bookmarkEnd w:id="1046"/>
      <w:bookmarkEnd w:id="1047"/>
    </w:p>
    <w:p w14:paraId="777A3091" w14:textId="77777777" w:rsidR="007259C8" w:rsidRDefault="007259C8" w:rsidP="007259C8">
      <w:pPr>
        <w:keepNext/>
        <w:keepLines/>
        <w:widowControl/>
        <w:numPr>
          <w:ilvl w:val="0"/>
          <w:numId w:val="161"/>
        </w:numPr>
        <w:tabs>
          <w:tab w:val="left" w:pos="540"/>
        </w:tabs>
        <w:spacing w:before="120" w:after="120"/>
        <w:jc w:val="left"/>
        <w:outlineLvl w:val="1"/>
        <w:rPr>
          <w:vanish/>
        </w:rPr>
      </w:pPr>
      <w:bookmarkStart w:id="1048" w:name="_Toc390431368"/>
      <w:bookmarkStart w:id="1049" w:name="_Toc390431932"/>
      <w:bookmarkStart w:id="1050" w:name="_Toc390432119"/>
      <w:bookmarkEnd w:id="1048"/>
      <w:bookmarkEnd w:id="1049"/>
      <w:bookmarkEnd w:id="1050"/>
    </w:p>
    <w:p w14:paraId="25A63200" w14:textId="77777777" w:rsidR="007259C8" w:rsidRDefault="007259C8" w:rsidP="007259C8">
      <w:pPr>
        <w:keepNext/>
        <w:keepLines/>
        <w:widowControl/>
        <w:numPr>
          <w:ilvl w:val="1"/>
          <w:numId w:val="161"/>
        </w:numPr>
        <w:tabs>
          <w:tab w:val="left" w:pos="540"/>
        </w:tabs>
        <w:spacing w:before="120" w:after="120"/>
        <w:jc w:val="left"/>
        <w:outlineLvl w:val="1"/>
      </w:pPr>
      <w:bookmarkStart w:id="1051" w:name="_Toc390432120"/>
      <w:r>
        <w:rPr>
          <w:rFonts w:ascii="Calibri" w:hAnsi="Calibri" w:cs="Times New Roman"/>
          <w:b/>
          <w:bCs w:val="0"/>
          <w:color w:val="1F497D"/>
          <w:sz w:val="22"/>
          <w:szCs w:val="26"/>
          <w:lang w:eastAsia="en-US"/>
        </w:rPr>
        <w:t>Function description</w:t>
      </w:r>
      <w:bookmarkEnd w:id="1051"/>
      <w:r>
        <w:t xml:space="preserve"> </w:t>
      </w:r>
    </w:p>
    <w:p w14:paraId="73D8DF45" w14:textId="77777777" w:rsidR="007259C8" w:rsidRDefault="007259C8" w:rsidP="00915F48">
      <w:pPr>
        <w:keepNext/>
        <w:keepLines/>
        <w:widowControl/>
        <w:tabs>
          <w:tab w:val="left" w:pos="540"/>
        </w:tabs>
        <w:spacing w:before="120" w:after="120"/>
        <w:rPr>
          <w:rFonts w:ascii="Calibri" w:hAnsi="Calibri"/>
          <w:sz w:val="22"/>
        </w:rPr>
      </w:pPr>
      <w:r>
        <w:rPr>
          <w:rFonts w:ascii="Calibri" w:hAnsi="Calibri"/>
          <w:sz w:val="22"/>
        </w:rPr>
        <w:t>For all the cases that debtor did not transfer money or Seller together did not buy back the invoice and pay back money to Seller’s working account. As the result of debtor does not transfer money, Buyer did not receive initial investment and/or interest earning. I-Factor system creates the Collection profile and send to Collection team of Bank to follow. After collection processing by Bank, the result will be updated in system. This process is designed to guide how to update result into platform.</w:t>
      </w:r>
    </w:p>
    <w:p w14:paraId="61FA5FE3" w14:textId="77777777" w:rsidR="007259C8" w:rsidRDefault="007259C8" w:rsidP="007259C8">
      <w:pPr>
        <w:keepNext/>
        <w:keepLines/>
        <w:widowControl/>
        <w:numPr>
          <w:ilvl w:val="1"/>
          <w:numId w:val="161"/>
        </w:numPr>
        <w:tabs>
          <w:tab w:val="left" w:pos="540"/>
        </w:tabs>
        <w:spacing w:before="120" w:after="120"/>
        <w:jc w:val="left"/>
        <w:outlineLvl w:val="1"/>
        <w:rPr>
          <w:rFonts w:ascii="Calibri" w:hAnsi="Calibri" w:cs="Times New Roman"/>
          <w:b/>
          <w:bCs w:val="0"/>
          <w:color w:val="1F497D"/>
          <w:sz w:val="22"/>
          <w:szCs w:val="26"/>
          <w:lang w:eastAsia="en-US"/>
        </w:rPr>
      </w:pPr>
      <w:bookmarkStart w:id="1052" w:name="_Toc390432121"/>
      <w:r>
        <w:rPr>
          <w:rFonts w:ascii="Calibri" w:hAnsi="Calibri" w:cs="Times New Roman"/>
          <w:b/>
          <w:bCs w:val="0"/>
          <w:color w:val="1F497D"/>
          <w:sz w:val="22"/>
          <w:szCs w:val="26"/>
          <w:lang w:eastAsia="en-US"/>
        </w:rPr>
        <w:t>Operation process</w:t>
      </w:r>
      <w:bookmarkEnd w:id="1052"/>
    </w:p>
    <w:p w14:paraId="5D3D7130" w14:textId="77777777" w:rsidR="007259C8" w:rsidRDefault="007259C8" w:rsidP="007259C8">
      <w:pPr>
        <w:rPr>
          <w:rFonts w:ascii="Calibri" w:hAnsi="Calibri" w:cs="Times New Roman"/>
          <w:bCs w:val="0"/>
          <w:sz w:val="22"/>
          <w:szCs w:val="24"/>
          <w:lang w:eastAsia="en-US"/>
        </w:rPr>
      </w:pPr>
    </w:p>
    <w:p w14:paraId="192C2398" w14:textId="77777777" w:rsidR="007259C8" w:rsidRDefault="00FA4C37" w:rsidP="00907FBA">
      <w:pPr>
        <w:keepNext/>
        <w:keepLines/>
        <w:widowControl/>
        <w:tabs>
          <w:tab w:val="left" w:pos="540"/>
        </w:tabs>
        <w:spacing w:before="120" w:after="120"/>
        <w:jc w:val="left"/>
        <w:rPr>
          <w:rFonts w:ascii="Calibri" w:hAnsi="Calibri" w:cs="Times New Roman"/>
          <w:b/>
          <w:bCs w:val="0"/>
          <w:color w:val="1F497D"/>
          <w:sz w:val="22"/>
          <w:szCs w:val="26"/>
          <w:lang w:eastAsia="en-US"/>
        </w:rPr>
      </w:pPr>
      <w:r>
        <w:rPr>
          <w:noProof/>
        </w:rPr>
        <w:drawing>
          <wp:inline distT="0" distB="0" distL="0" distR="0" wp14:anchorId="261D6FE8" wp14:editId="525AD399">
            <wp:extent cx="5567680" cy="8483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7680" cy="8483600"/>
                    </a:xfrm>
                    <a:prstGeom prst="rect">
                      <a:avLst/>
                    </a:prstGeom>
                    <a:noFill/>
                    <a:ln>
                      <a:noFill/>
                    </a:ln>
                  </pic:spPr>
                </pic:pic>
              </a:graphicData>
            </a:graphic>
          </wp:inline>
        </w:drawing>
      </w:r>
    </w:p>
    <w:p w14:paraId="4D5E39F0" w14:textId="77777777" w:rsidR="007259C8" w:rsidRDefault="007259C8" w:rsidP="007259C8">
      <w:pPr>
        <w:keepNext/>
        <w:keepLines/>
        <w:widowControl/>
        <w:numPr>
          <w:ilvl w:val="1"/>
          <w:numId w:val="161"/>
        </w:numPr>
        <w:tabs>
          <w:tab w:val="left" w:pos="540"/>
        </w:tabs>
        <w:spacing w:before="120" w:after="120"/>
        <w:jc w:val="left"/>
        <w:outlineLvl w:val="1"/>
        <w:rPr>
          <w:rFonts w:ascii="Calibri" w:hAnsi="Calibri" w:cs="Times New Roman"/>
          <w:b/>
          <w:bCs w:val="0"/>
          <w:color w:val="1F497D"/>
          <w:sz w:val="22"/>
          <w:szCs w:val="26"/>
          <w:lang w:eastAsia="en-US"/>
        </w:rPr>
      </w:pPr>
      <w:bookmarkStart w:id="1053" w:name="_Toc390432122"/>
      <w:r>
        <w:rPr>
          <w:rFonts w:ascii="Calibri" w:hAnsi="Calibri" w:cs="Times New Roman"/>
          <w:b/>
          <w:bCs w:val="0"/>
          <w:color w:val="1F497D"/>
          <w:sz w:val="22"/>
          <w:szCs w:val="26"/>
          <w:lang w:eastAsia="en-US"/>
        </w:rPr>
        <w:t>Process description</w:t>
      </w:r>
      <w:bookmarkEnd w:id="1053"/>
    </w:p>
    <w:p w14:paraId="32E17D1C" w14:textId="77777777" w:rsidR="007259C8" w:rsidRPr="00915F48" w:rsidRDefault="007259C8" w:rsidP="00915F48">
      <w:pPr>
        <w:keepNext/>
        <w:keepLines/>
        <w:widowControl/>
        <w:tabs>
          <w:tab w:val="left" w:pos="540"/>
        </w:tabs>
        <w:spacing w:before="120" w:after="120"/>
        <w:rPr>
          <w:rFonts w:ascii="Calibri" w:hAnsi="Calibri"/>
          <w:sz w:val="22"/>
          <w:szCs w:val="22"/>
        </w:rPr>
      </w:pPr>
      <w:r w:rsidRPr="00915F48">
        <w:rPr>
          <w:rFonts w:ascii="Calibri" w:hAnsi="Calibri"/>
          <w:sz w:val="22"/>
          <w:szCs w:val="22"/>
        </w:rPr>
        <w:t xml:space="preserve">1. After </w:t>
      </w:r>
      <w:r w:rsidRPr="00915F48">
        <w:rPr>
          <w:rFonts w:ascii="Calibri" w:hAnsi="Calibri" w:cs="Calibri"/>
          <w:bCs w:val="0"/>
          <w:color w:val="000000"/>
          <w:sz w:val="22"/>
          <w:szCs w:val="22"/>
          <w:lang w:eastAsia="en-US"/>
        </w:rPr>
        <w:t>finish the Collection process, the Collection team inform result to i-Factor</w:t>
      </w:r>
      <w:r w:rsidRPr="00915F48">
        <w:rPr>
          <w:rFonts w:ascii="Calibri" w:hAnsi="Calibri"/>
          <w:sz w:val="22"/>
          <w:szCs w:val="22"/>
        </w:rPr>
        <w:t>.</w:t>
      </w:r>
    </w:p>
    <w:p w14:paraId="0F897B9C"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 xml:space="preserve">2. i-Factor system </w:t>
      </w:r>
      <w:r w:rsidRPr="00915F48">
        <w:rPr>
          <w:rFonts w:ascii="Calibri" w:hAnsi="Calibri" w:cs="Calibri"/>
          <w:bCs w:val="0"/>
          <w:color w:val="000000"/>
          <w:sz w:val="22"/>
          <w:szCs w:val="22"/>
          <w:lang w:eastAsia="en-US"/>
        </w:rPr>
        <w:t>receives result and update system. After that it is checking condition ‘what if successful collection?’</w:t>
      </w:r>
    </w:p>
    <w:p w14:paraId="2857BA62"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cs="Calibri"/>
          <w:bCs w:val="0"/>
          <w:color w:val="000000"/>
          <w:sz w:val="22"/>
          <w:szCs w:val="22"/>
          <w:lang w:eastAsia="en-US"/>
        </w:rPr>
        <w:t xml:space="preserve">3.1. If ‘Yes’, </w:t>
      </w:r>
      <w:r w:rsidRPr="00915F48">
        <w:rPr>
          <w:rFonts w:ascii="Calibri" w:hAnsi="Calibri"/>
          <w:sz w:val="22"/>
          <w:szCs w:val="22"/>
        </w:rPr>
        <w:t xml:space="preserve">i-Factor system </w:t>
      </w:r>
      <w:r w:rsidRPr="00915F48">
        <w:rPr>
          <w:rFonts w:ascii="Calibri" w:hAnsi="Calibri" w:cs="Calibri"/>
          <w:bCs w:val="0"/>
          <w:color w:val="000000"/>
          <w:sz w:val="22"/>
          <w:szCs w:val="22"/>
          <w:lang w:eastAsia="en-US"/>
        </w:rPr>
        <w:t>calculate the amount of interest earning, late payment penalty charge (if any).</w:t>
      </w:r>
    </w:p>
    <w:p w14:paraId="4896099C"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3.1.1.</w:t>
      </w:r>
      <w:r w:rsidRPr="00915F48">
        <w:rPr>
          <w:rFonts w:ascii="Calibri" w:hAnsi="Calibri" w:cs="Calibri"/>
          <w:bCs w:val="0"/>
          <w:color w:val="000000"/>
          <w:sz w:val="22"/>
          <w:szCs w:val="22"/>
          <w:lang w:eastAsia="en-US"/>
        </w:rPr>
        <w:t xml:space="preserve"> </w:t>
      </w:r>
      <w:r w:rsidRPr="00915F48">
        <w:rPr>
          <w:rFonts w:ascii="Calibri" w:hAnsi="Calibri"/>
          <w:sz w:val="22"/>
          <w:szCs w:val="22"/>
        </w:rPr>
        <w:t xml:space="preserve">i-Factor system </w:t>
      </w:r>
      <w:r w:rsidRPr="00915F48">
        <w:rPr>
          <w:rFonts w:ascii="Calibri" w:hAnsi="Calibri" w:cs="Calibri"/>
          <w:bCs w:val="0"/>
          <w:color w:val="000000"/>
          <w:sz w:val="22"/>
          <w:szCs w:val="22"/>
          <w:lang w:eastAsia="en-US"/>
        </w:rPr>
        <w:t>send Settlement request to Core Banking.</w:t>
      </w:r>
    </w:p>
    <w:p w14:paraId="3EFB6E81"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 xml:space="preserve">3.1.2. Core Banking </w:t>
      </w:r>
      <w:r w:rsidRPr="00915F48">
        <w:rPr>
          <w:rFonts w:ascii="Calibri" w:hAnsi="Calibri" w:cs="Calibri"/>
          <w:bCs w:val="0"/>
          <w:color w:val="000000"/>
          <w:sz w:val="22"/>
          <w:szCs w:val="22"/>
          <w:lang w:eastAsia="en-US"/>
        </w:rPr>
        <w:t>do settlement and send result to i-Factor.</w:t>
      </w:r>
    </w:p>
    <w:p w14:paraId="4ECB139E"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 xml:space="preserve">3.1.3. i-Factor system </w:t>
      </w:r>
      <w:r w:rsidRPr="00915F48">
        <w:rPr>
          <w:rFonts w:ascii="Calibri" w:hAnsi="Calibri" w:cs="Calibri"/>
          <w:bCs w:val="0"/>
          <w:color w:val="000000"/>
          <w:sz w:val="22"/>
          <w:szCs w:val="22"/>
          <w:lang w:eastAsia="en-US"/>
        </w:rPr>
        <w:t>receive result and update status of auction.</w:t>
      </w:r>
    </w:p>
    <w:p w14:paraId="5FBC7C8C"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 xml:space="preserve">3.1.4. Platform </w:t>
      </w:r>
      <w:r w:rsidRPr="00915F48">
        <w:rPr>
          <w:rFonts w:ascii="Calibri" w:hAnsi="Calibri" w:cs="Calibri"/>
          <w:bCs w:val="0"/>
          <w:color w:val="000000"/>
          <w:sz w:val="22"/>
          <w:szCs w:val="22"/>
          <w:lang w:eastAsia="en-US"/>
        </w:rPr>
        <w:t>send email/SMS to inform buyer/seller.</w:t>
      </w:r>
    </w:p>
    <w:p w14:paraId="5D02F321" w14:textId="77777777" w:rsidR="007259C8" w:rsidRPr="00915F48" w:rsidRDefault="007259C8" w:rsidP="00915F48">
      <w:pPr>
        <w:keepNext/>
        <w:keepLines/>
        <w:widowControl/>
        <w:tabs>
          <w:tab w:val="left" w:pos="540"/>
        </w:tabs>
        <w:spacing w:before="120" w:after="120"/>
        <w:rPr>
          <w:rFonts w:ascii="Calibri" w:hAnsi="Calibri" w:cs="Calibri"/>
          <w:bCs w:val="0"/>
          <w:color w:val="000000"/>
          <w:sz w:val="22"/>
          <w:szCs w:val="22"/>
          <w:lang w:eastAsia="en-US"/>
        </w:rPr>
      </w:pPr>
      <w:r w:rsidRPr="00915F48">
        <w:rPr>
          <w:rFonts w:ascii="Calibri" w:hAnsi="Calibri"/>
          <w:sz w:val="22"/>
          <w:szCs w:val="22"/>
        </w:rPr>
        <w:t>3.2. If ‘No’, Platform s</w:t>
      </w:r>
      <w:r w:rsidRPr="00915F48">
        <w:rPr>
          <w:rFonts w:ascii="Calibri" w:hAnsi="Calibri" w:cs="Calibri"/>
          <w:bCs w:val="0"/>
          <w:color w:val="000000"/>
          <w:sz w:val="22"/>
          <w:szCs w:val="22"/>
          <w:lang w:eastAsia="en-US"/>
        </w:rPr>
        <w:t>end email/SMS to inform buyer/seller about failed collection. Buyer will take over the document and collection profile.</w:t>
      </w:r>
    </w:p>
    <w:p w14:paraId="553624E2" w14:textId="77777777" w:rsidR="007259C8" w:rsidRPr="007259C8" w:rsidRDefault="007259C8" w:rsidP="007259C8">
      <w:pPr>
        <w:keepNext/>
        <w:keepLines/>
        <w:widowControl/>
        <w:numPr>
          <w:ilvl w:val="1"/>
          <w:numId w:val="161"/>
        </w:numPr>
        <w:tabs>
          <w:tab w:val="left" w:pos="540"/>
        </w:tabs>
        <w:spacing w:before="120" w:after="120"/>
        <w:jc w:val="left"/>
        <w:outlineLvl w:val="1"/>
        <w:rPr>
          <w:rFonts w:ascii="Calibri" w:hAnsi="Calibri" w:cs="Times New Roman"/>
          <w:b/>
          <w:bCs w:val="0"/>
          <w:color w:val="1F497D"/>
          <w:sz w:val="22"/>
          <w:szCs w:val="26"/>
          <w:lang w:eastAsia="en-US"/>
        </w:rPr>
      </w:pPr>
      <w:bookmarkStart w:id="1054" w:name="_Toc390432123"/>
      <w:r>
        <w:rPr>
          <w:rFonts w:ascii="Calibri" w:hAnsi="Calibri" w:cs="Times New Roman"/>
          <w:b/>
          <w:bCs w:val="0"/>
          <w:color w:val="1F497D"/>
          <w:sz w:val="22"/>
          <w:szCs w:val="26"/>
          <w:lang w:eastAsia="en-US"/>
        </w:rPr>
        <w:t>Business rules</w:t>
      </w:r>
      <w:bookmarkEnd w:id="1054"/>
    </w:p>
    <w:p w14:paraId="1931E186" w14:textId="77777777" w:rsidR="007259C8" w:rsidRDefault="007259C8" w:rsidP="007259C8">
      <w:pPr>
        <w:keepNext/>
        <w:keepLines/>
        <w:widowControl/>
        <w:numPr>
          <w:ilvl w:val="1"/>
          <w:numId w:val="161"/>
        </w:numPr>
        <w:tabs>
          <w:tab w:val="left" w:pos="540"/>
        </w:tabs>
        <w:spacing w:before="120" w:after="120"/>
        <w:jc w:val="left"/>
        <w:outlineLvl w:val="1"/>
        <w:rPr>
          <w:rFonts w:ascii="Calibri" w:hAnsi="Calibri" w:cs="Times New Roman"/>
          <w:b/>
          <w:bCs w:val="0"/>
          <w:color w:val="1F497D"/>
          <w:sz w:val="22"/>
          <w:szCs w:val="26"/>
          <w:lang w:eastAsia="en-US"/>
        </w:rPr>
      </w:pPr>
      <w:bookmarkStart w:id="1055" w:name="_Toc390432124"/>
      <w:r>
        <w:rPr>
          <w:rFonts w:ascii="Calibri" w:hAnsi="Calibri" w:cs="Times New Roman"/>
          <w:b/>
          <w:bCs w:val="0"/>
          <w:color w:val="1F497D"/>
          <w:sz w:val="22"/>
          <w:szCs w:val="26"/>
          <w:lang w:eastAsia="en-US"/>
        </w:rPr>
        <w:t>Inputs and Outputs</w:t>
      </w:r>
      <w:bookmarkEnd w:id="1055"/>
    </w:p>
    <w:p w14:paraId="29A588FA" w14:textId="77777777" w:rsidR="00B31042" w:rsidRDefault="00B31042" w:rsidP="00F427C3">
      <w:pPr>
        <w:ind w:left="360"/>
        <w:outlineLvl w:val="0"/>
        <w:rPr>
          <w:ins w:id="1056" w:author="zhangyang" w:date="2014-06-27T13:49:00Z"/>
          <w:rFonts w:ascii="Calibri" w:eastAsia="PMingLiU" w:hAnsi="Calibri"/>
          <w:sz w:val="36"/>
          <w:szCs w:val="36"/>
        </w:rPr>
      </w:pPr>
      <w:ins w:id="1057" w:author="zhangyang" w:date="2014-06-27T13:49:00Z">
        <w:r>
          <w:rPr>
            <w:rFonts w:ascii="Calibri" w:eastAsia="PMingLiU" w:hAnsi="Calibri" w:cs="Courier New"/>
            <w:b/>
            <w:color w:val="0070C0"/>
            <w:sz w:val="36"/>
            <w:szCs w:val="36"/>
            <w:lang w:eastAsia="zh-HK"/>
          </w:rPr>
          <w:t xml:space="preserve">Chapter </w:t>
        </w:r>
      </w:ins>
      <w:ins w:id="1058" w:author="zhangyang" w:date="2014-06-27T13:50:00Z">
        <w:r>
          <w:rPr>
            <w:rFonts w:ascii="Calibri" w:eastAsia="PMingLiU" w:hAnsi="Calibri" w:cs="Courier New" w:hint="eastAsia"/>
            <w:b/>
            <w:color w:val="0070C0"/>
            <w:sz w:val="36"/>
            <w:szCs w:val="36"/>
          </w:rPr>
          <w:t>9</w:t>
        </w:r>
      </w:ins>
      <w:ins w:id="1059" w:author="zhangyang" w:date="2014-06-27T13:49:00Z">
        <w:r>
          <w:rPr>
            <w:rFonts w:ascii="Calibri" w:eastAsia="PMingLiU" w:hAnsi="Calibri" w:cs="Courier New"/>
            <w:b/>
            <w:color w:val="0070C0"/>
            <w:sz w:val="36"/>
            <w:szCs w:val="36"/>
            <w:lang w:eastAsia="zh-HK"/>
          </w:rPr>
          <w:t xml:space="preserve"> </w:t>
        </w:r>
      </w:ins>
      <w:ins w:id="1060" w:author="zhangyang" w:date="2014-06-27T13:50:00Z">
        <w:r>
          <w:rPr>
            <w:rFonts w:ascii="Calibri" w:eastAsia="PMingLiU" w:hAnsi="Calibri" w:cs="Courier New" w:hint="eastAsia"/>
            <w:b/>
            <w:color w:val="0070C0"/>
            <w:sz w:val="36"/>
            <w:szCs w:val="36"/>
          </w:rPr>
          <w:t>other functions</w:t>
        </w:r>
      </w:ins>
      <w:ins w:id="1061" w:author="zhangyang" w:date="2014-06-27T13:49:00Z">
        <w:r>
          <w:rPr>
            <w:rFonts w:ascii="Calibri" w:eastAsia="PMingLiU" w:hAnsi="Calibri" w:cs="Courier New"/>
            <w:b/>
            <w:color w:val="0070C0"/>
            <w:sz w:val="36"/>
            <w:szCs w:val="36"/>
            <w:lang w:eastAsia="zh-HK"/>
          </w:rPr>
          <w:t xml:space="preserve"> for </w:t>
        </w:r>
      </w:ins>
      <w:ins w:id="1062" w:author="zhangyang" w:date="2014-06-27T13:50:00Z">
        <w:r>
          <w:rPr>
            <w:rFonts w:ascii="Calibri" w:eastAsia="PMingLiU" w:hAnsi="Calibri" w:cs="Courier New" w:hint="eastAsia"/>
            <w:b/>
            <w:color w:val="0070C0"/>
            <w:sz w:val="36"/>
            <w:szCs w:val="36"/>
          </w:rPr>
          <w:t>seller</w:t>
        </w:r>
        <w:r>
          <w:rPr>
            <w:rFonts w:ascii="Calibri" w:eastAsia="PMingLiU" w:hAnsi="Calibri" w:cs="Courier New"/>
            <w:b/>
            <w:color w:val="0070C0"/>
            <w:sz w:val="36"/>
            <w:szCs w:val="36"/>
          </w:rPr>
          <w:t>/buyer</w:t>
        </w:r>
      </w:ins>
    </w:p>
    <w:p w14:paraId="4E84BA9B" w14:textId="77777777" w:rsidR="007259C8" w:rsidRDefault="007259C8" w:rsidP="007259C8">
      <w:pPr>
        <w:jc w:val="center"/>
        <w:outlineLvl w:val="0"/>
        <w:rPr>
          <w:ins w:id="1063" w:author="zhangyang" w:date="2014-06-27T15:38:00Z"/>
          <w:rFonts w:ascii="Calibri" w:eastAsia="PMingLiU" w:hAnsi="Calibri"/>
          <w:lang w:eastAsia="zh-HK"/>
        </w:rPr>
      </w:pPr>
    </w:p>
    <w:p w14:paraId="5380EDA7" w14:textId="77777777" w:rsidR="00F427C3" w:rsidRDefault="00F427C3" w:rsidP="007259C8">
      <w:pPr>
        <w:jc w:val="center"/>
        <w:outlineLvl w:val="0"/>
        <w:rPr>
          <w:rFonts w:ascii="Calibri" w:eastAsia="PMingLiU" w:hAnsi="Calibri"/>
          <w:lang w:eastAsia="zh-HK"/>
        </w:rPr>
      </w:pPr>
    </w:p>
    <w:p w14:paraId="1F55C1B5" w14:textId="14A2AF92" w:rsidR="00F427C3" w:rsidRPr="00F427C3" w:rsidRDefault="00F427C3" w:rsidP="00F427C3">
      <w:pPr>
        <w:keepNext/>
        <w:keepLines/>
        <w:widowControl/>
        <w:tabs>
          <w:tab w:val="left" w:pos="540"/>
        </w:tabs>
        <w:spacing w:before="120" w:after="120"/>
        <w:rPr>
          <w:ins w:id="1064" w:author="zhangyang" w:date="2014-06-27T15:37:00Z"/>
          <w:rFonts w:ascii="Calibri" w:hAnsi="Calibri"/>
          <w:sz w:val="22"/>
          <w:szCs w:val="22"/>
        </w:rPr>
      </w:pPr>
      <w:ins w:id="1065" w:author="zhangyang" w:date="2014-06-27T15:39:00Z">
        <w:r>
          <w:rPr>
            <w:rFonts w:ascii="Calibri" w:hAnsi="Calibri"/>
            <w:sz w:val="22"/>
            <w:szCs w:val="22"/>
          </w:rPr>
          <w:t xml:space="preserve">1, </w:t>
        </w:r>
      </w:ins>
      <w:ins w:id="1066" w:author="zhangyang" w:date="2014-06-27T15:36:00Z">
        <w:r w:rsidRPr="00F427C3">
          <w:rPr>
            <w:rFonts w:ascii="Calibri" w:hAnsi="Calibri"/>
            <w:sz w:val="22"/>
            <w:szCs w:val="22"/>
          </w:rPr>
          <w:t>calculator</w:t>
        </w:r>
      </w:ins>
    </w:p>
    <w:p w14:paraId="3C68083A" w14:textId="4CB193D3" w:rsidR="00F427C3" w:rsidRPr="00F427C3" w:rsidRDefault="00F427C3" w:rsidP="00F427C3">
      <w:pPr>
        <w:jc w:val="left"/>
        <w:outlineLvl w:val="0"/>
        <w:rPr>
          <w:ins w:id="1067" w:author="zhangyang" w:date="2014-06-27T15:38:00Z"/>
          <w:rFonts w:ascii="Calibri" w:eastAsia="PMingLiU" w:hAnsi="Calibri"/>
          <w:lang w:eastAsia="zh-HK"/>
        </w:rPr>
      </w:pPr>
      <w:ins w:id="1068" w:author="zhangyang" w:date="2014-06-27T15:38:00Z">
        <w:r w:rsidRPr="00F427C3">
          <w:rPr>
            <w:rFonts w:ascii="Calibri" w:eastAsia="PMingLiU" w:hAnsi="Calibri"/>
            <w:lang w:eastAsia="zh-HK"/>
          </w:rPr>
          <w:t>the detail as below,</w:t>
        </w:r>
      </w:ins>
    </w:p>
    <w:p w14:paraId="5083005B" w14:textId="77777777" w:rsidR="00F427C3" w:rsidRDefault="00F427C3" w:rsidP="00F427C3">
      <w:pPr>
        <w:jc w:val="left"/>
        <w:outlineLvl w:val="0"/>
        <w:rPr>
          <w:ins w:id="1069" w:author="zhangyang" w:date="2014-06-27T15:39:00Z"/>
          <w:rFonts w:ascii="Calibri" w:eastAsia="PMingLiU" w:hAnsi="Calibri"/>
          <w:lang w:eastAsia="zh-HK"/>
        </w:rPr>
      </w:pPr>
      <w:ins w:id="1070" w:author="zhangyang" w:date="2014-06-27T15:39:00Z">
        <w:r>
          <w:rPr>
            <w:rFonts w:ascii="Calibri" w:eastAsia="PMingLiU" w:hAnsi="Calibri"/>
            <w:lang w:eastAsia="zh-HK"/>
          </w:rPr>
          <w:object w:dxaOrig="2480" w:dyaOrig="1040" w14:anchorId="500D0F35">
            <v:shape id="_x0000_i1051" type="#_x0000_t75" style="width:124pt;height:52pt" o:ole="">
              <v:imagedata r:id="rId81" o:title=""/>
            </v:shape>
            <o:OLEObject Type="Embed" ProgID="Excel.Sheet.12" ShapeID="_x0000_i1051" DrawAspect="Icon" ObjectID="_1339245261" r:id="rId82"/>
          </w:object>
        </w:r>
      </w:ins>
    </w:p>
    <w:p w14:paraId="200D4A89" w14:textId="403633BA" w:rsidR="00F427C3" w:rsidRDefault="00F427C3" w:rsidP="00F427C3">
      <w:pPr>
        <w:keepNext/>
        <w:keepLines/>
        <w:widowControl/>
        <w:tabs>
          <w:tab w:val="left" w:pos="540"/>
        </w:tabs>
        <w:spacing w:before="120" w:after="120"/>
        <w:rPr>
          <w:ins w:id="1071" w:author="zhangyang" w:date="2014-06-27T15:39:00Z"/>
          <w:rFonts w:ascii="Calibri" w:hAnsi="Calibri"/>
          <w:sz w:val="22"/>
          <w:szCs w:val="22"/>
        </w:rPr>
      </w:pPr>
      <w:ins w:id="1072" w:author="zhangyang" w:date="2014-06-27T15:39:00Z">
        <w:r w:rsidRPr="00F427C3">
          <w:rPr>
            <w:rFonts w:ascii="Calibri" w:hAnsi="Calibri"/>
            <w:sz w:val="22"/>
            <w:szCs w:val="22"/>
          </w:rPr>
          <w:t>2. rules</w:t>
        </w:r>
      </w:ins>
    </w:p>
    <w:p w14:paraId="5E0295ED" w14:textId="7AE1968B" w:rsidR="00F427C3" w:rsidRPr="00F427C3" w:rsidRDefault="00F427C3" w:rsidP="00F427C3">
      <w:pPr>
        <w:jc w:val="left"/>
        <w:outlineLvl w:val="0"/>
        <w:rPr>
          <w:ins w:id="1073" w:author="zhangyang" w:date="2014-06-27T15:41:00Z"/>
          <w:rFonts w:ascii="Calibri" w:eastAsia="PMingLiU" w:hAnsi="Calibri"/>
          <w:lang w:eastAsia="zh-HK"/>
        </w:rPr>
      </w:pPr>
      <w:ins w:id="1074" w:author="zhangyang" w:date="2014-06-27T15:41:00Z">
        <w:r w:rsidRPr="00F427C3">
          <w:rPr>
            <w:rFonts w:ascii="Calibri" w:eastAsia="PMingLiU" w:hAnsi="Calibri"/>
            <w:lang w:eastAsia="zh-HK"/>
          </w:rPr>
          <w:t>For the profit calculator, need to have the following inputs:</w:t>
        </w:r>
      </w:ins>
    </w:p>
    <w:p w14:paraId="481BABE5" w14:textId="77777777" w:rsidR="00F427C3" w:rsidRDefault="00F427C3" w:rsidP="00F427C3">
      <w:pPr>
        <w:jc w:val="left"/>
        <w:outlineLvl w:val="0"/>
        <w:rPr>
          <w:ins w:id="1075" w:author="zhangyang" w:date="2014-06-27T15:41:00Z"/>
          <w:rFonts w:ascii="Calibri" w:eastAsia="PMingLiU" w:hAnsi="Calibri"/>
          <w:lang w:eastAsia="zh-HK"/>
        </w:rPr>
      </w:pPr>
      <w:ins w:id="1076" w:author="zhangyang" w:date="2014-06-27T15:41:00Z">
        <w:r>
          <w:rPr>
            <w:rFonts w:ascii="Calibri" w:eastAsia="PMingLiU" w:hAnsi="Calibri"/>
            <w:lang w:eastAsia="zh-HK"/>
          </w:rPr>
          <w:t>A.Invoice amount</w:t>
        </w:r>
      </w:ins>
    </w:p>
    <w:p w14:paraId="5EACA6C1" w14:textId="77777777" w:rsidR="00F427C3" w:rsidRDefault="00F427C3" w:rsidP="00F427C3">
      <w:pPr>
        <w:jc w:val="left"/>
        <w:outlineLvl w:val="0"/>
        <w:rPr>
          <w:ins w:id="1077" w:author="zhangyang" w:date="2014-06-27T15:41:00Z"/>
          <w:rFonts w:ascii="Calibri" w:eastAsia="PMingLiU" w:hAnsi="Calibri"/>
          <w:lang w:eastAsia="zh-HK"/>
        </w:rPr>
      </w:pPr>
      <w:ins w:id="1078" w:author="zhangyang" w:date="2014-06-27T15:41:00Z">
        <w:r>
          <w:rPr>
            <w:rFonts w:ascii="Calibri" w:eastAsia="PMingLiU" w:hAnsi="Calibri"/>
            <w:lang w:eastAsia="zh-HK"/>
          </w:rPr>
          <w:t xml:space="preserve">B. Financing percentage </w:t>
        </w:r>
      </w:ins>
    </w:p>
    <w:p w14:paraId="682057DF" w14:textId="77777777" w:rsidR="00F427C3" w:rsidRDefault="00F427C3" w:rsidP="00F427C3">
      <w:pPr>
        <w:jc w:val="left"/>
        <w:outlineLvl w:val="0"/>
        <w:rPr>
          <w:ins w:id="1079" w:author="zhangyang" w:date="2014-06-27T15:43:00Z"/>
          <w:rFonts w:ascii="Calibri" w:eastAsia="PMingLiU" w:hAnsi="Calibri"/>
          <w:lang w:eastAsia="zh-HK"/>
        </w:rPr>
      </w:pPr>
      <w:ins w:id="1080" w:author="zhangyang" w:date="2014-06-27T15:43:00Z">
        <w:r>
          <w:rPr>
            <w:rFonts w:ascii="Calibri" w:eastAsia="PMingLiU" w:hAnsi="Calibri"/>
            <w:lang w:eastAsia="zh-HK"/>
          </w:rPr>
          <w:t>C</w:t>
        </w:r>
      </w:ins>
      <w:ins w:id="1081" w:author="zhangyang" w:date="2014-06-27T15:41:00Z">
        <w:r w:rsidRPr="00F427C3">
          <w:rPr>
            <w:rFonts w:ascii="Calibri" w:eastAsia="PMingLiU" w:hAnsi="Calibri"/>
            <w:lang w:eastAsia="zh-HK"/>
          </w:rPr>
          <w:t>. I</w:t>
        </w:r>
        <w:r>
          <w:rPr>
            <w:rFonts w:ascii="Calibri" w:eastAsia="PMingLiU" w:hAnsi="Calibri"/>
            <w:lang w:eastAsia="zh-HK"/>
          </w:rPr>
          <w:t xml:space="preserve">nvoice Term (by number of days) </w:t>
        </w:r>
      </w:ins>
    </w:p>
    <w:p w14:paraId="10F3DCAF" w14:textId="18EFBD72" w:rsidR="00F427C3" w:rsidRDefault="00F427C3" w:rsidP="00F427C3">
      <w:pPr>
        <w:jc w:val="left"/>
        <w:outlineLvl w:val="0"/>
        <w:rPr>
          <w:ins w:id="1082" w:author="zhangyang" w:date="2014-06-27T15:43:00Z"/>
          <w:rFonts w:ascii="Calibri" w:eastAsia="PMingLiU" w:hAnsi="Calibri"/>
          <w:lang w:eastAsia="zh-HK"/>
        </w:rPr>
      </w:pPr>
      <w:ins w:id="1083" w:author="zhangyang" w:date="2014-06-27T15:41:00Z">
        <w:r>
          <w:rPr>
            <w:rFonts w:ascii="Calibri" w:eastAsia="PMingLiU" w:hAnsi="Calibri"/>
            <w:lang w:eastAsia="zh-HK"/>
          </w:rPr>
          <w:t>D</w:t>
        </w:r>
        <w:r w:rsidRPr="00F427C3">
          <w:rPr>
            <w:rFonts w:ascii="Calibri" w:eastAsia="PMingLiU" w:hAnsi="Calibri"/>
            <w:lang w:eastAsia="zh-HK"/>
          </w:rPr>
          <w:t>. Monthly interest rate</w:t>
        </w:r>
      </w:ins>
    </w:p>
    <w:p w14:paraId="40438F69" w14:textId="77777777" w:rsidR="00F427C3" w:rsidRPr="00F427C3" w:rsidRDefault="00F427C3" w:rsidP="00F427C3">
      <w:pPr>
        <w:jc w:val="left"/>
        <w:outlineLvl w:val="0"/>
        <w:rPr>
          <w:ins w:id="1084" w:author="zhangyang" w:date="2014-06-27T15:41:00Z"/>
          <w:rFonts w:ascii="Calibri" w:eastAsia="PMingLiU" w:hAnsi="Calibri"/>
          <w:lang w:eastAsia="zh-HK"/>
        </w:rPr>
      </w:pPr>
    </w:p>
    <w:p w14:paraId="7665E4E3" w14:textId="77777777" w:rsidR="00F427C3" w:rsidRPr="00F427C3" w:rsidRDefault="00F427C3" w:rsidP="00F427C3">
      <w:pPr>
        <w:jc w:val="left"/>
        <w:outlineLvl w:val="0"/>
        <w:rPr>
          <w:ins w:id="1085" w:author="zhangyang" w:date="2014-06-27T15:41:00Z"/>
          <w:rFonts w:ascii="Calibri" w:eastAsia="PMingLiU" w:hAnsi="Calibri"/>
          <w:lang w:eastAsia="zh-HK"/>
        </w:rPr>
      </w:pPr>
      <w:ins w:id="1086" w:author="zhangyang" w:date="2014-06-27T15:41:00Z">
        <w:r w:rsidRPr="00F427C3">
          <w:rPr>
            <w:rFonts w:ascii="Calibri" w:eastAsia="PMingLiU" w:hAnsi="Calibri"/>
            <w:lang w:eastAsia="zh-HK"/>
          </w:rPr>
          <w:t>The output should be:</w:t>
        </w:r>
      </w:ins>
    </w:p>
    <w:p w14:paraId="3E0AC4F6" w14:textId="6AD80504" w:rsidR="00F427C3" w:rsidRPr="00F427C3" w:rsidRDefault="00F427C3" w:rsidP="00F427C3">
      <w:pPr>
        <w:jc w:val="left"/>
        <w:outlineLvl w:val="0"/>
        <w:rPr>
          <w:ins w:id="1087" w:author="zhangyang" w:date="2014-06-27T15:41:00Z"/>
          <w:rFonts w:ascii="Calibri" w:eastAsia="PMingLiU" w:hAnsi="Calibri"/>
          <w:lang w:eastAsia="zh-HK"/>
        </w:rPr>
      </w:pPr>
      <w:ins w:id="1088" w:author="zhangyang" w:date="2014-06-27T15:41:00Z">
        <w:r>
          <w:rPr>
            <w:rFonts w:ascii="Calibri" w:eastAsia="PMingLiU" w:hAnsi="Calibri"/>
            <w:lang w:eastAsia="zh-HK"/>
          </w:rPr>
          <w:t>A</w:t>
        </w:r>
        <w:r w:rsidRPr="00F427C3">
          <w:rPr>
            <w:rFonts w:ascii="Calibri" w:eastAsia="PMingLiU" w:hAnsi="Calibri"/>
            <w:lang w:eastAsia="zh-HK"/>
          </w:rPr>
          <w:t>. Amount needs to be transferred by Buyer (Financing amount plus transaction fees) = Invoice Amount*Financing percentage*(1+0.005)</w:t>
        </w:r>
      </w:ins>
    </w:p>
    <w:p w14:paraId="3E32EBCE" w14:textId="0C113844" w:rsidR="00F427C3" w:rsidRPr="00F427C3" w:rsidRDefault="00F427C3" w:rsidP="00F427C3">
      <w:pPr>
        <w:jc w:val="left"/>
        <w:outlineLvl w:val="0"/>
        <w:rPr>
          <w:ins w:id="1089" w:author="zhangyang" w:date="2014-06-27T15:41:00Z"/>
          <w:rFonts w:ascii="Calibri" w:eastAsia="PMingLiU" w:hAnsi="Calibri"/>
          <w:lang w:eastAsia="zh-HK"/>
        </w:rPr>
      </w:pPr>
      <w:ins w:id="1090" w:author="zhangyang" w:date="2014-06-27T15:41:00Z">
        <w:r>
          <w:rPr>
            <w:rFonts w:ascii="Calibri" w:eastAsia="PMingLiU" w:hAnsi="Calibri"/>
            <w:lang w:eastAsia="zh-HK"/>
          </w:rPr>
          <w:t>B</w:t>
        </w:r>
        <w:r w:rsidRPr="00F427C3">
          <w:rPr>
            <w:rFonts w:ascii="Calibri" w:eastAsia="PMingLiU" w:hAnsi="Calibri"/>
            <w:lang w:eastAsia="zh-HK"/>
          </w:rPr>
          <w:t>. Estimated Profit from interest if the debtor pays on the expected payment date = Invoice Amount*Financing percentage*(Monthly interest rate/30)*Invoice Term</w:t>
        </w:r>
      </w:ins>
    </w:p>
    <w:p w14:paraId="428D20E4" w14:textId="77777777" w:rsidR="00F427C3" w:rsidRPr="00F427C3" w:rsidRDefault="00F427C3" w:rsidP="00F427C3">
      <w:pPr>
        <w:jc w:val="left"/>
        <w:outlineLvl w:val="0"/>
        <w:rPr>
          <w:ins w:id="1091" w:author="zhangyang" w:date="2014-06-27T15:41:00Z"/>
          <w:rFonts w:ascii="Calibri" w:eastAsia="PMingLiU" w:hAnsi="Calibri"/>
          <w:lang w:eastAsia="zh-HK"/>
        </w:rPr>
      </w:pPr>
      <w:ins w:id="1092" w:author="zhangyang" w:date="2014-06-27T15:41:00Z">
        <w:r w:rsidRPr="00F427C3">
          <w:rPr>
            <w:rFonts w:ascii="Calibri" w:eastAsia="PMingLiU" w:hAnsi="Calibri"/>
            <w:lang w:eastAsia="zh-HK"/>
          </w:rPr>
          <w:t> </w:t>
        </w:r>
      </w:ins>
    </w:p>
    <w:p w14:paraId="3B33A99D" w14:textId="77777777" w:rsidR="00F427C3" w:rsidRPr="00F427C3" w:rsidRDefault="00F427C3" w:rsidP="00F427C3">
      <w:pPr>
        <w:jc w:val="left"/>
        <w:outlineLvl w:val="0"/>
        <w:rPr>
          <w:ins w:id="1093" w:author="zhangyang" w:date="2014-06-27T15:41:00Z"/>
          <w:rFonts w:ascii="Calibri" w:eastAsia="PMingLiU" w:hAnsi="Calibri"/>
          <w:lang w:eastAsia="zh-HK"/>
        </w:rPr>
      </w:pPr>
      <w:ins w:id="1094" w:author="zhangyang" w:date="2014-06-27T15:41:00Z">
        <w:r w:rsidRPr="00F427C3">
          <w:rPr>
            <w:rFonts w:ascii="Calibri" w:eastAsia="PMingLiU" w:hAnsi="Calibri"/>
            <w:lang w:eastAsia="zh-HK"/>
          </w:rPr>
          <w:t>For the cost calculator, the inputs are the same, and the output should be:</w:t>
        </w:r>
      </w:ins>
    </w:p>
    <w:p w14:paraId="47FEBD42" w14:textId="6A63C369" w:rsidR="00F427C3" w:rsidRPr="00F427C3" w:rsidRDefault="00F427C3" w:rsidP="00F427C3">
      <w:pPr>
        <w:jc w:val="left"/>
        <w:outlineLvl w:val="0"/>
        <w:rPr>
          <w:ins w:id="1095" w:author="zhangyang" w:date="2014-06-27T15:41:00Z"/>
          <w:rFonts w:ascii="Calibri" w:eastAsia="PMingLiU" w:hAnsi="Calibri"/>
          <w:lang w:eastAsia="zh-HK"/>
        </w:rPr>
      </w:pPr>
      <w:ins w:id="1096" w:author="zhangyang" w:date="2014-06-27T15:41:00Z">
        <w:r>
          <w:rPr>
            <w:rFonts w:ascii="Calibri" w:eastAsia="PMingLiU" w:hAnsi="Calibri"/>
            <w:lang w:eastAsia="zh-HK"/>
          </w:rPr>
          <w:t>A</w:t>
        </w:r>
        <w:r w:rsidRPr="00F427C3">
          <w:rPr>
            <w:rFonts w:ascii="Calibri" w:eastAsia="PMingLiU" w:hAnsi="Calibri"/>
            <w:lang w:eastAsia="zh-HK"/>
          </w:rPr>
          <w:t>.</w:t>
        </w:r>
        <w:r>
          <w:rPr>
            <w:rFonts w:ascii="Calibri" w:eastAsia="PMingLiU" w:hAnsi="Calibri"/>
            <w:lang w:eastAsia="zh-HK"/>
          </w:rPr>
          <w:t>  </w:t>
        </w:r>
        <w:r w:rsidRPr="00F427C3">
          <w:rPr>
            <w:rFonts w:ascii="Calibri" w:eastAsia="PMingLiU" w:hAnsi="Calibri"/>
            <w:lang w:eastAsia="zh-HK"/>
          </w:rPr>
          <w:t>Amount to be received by seller (Financing amount minus transaction fees) = Invoice Amount*Financing percentage*(1-0.015)</w:t>
        </w:r>
      </w:ins>
    </w:p>
    <w:p w14:paraId="12AF62EC" w14:textId="2FF10F2E" w:rsidR="00F427C3" w:rsidRPr="00F427C3" w:rsidRDefault="00F427C3" w:rsidP="00F427C3">
      <w:pPr>
        <w:jc w:val="left"/>
        <w:outlineLvl w:val="0"/>
        <w:rPr>
          <w:ins w:id="1097" w:author="zhangyang" w:date="2014-06-27T15:41:00Z"/>
          <w:rFonts w:ascii="Calibri" w:eastAsia="PMingLiU" w:hAnsi="Calibri"/>
          <w:lang w:eastAsia="zh-HK"/>
        </w:rPr>
      </w:pPr>
      <w:ins w:id="1098" w:author="zhangyang" w:date="2014-06-27T15:41:00Z">
        <w:r>
          <w:rPr>
            <w:rFonts w:ascii="Calibri" w:eastAsia="PMingLiU" w:hAnsi="Calibri"/>
            <w:lang w:eastAsia="zh-HK"/>
          </w:rPr>
          <w:t>B</w:t>
        </w:r>
        <w:r w:rsidRPr="00F427C3">
          <w:rPr>
            <w:rFonts w:ascii="Calibri" w:eastAsia="PMingLiU" w:hAnsi="Calibri"/>
            <w:lang w:eastAsia="zh-HK"/>
          </w:rPr>
          <w:t>.</w:t>
        </w:r>
        <w:r>
          <w:rPr>
            <w:rFonts w:ascii="Calibri" w:eastAsia="PMingLiU" w:hAnsi="Calibri"/>
            <w:lang w:eastAsia="zh-HK"/>
          </w:rPr>
          <w:t xml:space="preserve"> </w:t>
        </w:r>
        <w:r w:rsidRPr="00F427C3">
          <w:rPr>
            <w:rFonts w:ascii="Calibri" w:eastAsia="PMingLiU" w:hAnsi="Calibri"/>
            <w:lang w:eastAsia="zh-HK"/>
          </w:rPr>
          <w:t>Estimated Interest amount if the debtor pays on the expected payment date = Invoice Amount*Financing percentage*(Monthly interest rate/30)*Invoice Term</w:t>
        </w:r>
      </w:ins>
    </w:p>
    <w:p w14:paraId="2159CE9D" w14:textId="77777777" w:rsidR="00F427C3" w:rsidRPr="00F427C3" w:rsidRDefault="00F427C3" w:rsidP="00F427C3">
      <w:pPr>
        <w:jc w:val="left"/>
        <w:outlineLvl w:val="0"/>
        <w:rPr>
          <w:rFonts w:ascii="Calibri" w:eastAsia="PMingLiU" w:hAnsi="Calibri"/>
          <w:lang w:eastAsia="zh-HK"/>
        </w:rPr>
      </w:pPr>
      <w:bookmarkStart w:id="1099" w:name="_GoBack"/>
      <w:bookmarkEnd w:id="1099"/>
    </w:p>
    <w:sectPr w:rsidR="00F427C3" w:rsidRPr="00F427C3" w:rsidSect="00F80159">
      <w:pgSz w:w="11906" w:h="16838"/>
      <w:pgMar w:top="1440" w:right="1376" w:bottom="1440" w:left="1440" w:header="851" w:footer="992" w:gutter="0"/>
      <w:pgNumType w:start="1"/>
      <w:cols w:space="425"/>
      <w:docGrid w:type="linesAndChar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Kawa HUNG" w:date="2014-06-04T10:39:00Z" w:initials="KWH">
    <w:p w14:paraId="017476E4" w14:textId="77777777" w:rsidR="008E3790" w:rsidRDefault="008E3790">
      <w:pPr>
        <w:pStyle w:val="aff3"/>
      </w:pPr>
      <w:r>
        <w:rPr>
          <w:rStyle w:val="aff2"/>
        </w:rPr>
        <w:annotationRef/>
      </w:r>
      <w:r>
        <w:t>In the UI design, the invoice delivery part is that they click edit and go back to the form filling page instead of changing directly on the same page.</w:t>
      </w:r>
    </w:p>
  </w:comment>
  <w:comment w:id="68" w:author="zhangyang" w:date="2014-06-27T15:11:00Z" w:initials="z">
    <w:p w14:paraId="6C01C84A" w14:textId="77777777" w:rsidR="003D27EA" w:rsidRDefault="003D27EA">
      <w:pPr>
        <w:pStyle w:val="aff3"/>
      </w:pPr>
      <w:ins w:id="70" w:author="zhangyang" w:date="2014-06-27T15:07:00Z">
        <w:r>
          <w:rPr>
            <w:rStyle w:val="aff2"/>
          </w:rPr>
          <w:annotationRef/>
        </w:r>
      </w:ins>
      <w:r>
        <w:rPr>
          <w:rFonts w:hint="eastAsia"/>
        </w:rPr>
        <w:t>在</w:t>
      </w:r>
      <w:r>
        <w:rPr>
          <w:rFonts w:hint="eastAsia"/>
        </w:rPr>
        <w:t>FS</w:t>
      </w:r>
      <w:r>
        <w:rPr>
          <w:rFonts w:hint="eastAsia"/>
        </w:rPr>
        <w:t>报表制作过程中，需要有针对</w:t>
      </w:r>
      <w:r>
        <w:rPr>
          <w:rFonts w:hint="eastAsia"/>
        </w:rPr>
        <w:t>SME</w:t>
      </w:r>
      <w:r>
        <w:rPr>
          <w:rFonts w:hint="eastAsia"/>
        </w:rPr>
        <w:t>企业类型的两个选项，中小和微小，这将决定这个企业发票拍卖的单张限额和一年内发票拍卖的总张数。同时根据选择的类型，自动进入相应的</w:t>
      </w:r>
      <w:r>
        <w:rPr>
          <w:rFonts w:hint="eastAsia"/>
        </w:rPr>
        <w:t xml:space="preserve"> </w:t>
      </w:r>
      <w:r>
        <w:rPr>
          <w:rFonts w:hint="eastAsia"/>
        </w:rPr>
        <w:t>凭分卡评分。</w:t>
      </w:r>
    </w:p>
    <w:p w14:paraId="1B6DB952" w14:textId="77777777" w:rsidR="003D27EA" w:rsidRPr="003D27EA" w:rsidRDefault="003D27EA" w:rsidP="003D27EA">
      <w:pPr>
        <w:widowControl/>
        <w:jc w:val="left"/>
        <w:rPr>
          <w:rFonts w:ascii="宋体" w:eastAsia="宋体" w:hAnsi="宋体" w:cs="Times New Roman"/>
          <w:bCs w:val="0"/>
          <w:color w:val="000000"/>
          <w:sz w:val="24"/>
          <w:szCs w:val="24"/>
        </w:rPr>
      </w:pPr>
      <w:r w:rsidRPr="003D27EA">
        <w:rPr>
          <w:rFonts w:ascii="宋体" w:eastAsia="宋体" w:hAnsi="宋体" w:cs="Times New Roman" w:hint="eastAsia"/>
          <w:bCs w:val="0"/>
          <w:color w:val="000000"/>
          <w:sz w:val="24"/>
          <w:szCs w:val="24"/>
        </w:rPr>
        <w:t>In the SME admission stage, the system needs to tell if the SME belongs to the segment “SME” or “Micro SME”. This will affect the maximum invoice amount limit and maximum platform (revolving) limit of the SME. This part should already be done because before running the scorecards, the segment needs to be determined.insert into the FS report input</w:t>
      </w:r>
    </w:p>
    <w:p w14:paraId="5B6B3629" w14:textId="77777777" w:rsidR="003D27EA" w:rsidRDefault="003D27EA">
      <w:pPr>
        <w:pStyle w:val="aff3"/>
      </w:pPr>
    </w:p>
  </w:comment>
  <w:comment w:id="136" w:author="Kawa HUNG" w:date="2014-06-04T10:39:00Z" w:initials="KWH">
    <w:p w14:paraId="3B09A5A7" w14:textId="77777777" w:rsidR="008E3790" w:rsidRDefault="008E3790" w:rsidP="00974D41">
      <w:pPr>
        <w:pStyle w:val="aff3"/>
      </w:pPr>
      <w:r>
        <w:rPr>
          <w:rStyle w:val="aff2"/>
        </w:rPr>
        <w:annotationRef/>
      </w:r>
      <w:r>
        <w:t>In the UI design, the invoice delivery part is that they click edit and go back to the form filling page instead of changing directly on the same page.</w:t>
      </w:r>
    </w:p>
  </w:comment>
  <w:comment w:id="809" w:author="zhangyang" w:date="2014-06-27T15:26:00Z" w:initials="z">
    <w:p w14:paraId="5BCC40B2" w14:textId="77777777" w:rsidR="00117913" w:rsidRDefault="00117913" w:rsidP="00117913">
      <w:pPr>
        <w:widowControl/>
        <w:autoSpaceDE w:val="0"/>
        <w:autoSpaceDN w:val="0"/>
        <w:adjustRightInd w:val="0"/>
        <w:jc w:val="left"/>
        <w:rPr>
          <w:rFonts w:ascii="Lucida Grande" w:hAnsi="Lucida Grande" w:cs="Lucida Grande"/>
          <w:bCs w:val="0"/>
          <w:sz w:val="28"/>
          <w:szCs w:val="28"/>
        </w:rPr>
      </w:pPr>
      <w:ins w:id="811" w:author="zhangyang" w:date="2014-06-27T15:25:00Z">
        <w:r>
          <w:rPr>
            <w:rStyle w:val="aff2"/>
          </w:rPr>
          <w:annotationRef/>
        </w:r>
      </w:ins>
      <w:r>
        <w:rPr>
          <w:rFonts w:ascii="Lucida Grande" w:hAnsi="Lucida Grande" w:cs="Lucida Grande"/>
          <w:bCs w:val="0"/>
          <w:sz w:val="28"/>
          <w:szCs w:val="28"/>
        </w:rPr>
        <w:t>与</w:t>
      </w:r>
      <w:r>
        <w:rPr>
          <w:rFonts w:ascii="Lucida Grande" w:hAnsi="Lucida Grande" w:cs="Lucida Grande"/>
          <w:bCs w:val="0"/>
          <w:sz w:val="28"/>
          <w:szCs w:val="28"/>
        </w:rPr>
        <w:t>SME</w:t>
      </w:r>
      <w:r>
        <w:rPr>
          <w:rFonts w:ascii="Lucida Grande" w:hAnsi="Lucida Grande" w:cs="Lucida Grande"/>
          <w:bCs w:val="0"/>
          <w:sz w:val="28"/>
          <w:szCs w:val="28"/>
        </w:rPr>
        <w:t>的</w:t>
      </w:r>
      <w:r>
        <w:rPr>
          <w:rFonts w:ascii="Lucida Grande" w:hAnsi="Lucida Grande" w:cs="Lucida Grande"/>
          <w:bCs w:val="0"/>
          <w:sz w:val="28"/>
          <w:szCs w:val="28"/>
        </w:rPr>
        <w:t>process</w:t>
      </w:r>
      <w:r>
        <w:rPr>
          <w:rFonts w:ascii="Lucida Grande" w:hAnsi="Lucida Grande" w:cs="Lucida Grande"/>
          <w:bCs w:val="0"/>
          <w:sz w:val="28"/>
          <w:szCs w:val="28"/>
        </w:rPr>
        <w:t>保持一致，先做</w:t>
      </w:r>
      <w:r>
        <w:rPr>
          <w:rFonts w:ascii="Lucida Grande" w:hAnsi="Lucida Grande" w:cs="Lucida Grande"/>
          <w:bCs w:val="0"/>
          <w:sz w:val="28"/>
          <w:szCs w:val="28"/>
        </w:rPr>
        <w:t>black</w:t>
      </w:r>
    </w:p>
    <w:p w14:paraId="45DAC7C7" w14:textId="77777777" w:rsidR="00117913" w:rsidRDefault="00117913" w:rsidP="00117913">
      <w:pPr>
        <w:widowControl/>
        <w:autoSpaceDE w:val="0"/>
        <w:autoSpaceDN w:val="0"/>
        <w:adjustRightInd w:val="0"/>
        <w:jc w:val="left"/>
        <w:rPr>
          <w:rFonts w:ascii="Lucida Grande" w:hAnsi="Lucida Grande" w:cs="Lucida Grande"/>
          <w:bCs w:val="0"/>
          <w:sz w:val="28"/>
          <w:szCs w:val="28"/>
        </w:rPr>
      </w:pPr>
      <w:r>
        <w:rPr>
          <w:rFonts w:ascii="Lucida Grande" w:hAnsi="Lucida Grande" w:cs="Lucida Grande"/>
          <w:bCs w:val="0"/>
          <w:sz w:val="28"/>
          <w:szCs w:val="28"/>
        </w:rPr>
        <w:t>list</w:t>
      </w:r>
      <w:r>
        <w:rPr>
          <w:rFonts w:ascii="Lucida Grande" w:hAnsi="Lucida Grande" w:cs="Lucida Grande"/>
          <w:bCs w:val="0"/>
          <w:sz w:val="28"/>
          <w:szCs w:val="28"/>
        </w:rPr>
        <w:t>，然后再做</w:t>
      </w:r>
      <w:r>
        <w:rPr>
          <w:rFonts w:ascii="Lucida Grande" w:hAnsi="Lucida Grande" w:cs="Lucida Grande"/>
          <w:bCs w:val="0"/>
          <w:sz w:val="28"/>
          <w:szCs w:val="28"/>
        </w:rPr>
        <w:t>eligibility checking</w:t>
      </w:r>
      <w:r>
        <w:rPr>
          <w:rFonts w:ascii="Lucida Grande" w:hAnsi="Lucida Grande" w:cs="Lucida Grande"/>
          <w:bCs w:val="0"/>
          <w:sz w:val="28"/>
          <w:szCs w:val="28"/>
        </w:rPr>
        <w:t>（这样，最后的授权是由</w:t>
      </w:r>
      <w:r>
        <w:rPr>
          <w:rFonts w:ascii="Lucida Grande" w:hAnsi="Lucida Grande" w:cs="Lucida Grande"/>
          <w:bCs w:val="0"/>
          <w:sz w:val="28"/>
          <w:szCs w:val="28"/>
        </w:rPr>
        <w:t>VPB</w:t>
      </w:r>
      <w:r>
        <w:rPr>
          <w:rFonts w:ascii="Lucida Grande" w:hAnsi="Lucida Grande" w:cs="Lucida Grande"/>
          <w:bCs w:val="0"/>
          <w:sz w:val="28"/>
          <w:szCs w:val="28"/>
        </w:rPr>
        <w:t>的人来完成的），功能按照你的描述，主要有以下几点：</w:t>
      </w:r>
    </w:p>
    <w:p w14:paraId="752EF255" w14:textId="77777777" w:rsidR="00117913" w:rsidRDefault="00117913" w:rsidP="00117913">
      <w:pPr>
        <w:widowControl/>
        <w:autoSpaceDE w:val="0"/>
        <w:autoSpaceDN w:val="0"/>
        <w:adjustRightInd w:val="0"/>
        <w:jc w:val="left"/>
        <w:rPr>
          <w:rFonts w:ascii="Lucida Grande" w:hAnsi="Lucida Grande" w:cs="Lucida Grande"/>
          <w:bCs w:val="0"/>
          <w:sz w:val="28"/>
          <w:szCs w:val="28"/>
        </w:rPr>
      </w:pPr>
      <w:r>
        <w:rPr>
          <w:rFonts w:ascii="Lucida Grande" w:hAnsi="Lucida Grande" w:cs="Lucida Grande"/>
          <w:bCs w:val="0"/>
          <w:sz w:val="28"/>
          <w:szCs w:val="28"/>
        </w:rPr>
        <w:t>1</w:t>
      </w:r>
      <w:r>
        <w:rPr>
          <w:rFonts w:ascii="Lucida Grande" w:hAnsi="Lucida Grande" w:cs="Lucida Grande"/>
          <w:bCs w:val="0"/>
          <w:sz w:val="28"/>
          <w:szCs w:val="28"/>
        </w:rPr>
        <w:t>，</w:t>
      </w:r>
      <w:r>
        <w:rPr>
          <w:rFonts w:ascii="Lucida Grande" w:hAnsi="Lucida Grande" w:cs="Lucida Grande"/>
          <w:bCs w:val="0"/>
          <w:sz w:val="28"/>
          <w:szCs w:val="28"/>
        </w:rPr>
        <w:t xml:space="preserve">verification team </w:t>
      </w:r>
      <w:r>
        <w:rPr>
          <w:rFonts w:ascii="Lucida Grande" w:hAnsi="Lucida Grande" w:cs="Lucida Grande"/>
          <w:bCs w:val="0"/>
          <w:sz w:val="28"/>
          <w:szCs w:val="28"/>
        </w:rPr>
        <w:t>可以看到</w:t>
      </w:r>
      <w:r>
        <w:rPr>
          <w:rFonts w:ascii="Lucida Grande" w:hAnsi="Lucida Grande" w:cs="Lucida Grande"/>
          <w:bCs w:val="0"/>
          <w:sz w:val="28"/>
          <w:szCs w:val="28"/>
        </w:rPr>
        <w:t>buyer</w:t>
      </w:r>
      <w:r>
        <w:rPr>
          <w:rFonts w:ascii="Lucida Grande" w:hAnsi="Lucida Grande" w:cs="Lucida Grande"/>
          <w:bCs w:val="0"/>
          <w:sz w:val="28"/>
          <w:szCs w:val="28"/>
        </w:rPr>
        <w:t>的申请信息，前序审查结果和黑名单结果</w:t>
      </w:r>
    </w:p>
    <w:p w14:paraId="2513AD4D" w14:textId="77777777" w:rsidR="00117913" w:rsidRDefault="00117913" w:rsidP="00117913">
      <w:pPr>
        <w:widowControl/>
        <w:autoSpaceDE w:val="0"/>
        <w:autoSpaceDN w:val="0"/>
        <w:adjustRightInd w:val="0"/>
        <w:jc w:val="left"/>
        <w:rPr>
          <w:rFonts w:ascii="Lucida Grande" w:hAnsi="Lucida Grande" w:cs="Lucida Grande"/>
          <w:bCs w:val="0"/>
          <w:sz w:val="28"/>
          <w:szCs w:val="28"/>
        </w:rPr>
      </w:pPr>
      <w:r>
        <w:rPr>
          <w:rFonts w:ascii="Lucida Grande" w:hAnsi="Lucida Grande" w:cs="Lucida Grande"/>
          <w:bCs w:val="0"/>
          <w:sz w:val="28"/>
          <w:szCs w:val="28"/>
        </w:rPr>
        <w:t>2</w:t>
      </w:r>
      <w:r>
        <w:rPr>
          <w:rFonts w:ascii="Lucida Grande" w:hAnsi="Lucida Grande" w:cs="Lucida Grande"/>
          <w:bCs w:val="0"/>
          <w:sz w:val="28"/>
          <w:szCs w:val="28"/>
        </w:rPr>
        <w:t>，</w:t>
      </w:r>
      <w:r>
        <w:rPr>
          <w:rFonts w:ascii="Lucida Grande" w:hAnsi="Lucida Grande" w:cs="Lucida Grande"/>
          <w:bCs w:val="0"/>
          <w:sz w:val="28"/>
          <w:szCs w:val="28"/>
        </w:rPr>
        <w:t>checking</w:t>
      </w:r>
      <w:r>
        <w:rPr>
          <w:rFonts w:ascii="Lucida Grande" w:hAnsi="Lucida Grande" w:cs="Lucida Grande"/>
          <w:bCs w:val="0"/>
          <w:sz w:val="28"/>
          <w:szCs w:val="28"/>
        </w:rPr>
        <w:t>过程手工完成，系统只提供对于</w:t>
      </w:r>
      <w:r>
        <w:rPr>
          <w:rFonts w:ascii="Lucida Grande" w:hAnsi="Lucida Grande" w:cs="Lucida Grande"/>
          <w:bCs w:val="0"/>
          <w:sz w:val="28"/>
          <w:szCs w:val="28"/>
        </w:rPr>
        <w:t xml:space="preserve">checking result and reason </w:t>
      </w:r>
      <w:r>
        <w:rPr>
          <w:rFonts w:ascii="Lucida Grande" w:hAnsi="Lucida Grande" w:cs="Lucida Grande"/>
          <w:bCs w:val="0"/>
          <w:sz w:val="28"/>
          <w:szCs w:val="28"/>
        </w:rPr>
        <w:t>的</w:t>
      </w:r>
      <w:r>
        <w:rPr>
          <w:rFonts w:ascii="Lucida Grande" w:hAnsi="Lucida Grande" w:cs="Lucida Grande"/>
          <w:bCs w:val="0"/>
          <w:sz w:val="28"/>
          <w:szCs w:val="28"/>
        </w:rPr>
        <w:t xml:space="preserve"> input function</w:t>
      </w:r>
    </w:p>
    <w:p w14:paraId="12E549B5" w14:textId="7EEC37B7" w:rsidR="00117913" w:rsidRDefault="00117913" w:rsidP="00117913">
      <w:pPr>
        <w:pStyle w:val="aff3"/>
      </w:pPr>
      <w:r>
        <w:rPr>
          <w:rFonts w:ascii="Lucida Grande" w:hAnsi="Lucida Grande" w:cs="Lucida Grande"/>
          <w:bCs w:val="0"/>
          <w:sz w:val="28"/>
          <w:szCs w:val="28"/>
        </w:rPr>
        <w:t>3</w:t>
      </w:r>
      <w:r>
        <w:rPr>
          <w:rFonts w:ascii="Lucida Grande" w:hAnsi="Lucida Grande" w:cs="Lucida Grande"/>
          <w:bCs w:val="0"/>
          <w:sz w:val="28"/>
          <w:szCs w:val="28"/>
        </w:rPr>
        <w:t>，同时提供三个按钮，</w:t>
      </w:r>
      <w:r>
        <w:rPr>
          <w:rFonts w:ascii="Lucida Grande" w:hAnsi="Lucida Grande" w:cs="Lucida Grande"/>
          <w:bCs w:val="0"/>
          <w:sz w:val="28"/>
          <w:szCs w:val="28"/>
        </w:rPr>
        <w:t>pass,reject,save</w:t>
      </w:r>
    </w:p>
  </w:comment>
  <w:comment w:id="852" w:author="zhangyang" w:date="2014-06-27T14:53:00Z" w:initials="z">
    <w:p w14:paraId="7C24BA93" w14:textId="77777777" w:rsidR="008E3790" w:rsidRDefault="008E3790">
      <w:pPr>
        <w:pStyle w:val="aff3"/>
      </w:pPr>
      <w:ins w:id="854" w:author="zhangyang" w:date="2014-06-27T14:51:00Z">
        <w:r>
          <w:rPr>
            <w:rStyle w:val="aff2"/>
          </w:rPr>
          <w:annotationRef/>
        </w:r>
      </w:ins>
      <w:r>
        <w:rPr>
          <w:rFonts w:hint="eastAsia"/>
        </w:rPr>
        <w:t>这个发票审核过程中，审批团队人员除要看到发票信息外，之前</w:t>
      </w:r>
      <w:r>
        <w:rPr>
          <w:rFonts w:hint="eastAsia"/>
        </w:rPr>
        <w:t>SME</w:t>
      </w:r>
      <w:r>
        <w:rPr>
          <w:rFonts w:hint="eastAsia"/>
        </w:rPr>
        <w:t>申请时通过的所有信息需要同时看到，来辅助审批。</w:t>
      </w:r>
    </w:p>
  </w:comment>
  <w:comment w:id="860" w:author="zhangyang" w:date="2014-06-27T15:05:00Z" w:initials="z">
    <w:p w14:paraId="2816A179" w14:textId="77777777" w:rsidR="008E3790" w:rsidRDefault="008E3790" w:rsidP="008E3790">
      <w:pPr>
        <w:jc w:val="left"/>
        <w:rPr>
          <w:rFonts w:ascii="宋体" w:eastAsia="宋体" w:hAnsi="宋体" w:cs="Times New Roman"/>
          <w:bCs w:val="0"/>
          <w:color w:val="000000"/>
          <w:sz w:val="24"/>
          <w:szCs w:val="24"/>
        </w:rPr>
      </w:pPr>
      <w:ins w:id="862" w:author="zhangyang" w:date="2014-06-27T15:02:00Z">
        <w:r>
          <w:rPr>
            <w:rStyle w:val="aff2"/>
          </w:rPr>
          <w:annotationRef/>
        </w:r>
      </w:ins>
    </w:p>
    <w:p w14:paraId="073D7368" w14:textId="77777777" w:rsidR="008E3790" w:rsidRDefault="008E3790" w:rsidP="008E3790">
      <w:pPr>
        <w:jc w:val="left"/>
        <w:rPr>
          <w:rFonts w:ascii="宋体" w:eastAsia="宋体" w:hAnsi="宋体" w:cs="Times New Roman"/>
          <w:bCs w:val="0"/>
          <w:color w:val="000000"/>
          <w:sz w:val="24"/>
          <w:szCs w:val="24"/>
        </w:rPr>
      </w:pPr>
      <w:r w:rsidRPr="008E3790">
        <w:rPr>
          <w:rFonts w:ascii="宋体" w:eastAsia="宋体" w:hAnsi="宋体" w:cs="Times New Roman" w:hint="eastAsia"/>
          <w:bCs w:val="0"/>
          <w:color w:val="000000"/>
          <w:sz w:val="24"/>
          <w:szCs w:val="24"/>
        </w:rPr>
        <w:t>是否有偏差的判断条件＝预计到期日－发票审批通过日期，</w:t>
      </w:r>
    </w:p>
    <w:p w14:paraId="5B810517" w14:textId="77777777" w:rsidR="008E3790" w:rsidRDefault="008E3790" w:rsidP="008E3790">
      <w:pPr>
        <w:jc w:val="left"/>
        <w:rPr>
          <w:rFonts w:ascii="宋体" w:eastAsia="宋体" w:hAnsi="宋体" w:cs="Times New Roman"/>
          <w:bCs w:val="0"/>
          <w:color w:val="000000"/>
          <w:sz w:val="24"/>
          <w:szCs w:val="24"/>
        </w:rPr>
      </w:pPr>
      <w:r w:rsidRPr="008E3790">
        <w:rPr>
          <w:rFonts w:ascii="宋体" w:eastAsia="宋体" w:hAnsi="宋体" w:cs="Times New Roman" w:hint="eastAsia"/>
          <w:bCs w:val="0"/>
          <w:color w:val="000000"/>
          <w:sz w:val="24"/>
          <w:szCs w:val="24"/>
        </w:rPr>
        <w:t>在审批发票最后一岗，增加一个发票拍卖周期的字段，</w:t>
      </w:r>
      <w:r>
        <w:rPr>
          <w:rFonts w:ascii="宋体" w:eastAsia="宋体" w:hAnsi="宋体" w:cs="Times New Roman"/>
          <w:bCs w:val="0"/>
          <w:color w:val="000000"/>
          <w:sz w:val="24"/>
          <w:szCs w:val="24"/>
        </w:rPr>
        <w:t xml:space="preserve"> </w:t>
      </w:r>
      <w:r>
        <w:rPr>
          <w:rFonts w:ascii="宋体" w:eastAsia="宋体" w:hAnsi="宋体" w:cs="Times New Roman" w:hint="eastAsia"/>
          <w:bCs w:val="0"/>
          <w:color w:val="000000"/>
          <w:sz w:val="24"/>
          <w:szCs w:val="24"/>
        </w:rPr>
        <w:t>由审批人手工录入，且</w:t>
      </w:r>
      <w:r w:rsidRPr="008E3790">
        <w:rPr>
          <w:rFonts w:ascii="宋体" w:eastAsia="宋体" w:hAnsi="宋体" w:cs="Times New Roman" w:hint="eastAsia"/>
          <w:bCs w:val="0"/>
          <w:color w:val="000000"/>
          <w:sz w:val="24"/>
          <w:szCs w:val="24"/>
        </w:rPr>
        <w:t>录入值</w:t>
      </w:r>
      <w:r>
        <w:rPr>
          <w:rFonts w:ascii="宋体" w:eastAsia="宋体" w:hAnsi="宋体" w:cs="Times New Roman" w:hint="eastAsia"/>
          <w:bCs w:val="0"/>
          <w:color w:val="000000"/>
          <w:sz w:val="24"/>
          <w:szCs w:val="24"/>
        </w:rPr>
        <w:t>《＝</w:t>
      </w:r>
      <w:r w:rsidRPr="008E3790">
        <w:rPr>
          <w:rFonts w:ascii="宋体" w:eastAsia="宋体" w:hAnsi="宋体" w:cs="Times New Roman" w:hint="eastAsia"/>
          <w:bCs w:val="0"/>
          <w:color w:val="000000"/>
          <w:sz w:val="24"/>
          <w:szCs w:val="24"/>
        </w:rPr>
        <w:t>发票期日－22天（自然日</w:t>
      </w:r>
      <w:r>
        <w:rPr>
          <w:rFonts w:ascii="宋体" w:eastAsia="宋体" w:hAnsi="宋体" w:cs="Times New Roman" w:hint="eastAsia"/>
          <w:bCs w:val="0"/>
          <w:color w:val="000000"/>
          <w:sz w:val="24"/>
          <w:szCs w:val="24"/>
        </w:rPr>
        <w:t>，由系统判断，</w:t>
      </w:r>
      <w:r w:rsidRPr="008E3790">
        <w:rPr>
          <w:rFonts w:ascii="宋体" w:eastAsia="宋体" w:hAnsi="宋体" w:cs="Times New Roman" w:hint="eastAsia"/>
          <w:bCs w:val="0"/>
          <w:color w:val="000000"/>
          <w:sz w:val="24"/>
          <w:szCs w:val="24"/>
        </w:rPr>
        <w:t>自审批日当天开始计算），并</w:t>
      </w:r>
    </w:p>
    <w:p w14:paraId="7FAD38EA" w14:textId="77777777" w:rsidR="008E3790" w:rsidRDefault="008E3790" w:rsidP="008E3790">
      <w:pPr>
        <w:jc w:val="left"/>
        <w:rPr>
          <w:rFonts w:ascii="宋体" w:eastAsia="宋体" w:hAnsi="宋体" w:cs="Times New Roman"/>
          <w:bCs w:val="0"/>
          <w:color w:val="000000"/>
          <w:sz w:val="24"/>
          <w:szCs w:val="24"/>
        </w:rPr>
      </w:pPr>
      <w:r w:rsidRPr="008E3790">
        <w:rPr>
          <w:rFonts w:ascii="宋体" w:eastAsia="宋体" w:hAnsi="宋体" w:cs="Times New Roman" w:hint="eastAsia"/>
          <w:bCs w:val="0"/>
          <w:color w:val="000000"/>
          <w:sz w:val="24"/>
          <w:szCs w:val="24"/>
        </w:rPr>
        <w:t>对有偏差发票进行标记。</w:t>
      </w:r>
    </w:p>
    <w:p w14:paraId="336D68FD" w14:textId="77777777" w:rsidR="008E3790" w:rsidRPr="008E3790" w:rsidRDefault="008E3790" w:rsidP="008E3790">
      <w:pPr>
        <w:jc w:val="left"/>
        <w:rPr>
          <w:rFonts w:ascii="宋体" w:eastAsia="宋体" w:hAnsi="宋体" w:cs="Times New Roman"/>
          <w:bCs w:val="0"/>
          <w:color w:val="000000"/>
          <w:sz w:val="24"/>
          <w:szCs w:val="24"/>
        </w:rPr>
      </w:pPr>
      <w:r w:rsidRPr="008E3790">
        <w:rPr>
          <w:rFonts w:ascii="宋体" w:eastAsia="宋体" w:hAnsi="宋体" w:cs="Times New Roman" w:hint="eastAsia"/>
          <w:bCs w:val="0"/>
          <w:color w:val="000000"/>
          <w:sz w:val="24"/>
          <w:szCs w:val="24"/>
        </w:rPr>
        <w:t>在发票拍卖后增加查询功能，可以每天输入一个期望的查询日期，系统自动显示在这个日期之前（包括当日）将要下架的发票，查询出的结果可以有三种操作，直接购买，竞价和放弃。</w:t>
      </w:r>
    </w:p>
  </w:comment>
  <w:comment w:id="865" w:author="zhangyang" w:date="2014-06-27T14:42:00Z" w:initials="z">
    <w:p w14:paraId="07616EAE" w14:textId="77777777" w:rsidR="008E3790" w:rsidRDefault="008E3790">
      <w:pPr>
        <w:pStyle w:val="aff3"/>
        <w:rPr>
          <w:rFonts w:ascii="ヒラギノ角ゴ ProN W3" w:eastAsia="ヒラギノ角ゴ ProN W3" w:hAnsi="ヒラギノ角ゴ ProN W3"/>
          <w:color w:val="000000"/>
        </w:rPr>
      </w:pPr>
      <w:ins w:id="868" w:author="zhangyang" w:date="2014-06-27T14:41:00Z">
        <w:r>
          <w:rPr>
            <w:rStyle w:val="aff2"/>
          </w:rPr>
          <w:annotationRef/>
        </w:r>
      </w:ins>
      <w:r w:rsidRPr="00050A91">
        <w:rPr>
          <w:rFonts w:ascii="Heiti SC Light" w:eastAsia="Heiti SC Light" w:hint="eastAsia"/>
          <w:color w:val="000000"/>
        </w:rPr>
        <w:t>结</w:t>
      </w:r>
      <w:r w:rsidRPr="00050A91">
        <w:rPr>
          <w:rFonts w:ascii="ヒラギノ角ゴ ProN W3" w:eastAsia="ヒラギノ角ゴ ProN W3" w:hAnsi="ヒラギノ角ゴ ProN W3" w:hint="eastAsia"/>
          <w:color w:val="000000"/>
        </w:rPr>
        <w:t>算日＝</w:t>
      </w:r>
      <w:r w:rsidRPr="00050A91">
        <w:rPr>
          <w:rFonts w:ascii="Heiti SC Light" w:eastAsia="Heiti SC Light" w:hint="eastAsia"/>
          <w:color w:val="000000"/>
        </w:rPr>
        <w:t>发</w:t>
      </w:r>
      <w:r w:rsidRPr="00050A91">
        <w:rPr>
          <w:rFonts w:ascii="ヒラギノ角ゴ ProN W3" w:eastAsia="ヒラギノ角ゴ ProN W3" w:hAnsi="ヒラギノ角ゴ ProN W3" w:hint="eastAsia"/>
          <w:color w:val="000000"/>
        </w:rPr>
        <w:t>票付款</w:t>
      </w:r>
      <w:r w:rsidRPr="00050A91">
        <w:rPr>
          <w:rFonts w:ascii="Heiti SC Light" w:eastAsia="Heiti SC Light" w:hint="eastAsia"/>
          <w:color w:val="000000"/>
        </w:rPr>
        <w:t>时间</w:t>
      </w:r>
      <w:r w:rsidRPr="00050A91">
        <w:rPr>
          <w:rFonts w:ascii="ヒラギノ角ゴ ProN W3" w:eastAsia="ヒラギノ角ゴ ProN W3" w:hAnsi="ヒラギノ角ゴ ProN W3" w:hint="eastAsia"/>
          <w:color w:val="000000"/>
        </w:rPr>
        <w:t>（</w:t>
      </w:r>
      <w:r w:rsidRPr="00050A91">
        <w:rPr>
          <w:rFonts w:ascii="Heiti SC Light" w:eastAsia="Heiti SC Light" w:hint="eastAsia"/>
          <w:color w:val="000000"/>
        </w:rPr>
        <w:t>计</w:t>
      </w:r>
      <w:r w:rsidRPr="00050A91">
        <w:rPr>
          <w:rFonts w:ascii="ヒラギノ角ゴ ProN W3" w:eastAsia="ヒラギノ角ゴ ProN W3" w:hAnsi="ヒラギノ角ゴ ProN W3" w:hint="eastAsia"/>
          <w:color w:val="000000"/>
        </w:rPr>
        <w:t>算利息、</w:t>
      </w:r>
      <w:r w:rsidRPr="00050A91">
        <w:rPr>
          <w:rFonts w:ascii="Heiti SC Light" w:eastAsia="Heiti SC Light" w:hint="eastAsia"/>
          <w:color w:val="000000"/>
        </w:rPr>
        <w:t>罚</w:t>
      </w:r>
      <w:r w:rsidRPr="00050A91">
        <w:rPr>
          <w:rFonts w:ascii="ヒラギノ角ゴ ProN W3" w:eastAsia="ヒラギノ角ゴ ProN W3" w:hAnsi="ヒラギノ角ゴ ProN W3" w:hint="eastAsia"/>
          <w:color w:val="000000"/>
        </w:rPr>
        <w:t>息、滞</w:t>
      </w:r>
      <w:r w:rsidRPr="00050A91">
        <w:rPr>
          <w:rFonts w:ascii="Heiti SC Light" w:eastAsia="Heiti SC Light" w:hint="eastAsia"/>
          <w:color w:val="000000"/>
        </w:rPr>
        <w:t>纳</w:t>
      </w:r>
      <w:r w:rsidRPr="00050A91">
        <w:rPr>
          <w:rFonts w:ascii="ヒラギノ角ゴ ProN W3" w:eastAsia="ヒラギノ角ゴ ProN W3" w:hAnsi="ヒラギノ角ゴ ProN W3" w:hint="eastAsia"/>
          <w:color w:val="000000"/>
        </w:rPr>
        <w:t>金等）</w:t>
      </w:r>
    </w:p>
    <w:p w14:paraId="3FDFC89A" w14:textId="77777777" w:rsidR="008E3790" w:rsidRDefault="008E3790">
      <w:pPr>
        <w:pStyle w:val="aff3"/>
        <w:rPr>
          <w:rFonts w:ascii="ヒラギノ角ゴ ProN W3" w:eastAsia="ヒラギノ角ゴ ProN W3" w:hAnsi="ヒラギノ角ゴ ProN W3"/>
          <w:color w:val="000000"/>
        </w:rPr>
      </w:pPr>
      <w:r w:rsidRPr="00050A91">
        <w:rPr>
          <w:rFonts w:ascii="Heiti SC Light" w:eastAsia="Heiti SC Light" w:hint="eastAsia"/>
          <w:color w:val="000000"/>
        </w:rPr>
        <w:t>预</w:t>
      </w:r>
      <w:r w:rsidRPr="00050A91">
        <w:rPr>
          <w:rFonts w:ascii="ヒラギノ角ゴ ProN W3" w:eastAsia="ヒラギノ角ゴ ProN W3" w:hAnsi="ヒラギノ角ゴ ProN W3" w:hint="eastAsia"/>
          <w:color w:val="000000"/>
        </w:rPr>
        <w:t>期付款日＝</w:t>
      </w:r>
      <w:r w:rsidRPr="00050A91">
        <w:rPr>
          <w:rFonts w:ascii="Heiti SC Light" w:eastAsia="Heiti SC Light" w:hint="eastAsia"/>
          <w:color w:val="000000"/>
        </w:rPr>
        <w:t>发</w:t>
      </w:r>
      <w:r w:rsidRPr="00050A91">
        <w:rPr>
          <w:rFonts w:ascii="ヒラギノ角ゴ ProN W3" w:eastAsia="ヒラギノ角ゴ ProN W3" w:hAnsi="ヒラギノ角ゴ ProN W3" w:hint="eastAsia"/>
          <w:color w:val="000000"/>
        </w:rPr>
        <w:t>票付款</w:t>
      </w:r>
      <w:r w:rsidRPr="00050A91">
        <w:rPr>
          <w:rFonts w:ascii="Heiti SC Light" w:eastAsia="Heiti SC Light" w:hint="eastAsia"/>
          <w:color w:val="000000"/>
        </w:rPr>
        <w:t>时间</w:t>
      </w:r>
      <w:r w:rsidRPr="00050A91">
        <w:rPr>
          <w:rFonts w:ascii="ヒラギノ角ゴ ProN W3" w:eastAsia="ヒラギノ角ゴ ProN W3" w:hAnsi="ヒラギノ角ゴ ProN W3" w:hint="eastAsia"/>
          <w:color w:val="000000"/>
        </w:rPr>
        <w:t>＋</w:t>
      </w:r>
      <w:r w:rsidRPr="00050A91">
        <w:rPr>
          <w:rFonts w:ascii="Lucida Grande" w:hAnsi="Lucida Grande" w:cs="Lucida Grande" w:hint="eastAsia"/>
          <w:color w:val="000000"/>
        </w:rPr>
        <w:t>30</w:t>
      </w:r>
      <w:r w:rsidRPr="00050A91">
        <w:rPr>
          <w:rFonts w:ascii="ヒラギノ角ゴ ProN W3" w:eastAsia="ヒラギノ角ゴ ProN W3" w:hAnsi="ヒラギノ角ゴ ProN W3" w:hint="eastAsia"/>
          <w:color w:val="000000"/>
        </w:rPr>
        <w:t>（不大于</w:t>
      </w:r>
      <w:r w:rsidRPr="00050A91">
        <w:rPr>
          <w:rFonts w:ascii="Lucida Grande" w:hAnsi="Lucida Grande" w:cs="Lucida Grande" w:hint="eastAsia"/>
          <w:color w:val="000000"/>
        </w:rPr>
        <w:t>30</w:t>
      </w:r>
      <w:r w:rsidRPr="00050A91">
        <w:rPr>
          <w:rFonts w:ascii="ヒラギノ角ゴ ProN W3" w:eastAsia="ヒラギノ角ゴ ProN W3" w:hAnsi="ヒラギノ角ゴ ProN W3" w:hint="eastAsia"/>
          <w:color w:val="000000"/>
        </w:rPr>
        <w:t>天，</w:t>
      </w:r>
      <w:r w:rsidRPr="00050A91">
        <w:rPr>
          <w:rFonts w:ascii="Heiti SC Light" w:eastAsia="Heiti SC Light" w:hint="eastAsia"/>
          <w:color w:val="000000"/>
        </w:rPr>
        <w:t>录</w:t>
      </w:r>
      <w:r w:rsidRPr="00050A91">
        <w:rPr>
          <w:rFonts w:ascii="ヒラギノ角ゴ ProN W3" w:eastAsia="ヒラギノ角ゴ ProN W3" w:hAnsi="ヒラギノ角ゴ ProN W3" w:hint="eastAsia"/>
          <w:color w:val="000000"/>
        </w:rPr>
        <w:t>入</w:t>
      </w:r>
      <w:r w:rsidRPr="00050A91">
        <w:rPr>
          <w:rFonts w:ascii="Heiti SC Light" w:eastAsia="Heiti SC Light" w:hint="eastAsia"/>
          <w:color w:val="000000"/>
        </w:rPr>
        <w:t>时</w:t>
      </w:r>
      <w:r w:rsidRPr="00050A91">
        <w:rPr>
          <w:rFonts w:ascii="ヒラギノ角ゴ ProN W3" w:eastAsia="ヒラギノ角ゴ ProN W3" w:hAnsi="ヒラギノ角ゴ ProN W3" w:hint="eastAsia"/>
          <w:color w:val="000000"/>
        </w:rPr>
        <w:t>需要有控制，主要作</w:t>
      </w:r>
      <w:r w:rsidRPr="00050A91">
        <w:rPr>
          <w:rFonts w:ascii="Heiti SC Light" w:eastAsia="Heiti SC Light" w:hint="eastAsia"/>
          <w:color w:val="000000"/>
        </w:rPr>
        <w:t>为</w:t>
      </w:r>
      <w:r w:rsidRPr="00050A91">
        <w:rPr>
          <w:rFonts w:ascii="ヒラギノ角ゴ ProN W3" w:eastAsia="ヒラギノ角ゴ ProN W3" w:hAnsi="ヒラギノ角ゴ ProN W3" w:hint="eastAsia"/>
          <w:color w:val="000000"/>
        </w:rPr>
        <w:t>判断逾期使用）</w:t>
      </w:r>
    </w:p>
    <w:p w14:paraId="071F890D" w14:textId="77777777" w:rsidR="008E3790" w:rsidRDefault="008E3790">
      <w:pPr>
        <w:pStyle w:val="aff3"/>
      </w:pPr>
    </w:p>
  </w:comment>
  <w:comment w:id="878" w:author="zhangyang" w:date="2014-06-27T14:44:00Z" w:initials="z">
    <w:p w14:paraId="5FD967AD" w14:textId="77777777" w:rsidR="008E3790" w:rsidRDefault="008E3790">
      <w:pPr>
        <w:pStyle w:val="aff3"/>
      </w:pPr>
      <w:ins w:id="880" w:author="zhangyang" w:date="2014-06-27T14:43:00Z">
        <w:r>
          <w:rPr>
            <w:rStyle w:val="aff2"/>
          </w:rPr>
          <w:annotationRef/>
        </w:r>
      </w:ins>
      <w:r w:rsidRPr="00747F71">
        <w:rPr>
          <w:rFonts w:ascii="ヒラギノ角ゴ ProN W3" w:eastAsia="ヒラギノ角ゴ ProN W3" w:hAnsi="ヒラギノ角ゴ ProN W3" w:hint="eastAsia"/>
          <w:color w:val="000000"/>
        </w:rPr>
        <w:t>在</w:t>
      </w:r>
      <w:r w:rsidRPr="00747F71">
        <w:rPr>
          <w:rFonts w:ascii="Heiti SC Light" w:eastAsia="Heiti SC Light" w:hint="eastAsia"/>
          <w:color w:val="000000"/>
        </w:rPr>
        <w:t>终审</w:t>
      </w:r>
      <w:r w:rsidRPr="00747F71">
        <w:rPr>
          <w:rFonts w:ascii="ヒラギノ角ゴ ProN W3" w:eastAsia="ヒラギノ角ゴ ProN W3" w:hAnsi="ヒラギノ角ゴ ProN W3" w:hint="eastAsia"/>
          <w:color w:val="000000"/>
        </w:rPr>
        <w:t>人</w:t>
      </w:r>
      <w:r w:rsidRPr="00747F71">
        <w:rPr>
          <w:rFonts w:ascii="Heiti SC Light" w:eastAsia="Heiti SC Light" w:hint="eastAsia"/>
          <w:color w:val="000000"/>
        </w:rPr>
        <w:t>员审</w:t>
      </w:r>
      <w:r w:rsidRPr="00747F71">
        <w:rPr>
          <w:rFonts w:ascii="ヒラギノ角ゴ ProN W3" w:eastAsia="ヒラギノ角ゴ ProN W3" w:hAnsi="ヒラギノ角ゴ ProN W3" w:hint="eastAsia"/>
          <w:color w:val="000000"/>
        </w:rPr>
        <w:t>批通</w:t>
      </w:r>
      <w:r w:rsidRPr="00747F71">
        <w:rPr>
          <w:rFonts w:ascii="Heiti SC Light" w:eastAsia="Heiti SC Light" w:hint="eastAsia"/>
          <w:color w:val="000000"/>
        </w:rPr>
        <w:t>过</w:t>
      </w:r>
      <w:r w:rsidRPr="00747F71">
        <w:rPr>
          <w:rFonts w:ascii="ヒラギノ角ゴ ProN W3" w:eastAsia="ヒラギノ角ゴ ProN W3" w:hAnsi="ヒラギノ角ゴ ProN W3" w:hint="eastAsia"/>
          <w:color w:val="000000"/>
        </w:rPr>
        <w:t>后，系</w:t>
      </w:r>
      <w:r w:rsidRPr="00747F71">
        <w:rPr>
          <w:rFonts w:ascii="Heiti SC Light" w:eastAsia="Heiti SC Light" w:hint="eastAsia"/>
          <w:color w:val="000000"/>
        </w:rPr>
        <w:t>统</w:t>
      </w:r>
      <w:r w:rsidRPr="00747F71">
        <w:rPr>
          <w:rFonts w:ascii="ヒラギノ角ゴ ProN W3" w:eastAsia="ヒラギノ角ゴ ProN W3" w:hAnsi="ヒラギノ角ゴ ProN W3" w:hint="eastAsia"/>
          <w:color w:val="000000"/>
        </w:rPr>
        <w:t>自</w:t>
      </w:r>
      <w:r w:rsidRPr="00747F71">
        <w:rPr>
          <w:rFonts w:ascii="Heiti SC Light" w:eastAsia="Heiti SC Light" w:hint="eastAsia"/>
          <w:color w:val="000000"/>
        </w:rPr>
        <w:t>动获</w:t>
      </w:r>
      <w:r w:rsidRPr="00747F71">
        <w:rPr>
          <w:rFonts w:ascii="ヒラギノ角ゴ ProN W3" w:eastAsia="ヒラギノ角ゴ ProN W3" w:hAnsi="ヒラギノ角ゴ ProN W3" w:hint="eastAsia"/>
          <w:color w:val="000000"/>
        </w:rPr>
        <w:t>取</w:t>
      </w:r>
      <w:r w:rsidRPr="00747F71">
        <w:rPr>
          <w:rFonts w:ascii="Heiti SC Light" w:eastAsia="Heiti SC Light" w:hint="eastAsia"/>
          <w:color w:val="000000"/>
        </w:rPr>
        <w:t>审</w:t>
      </w:r>
      <w:r w:rsidRPr="00747F71">
        <w:rPr>
          <w:rFonts w:ascii="ヒラギノ角ゴ ProN W3" w:eastAsia="ヒラギノ角ゴ ProN W3" w:hAnsi="ヒラギノ角ゴ ProN W3" w:hint="eastAsia"/>
          <w:color w:val="000000"/>
        </w:rPr>
        <w:t>批通</w:t>
      </w:r>
      <w:r w:rsidRPr="00747F71">
        <w:rPr>
          <w:rFonts w:ascii="Heiti SC Light" w:eastAsia="Heiti SC Light" w:hint="eastAsia"/>
          <w:color w:val="000000"/>
        </w:rPr>
        <w:t>过时间</w:t>
      </w:r>
      <w:r w:rsidRPr="00747F71">
        <w:rPr>
          <w:rFonts w:ascii="ヒラギノ角ゴ ProN W3" w:eastAsia="ヒラギノ角ゴ ProN W3" w:hAnsi="ヒラギノ角ゴ ProN W3" w:hint="eastAsia"/>
          <w:color w:val="000000"/>
        </w:rPr>
        <w:t>与</w:t>
      </w:r>
      <w:r w:rsidRPr="00747F71">
        <w:rPr>
          <w:rFonts w:ascii="Heiti SC Light" w:eastAsia="Heiti SC Light" w:hint="eastAsia"/>
          <w:color w:val="000000"/>
        </w:rPr>
        <w:t>发</w:t>
      </w:r>
      <w:r w:rsidRPr="00747F71">
        <w:rPr>
          <w:rFonts w:ascii="ヒラギノ角ゴ ProN W3" w:eastAsia="ヒラギノ角ゴ ProN W3" w:hAnsi="ヒラギノ角ゴ ProN W3" w:hint="eastAsia"/>
          <w:color w:val="000000"/>
        </w:rPr>
        <w:t>票付款</w:t>
      </w:r>
      <w:r w:rsidRPr="00747F71">
        <w:rPr>
          <w:rFonts w:ascii="Heiti SC Light" w:eastAsia="Heiti SC Light" w:hint="eastAsia"/>
          <w:color w:val="000000"/>
        </w:rPr>
        <w:t>时间进</w:t>
      </w:r>
      <w:r w:rsidRPr="00747F71">
        <w:rPr>
          <w:rFonts w:ascii="ヒラギノ角ゴ ProN W3" w:eastAsia="ヒラギノ角ゴ ProN W3" w:hAnsi="ヒラギノ角ゴ ProN W3" w:hint="eastAsia"/>
          <w:color w:val="000000"/>
        </w:rPr>
        <w:t>行</w:t>
      </w:r>
      <w:r w:rsidRPr="00747F71">
        <w:rPr>
          <w:rFonts w:ascii="Heiti SC Light" w:eastAsia="Heiti SC Light" w:hint="eastAsia"/>
          <w:color w:val="000000"/>
        </w:rPr>
        <w:t>计</w:t>
      </w:r>
      <w:r w:rsidRPr="00747F71">
        <w:rPr>
          <w:rFonts w:ascii="ヒラギノ角ゴ ProN W3" w:eastAsia="ヒラギノ角ゴ ProN W3" w:hAnsi="ヒラギノ角ゴ ProN W3" w:hint="eastAsia"/>
          <w:color w:val="000000"/>
        </w:rPr>
        <w:t>算，若小于</w:t>
      </w:r>
      <w:r w:rsidRPr="00747F71">
        <w:rPr>
          <w:rFonts w:ascii="Lucida Grande" w:hAnsi="Lucida Grande" w:cs="Lucida Grande" w:hint="eastAsia"/>
          <w:color w:val="000000"/>
        </w:rPr>
        <w:t>35</w:t>
      </w:r>
      <w:r w:rsidRPr="00747F71">
        <w:rPr>
          <w:rFonts w:ascii="ヒラギノ角ゴ ProN W3" w:eastAsia="ヒラギノ角ゴ ProN W3" w:hAnsi="ヒラギノ角ゴ ProN W3" w:hint="eastAsia"/>
          <w:color w:val="000000"/>
        </w:rPr>
        <w:t>天，</w:t>
      </w:r>
      <w:r w:rsidRPr="00747F71">
        <w:rPr>
          <w:rFonts w:ascii="Heiti SC Light" w:eastAsia="Heiti SC Light" w:hint="eastAsia"/>
          <w:color w:val="000000"/>
        </w:rPr>
        <w:t>则进</w:t>
      </w:r>
      <w:r w:rsidRPr="00747F71">
        <w:rPr>
          <w:rFonts w:ascii="ヒラギノ角ゴ ProN W3" w:eastAsia="ヒラギノ角ゴ ProN W3" w:hAnsi="ヒラギノ角ゴ ProN W3" w:hint="eastAsia"/>
          <w:color w:val="000000"/>
        </w:rPr>
        <w:t>行</w:t>
      </w:r>
      <w:r w:rsidRPr="00747F71">
        <w:rPr>
          <w:rFonts w:ascii="Heiti SC Light" w:eastAsia="Heiti SC Light" w:hint="eastAsia"/>
          <w:color w:val="000000"/>
        </w:rPr>
        <w:t>标记</w:t>
      </w:r>
      <w:r w:rsidRPr="00747F71">
        <w:rPr>
          <w:rFonts w:ascii="ヒラギノ角ゴ ProN W3" w:eastAsia="ヒラギノ角ゴ ProN W3" w:hAnsi="ヒラギノ角ゴ ProN W3" w:hint="eastAsia"/>
          <w:color w:val="000000"/>
        </w:rPr>
        <w:t>提示，</w:t>
      </w:r>
      <w:r w:rsidRPr="00747F71">
        <w:rPr>
          <w:rFonts w:ascii="Heiti SC Light" w:eastAsia="Heiti SC Light" w:hint="eastAsia"/>
          <w:color w:val="000000"/>
        </w:rPr>
        <w:t>进</w:t>
      </w:r>
      <w:r w:rsidRPr="00747F71">
        <w:rPr>
          <w:rFonts w:ascii="ヒラギノ角ゴ ProN W3" w:eastAsia="ヒラギノ角ゴ ProN W3" w:hAnsi="ヒラギノ角ゴ ProN W3" w:hint="eastAsia"/>
          <w:color w:val="000000"/>
        </w:rPr>
        <w:t>入下一</w:t>
      </w:r>
      <w:r w:rsidRPr="00747F71">
        <w:rPr>
          <w:rFonts w:ascii="Heiti SC Light" w:eastAsia="Heiti SC Light" w:hint="eastAsia"/>
          <w:color w:val="000000"/>
        </w:rPr>
        <w:t>环节</w:t>
      </w:r>
    </w:p>
  </w:comment>
  <w:comment w:id="882" w:author="Kawa HUNG" w:date="2014-05-20T17:30:00Z" w:initials="KWH">
    <w:p w14:paraId="326B3B47" w14:textId="77777777" w:rsidR="008E3790" w:rsidRDefault="008E3790" w:rsidP="00E541EA">
      <w:pPr>
        <w:pStyle w:val="aff3"/>
      </w:pPr>
      <w:r>
        <w:rPr>
          <w:rStyle w:val="aff2"/>
        </w:rPr>
        <w:annotationRef/>
      </w:r>
      <w:r>
        <w:rPr>
          <w:rFonts w:hint="eastAsia"/>
        </w:rPr>
        <w:t>T</w:t>
      </w:r>
      <w:r>
        <w:t>he exact method and how to do it to be decided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7CD613" w14:textId="77777777" w:rsidR="008E3790" w:rsidRDefault="008E3790">
      <w:pPr>
        <w:spacing w:after="120"/>
        <w:ind w:firstLine="480"/>
      </w:pPr>
      <w:r>
        <w:separator/>
      </w:r>
    </w:p>
  </w:endnote>
  <w:endnote w:type="continuationSeparator" w:id="0">
    <w:p w14:paraId="5D567A2D" w14:textId="77777777" w:rsidR="008E3790" w:rsidRDefault="008E3790">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SimSun">
    <w:altName w:val="宋体"/>
    <w:charset w:val="86"/>
    <w:family w:val="auto"/>
    <w:pitch w:val="variable"/>
    <w:sig w:usb0="00000003" w:usb1="288F0000" w:usb2="00000016" w:usb3="00000000" w:csb0="00040001" w:csb1="00000000"/>
  </w:font>
  <w:font w:name="NSimSun">
    <w:charset w:val="86"/>
    <w:family w:val="modern"/>
    <w:pitch w:val="fixed"/>
    <w:sig w:usb0="00000003" w:usb1="288F0000" w:usb2="00000016" w:usb3="00000000" w:csb0="00040001" w:csb1="00000000"/>
  </w:font>
  <w:font w:name="FangSong_GB2312">
    <w:charset w:val="86"/>
    <w:family w:val="modern"/>
    <w:pitch w:val="fixed"/>
    <w:sig w:usb0="800002BF" w:usb1="38CF7CFA" w:usb2="00000016" w:usb3="00000000" w:csb0="00040001" w:csb1="00000000"/>
  </w:font>
  <w:font w:name="Tahoma">
    <w:panose1 w:val="020B0604030504040204"/>
    <w:charset w:val="00"/>
    <w:family w:val="auto"/>
    <w:pitch w:val="variable"/>
    <w:sig w:usb0="E1002AFF" w:usb1="C000605B" w:usb2="00000029" w:usb3="00000000" w:csb0="000101FF" w:csb1="00000000"/>
  </w:font>
  <w:font w:name="SimHei">
    <w:altName w:val="黑体"/>
    <w:charset w:val="86"/>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KaiTi_GB2312">
    <w:charset w:val="86"/>
    <w:family w:val="modern"/>
    <w:pitch w:val="fixed"/>
    <w:sig w:usb0="800002BF" w:usb1="38CF7CFA"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Verdana">
    <w:panose1 w:val="020B0604030504040204"/>
    <w:charset w:val="00"/>
    <w:family w:val="auto"/>
    <w:pitch w:val="variable"/>
    <w:sig w:usb0="A10006FF" w:usb1="4000205B" w:usb2="00000010" w:usb3="00000000" w:csb0="0000019F" w:csb1="00000000"/>
  </w:font>
  <w:font w:name="PMingLiU">
    <w:altName w:val="新細明體"/>
    <w:charset w:val="88"/>
    <w:family w:val="roman"/>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宋体">
    <w:panose1 w:val="02010600030101010101"/>
    <w:charset w:val="50"/>
    <w:family w:val="auto"/>
    <w:pitch w:val="variable"/>
    <w:sig w:usb0="00000003" w:usb1="288F0000" w:usb2="00000016" w:usb3="00000000" w:csb0="00040001" w:csb1="00000000"/>
  </w:font>
  <w:font w:name="ヒラギノ角ゴ ProN W3">
    <w:charset w:val="4E"/>
    <w:family w:val="auto"/>
    <w:pitch w:val="variable"/>
    <w:sig w:usb0="E00002FF" w:usb1="7AC7FFFF" w:usb2="00000012" w:usb3="00000000" w:csb0="0002000D" w:csb1="00000000"/>
  </w:font>
  <w:font w:name="Heiti SC Light">
    <w:panose1 w:val="02000000000000000000"/>
    <w:charset w:val="50"/>
    <w:family w:val="auto"/>
    <w:pitch w:val="variable"/>
    <w:sig w:usb0="8000002F" w:usb1="080E004A"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66B6A" w14:textId="77777777" w:rsidR="008E3790" w:rsidRPr="004A7CEE" w:rsidRDefault="008E3790" w:rsidP="004A7CEE">
    <w:pPr>
      <w:pStyle w:val="af5"/>
      <w:pBdr>
        <w:top w:val="thinThickSmallGap" w:sz="24" w:space="1" w:color="622423"/>
      </w:pBdr>
      <w:tabs>
        <w:tab w:val="clear" w:pos="4153"/>
        <w:tab w:val="clear" w:pos="8306"/>
        <w:tab w:val="right" w:pos="9071"/>
      </w:tabs>
      <w:rPr>
        <w:rFonts w:ascii="Calibri" w:hAnsi="Calibri" w:cs="Times New Roman"/>
        <w:sz w:val="20"/>
      </w:rPr>
    </w:pPr>
    <w:r w:rsidRPr="004A7CEE">
      <w:rPr>
        <w:rFonts w:ascii="Calibri" w:hAnsi="Calibri" w:cs="Times New Roman"/>
        <w:iCs/>
        <w:sz w:val="20"/>
      </w:rPr>
      <w:t xml:space="preserve">Copyright © 2014 EntroFine. All Rights Reserved.    </w:t>
    </w:r>
    <w:r w:rsidRPr="004A7CEE">
      <w:rPr>
        <w:rFonts w:ascii="Calibri" w:hAnsi="Calibri" w:cs="Times New Roman"/>
        <w:sz w:val="20"/>
      </w:rPr>
      <w:t>Strictly confidential</w:t>
    </w:r>
    <w:r w:rsidRPr="004A7CEE">
      <w:rPr>
        <w:rFonts w:ascii="Calibri" w:hAnsi="Calibri" w:cs="Times New Roman"/>
        <w:sz w:val="20"/>
      </w:rPr>
      <w:tab/>
      <w:t xml:space="preserve">Page </w:t>
    </w:r>
    <w:r w:rsidRPr="004A7CEE">
      <w:rPr>
        <w:rFonts w:ascii="Calibri" w:hAnsi="Calibri" w:cs="Times New Roman"/>
        <w:sz w:val="20"/>
      </w:rPr>
      <w:fldChar w:fldCharType="begin"/>
    </w:r>
    <w:r w:rsidRPr="0076569E">
      <w:rPr>
        <w:rFonts w:ascii="Calibri" w:hAnsi="Calibri"/>
        <w:sz w:val="20"/>
      </w:rPr>
      <w:instrText xml:space="preserve"> PAGE   \* MERGEFORMAT </w:instrText>
    </w:r>
    <w:r w:rsidRPr="004A7CEE">
      <w:rPr>
        <w:rFonts w:ascii="Calibri" w:hAnsi="Calibri" w:cs="Times New Roman"/>
        <w:sz w:val="20"/>
      </w:rPr>
      <w:fldChar w:fldCharType="separate"/>
    </w:r>
    <w:r w:rsidR="00F427C3" w:rsidRPr="00F427C3">
      <w:rPr>
        <w:rFonts w:ascii="Calibri" w:hAnsi="Calibri" w:cs="Times New Roman"/>
        <w:noProof/>
        <w:sz w:val="20"/>
      </w:rPr>
      <w:t>1</w:t>
    </w:r>
    <w:r w:rsidRPr="004A7CEE">
      <w:rPr>
        <w:rFonts w:ascii="Calibri" w:hAnsi="Calibri" w:cs="Times New Roman"/>
        <w:noProof/>
        <w:sz w:val="20"/>
      </w:rPr>
      <w:fldChar w:fldCharType="end"/>
    </w:r>
  </w:p>
  <w:p w14:paraId="17B3C2B0" w14:textId="77777777" w:rsidR="008E3790" w:rsidRPr="004A7CEE" w:rsidRDefault="008E3790" w:rsidP="004A7CEE">
    <w:pPr>
      <w:pStyle w:val="af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09E15" w14:textId="77777777" w:rsidR="008E3790" w:rsidRDefault="008E3790">
    <w:pPr>
      <w:pStyle w:val="af5"/>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end"/>
    </w:r>
  </w:p>
  <w:p w14:paraId="5DED5847" w14:textId="77777777" w:rsidR="008E3790" w:rsidRDefault="008E3790">
    <w:pPr>
      <w:pStyle w:val="af5"/>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420357" w14:textId="77777777" w:rsidR="008E3790" w:rsidRPr="00385F38" w:rsidRDefault="008E3790" w:rsidP="00385F38">
    <w:pPr>
      <w:pStyle w:val="af5"/>
      <w:pBdr>
        <w:top w:val="thinThickSmallGap" w:sz="24" w:space="1" w:color="622423"/>
      </w:pBdr>
      <w:tabs>
        <w:tab w:val="clear" w:pos="4153"/>
        <w:tab w:val="clear" w:pos="8306"/>
        <w:tab w:val="right" w:pos="9071"/>
      </w:tabs>
      <w:rPr>
        <w:rFonts w:ascii="Calibri" w:eastAsia="PMingLiU" w:hAnsi="Calibri" w:cs="Times New Roman"/>
        <w:sz w:val="20"/>
        <w:lang w:eastAsia="zh-HK"/>
      </w:rPr>
    </w:pPr>
    <w:r w:rsidRPr="004A7CEE">
      <w:rPr>
        <w:rFonts w:ascii="Calibri" w:hAnsi="Calibri" w:cs="Times New Roman"/>
        <w:iCs/>
        <w:sz w:val="20"/>
      </w:rPr>
      <w:t xml:space="preserve">Copyright © 2014 EntroFine. All Rights Reserved.    </w:t>
    </w:r>
    <w:r w:rsidRPr="004A7CEE">
      <w:rPr>
        <w:rFonts w:ascii="Calibri" w:hAnsi="Calibri" w:cs="Times New Roman"/>
        <w:sz w:val="20"/>
      </w:rPr>
      <w:t>Strictly confidential</w:t>
    </w:r>
    <w:r w:rsidRPr="004A7CEE">
      <w:rPr>
        <w:rFonts w:ascii="Calibri" w:hAnsi="Calibri" w:cs="Times New Roman"/>
        <w:sz w:val="20"/>
      </w:rPr>
      <w:tab/>
      <w:t xml:space="preserve">Page </w:t>
    </w:r>
    <w:r w:rsidRPr="004A7CEE">
      <w:rPr>
        <w:rFonts w:ascii="Calibri" w:hAnsi="Calibri" w:cs="Times New Roman"/>
        <w:sz w:val="20"/>
      </w:rPr>
      <w:fldChar w:fldCharType="begin"/>
    </w:r>
    <w:r w:rsidRPr="0076569E">
      <w:rPr>
        <w:rFonts w:ascii="Calibri" w:hAnsi="Calibri"/>
        <w:sz w:val="20"/>
      </w:rPr>
      <w:instrText xml:space="preserve"> PAGE   \* MERGEFORMAT </w:instrText>
    </w:r>
    <w:r w:rsidRPr="004A7CEE">
      <w:rPr>
        <w:rFonts w:ascii="Calibri" w:hAnsi="Calibri" w:cs="Times New Roman"/>
        <w:sz w:val="20"/>
      </w:rPr>
      <w:fldChar w:fldCharType="separate"/>
    </w:r>
    <w:r w:rsidR="00F427C3" w:rsidRPr="00F427C3">
      <w:rPr>
        <w:rFonts w:ascii="Calibri" w:hAnsi="Calibri" w:cs="Times New Roman"/>
        <w:noProof/>
        <w:sz w:val="20"/>
      </w:rPr>
      <w:t>25</w:t>
    </w:r>
    <w:r w:rsidRPr="004A7CEE">
      <w:rPr>
        <w:rFonts w:ascii="Calibri" w:hAnsi="Calibri" w:cs="Times New Roman"/>
        <w:noProof/>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327211" w14:textId="77777777" w:rsidR="008E3790" w:rsidRDefault="008E3790">
      <w:pPr>
        <w:spacing w:after="120"/>
        <w:ind w:firstLine="480"/>
      </w:pPr>
      <w:r>
        <w:separator/>
      </w:r>
    </w:p>
  </w:footnote>
  <w:footnote w:type="continuationSeparator" w:id="0">
    <w:p w14:paraId="49415E9E" w14:textId="77777777" w:rsidR="008E3790" w:rsidRDefault="008E3790">
      <w:pPr>
        <w:spacing w:after="120"/>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02020" w14:textId="77777777" w:rsidR="008E3790" w:rsidRPr="004A7CEE" w:rsidRDefault="008E3790" w:rsidP="004A7CEE">
    <w:pPr>
      <w:pStyle w:val="aff"/>
      <w:pBdr>
        <w:bottom w:val="thickThinSmallGap" w:sz="24" w:space="1" w:color="622423"/>
      </w:pBdr>
      <w:jc w:val="center"/>
      <w:rPr>
        <w:rFonts w:ascii="Cambria" w:hAnsi="Cambria" w:cs="Times New Roman"/>
        <w:sz w:val="32"/>
        <w:szCs w:val="32"/>
      </w:rPr>
    </w:pPr>
    <w:r>
      <w:rPr>
        <w:noProof/>
      </w:rPr>
      <w:drawing>
        <wp:anchor distT="0" distB="0" distL="114300" distR="114300" simplePos="0" relativeHeight="251657216" behindDoc="1" locked="0" layoutInCell="1" allowOverlap="1" wp14:anchorId="402F6F75" wp14:editId="76D3A60E">
          <wp:simplePos x="0" y="0"/>
          <wp:positionH relativeFrom="column">
            <wp:posOffset>4302125</wp:posOffset>
          </wp:positionH>
          <wp:positionV relativeFrom="paragraph">
            <wp:posOffset>-3810</wp:posOffset>
          </wp:positionV>
          <wp:extent cx="1396365" cy="353060"/>
          <wp:effectExtent l="0" t="0" r="635" b="2540"/>
          <wp:wrapTight wrapText="bothSides">
            <wp:wrapPolygon edited="0">
              <wp:start x="11394" y="0"/>
              <wp:lineTo x="0" y="4662"/>
              <wp:lineTo x="0" y="20201"/>
              <wp:lineTo x="21217" y="20201"/>
              <wp:lineTo x="21217" y="0"/>
              <wp:lineTo x="1139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6365" cy="35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D294B" w14:textId="77777777" w:rsidR="008E3790" w:rsidRDefault="008E3790">
    <w:pPr>
      <w:pStyle w:val="aff"/>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8635A" w14:textId="77777777" w:rsidR="008E3790" w:rsidRPr="00150356" w:rsidRDefault="008E3790" w:rsidP="00CA52D5">
    <w:pPr>
      <w:pStyle w:val="aff"/>
      <w:pBdr>
        <w:bottom w:val="thickThinSmallGap" w:sz="24" w:space="1" w:color="622423"/>
      </w:pBdr>
      <w:tabs>
        <w:tab w:val="clear" w:pos="4153"/>
        <w:tab w:val="clear" w:pos="8306"/>
        <w:tab w:val="left" w:pos="0"/>
        <w:tab w:val="right" w:pos="9090"/>
      </w:tabs>
      <w:jc w:val="both"/>
      <w:rPr>
        <w:rFonts w:ascii="Cambria" w:eastAsia="PMingLiU" w:hAnsi="Cambria" w:cs="Times New Roman"/>
        <w:sz w:val="32"/>
        <w:szCs w:val="32"/>
        <w:lang w:eastAsia="zh-HK"/>
      </w:rPr>
    </w:pPr>
    <w:r>
      <w:rPr>
        <w:rFonts w:ascii="Cambria" w:eastAsia="PMingLiU" w:hAnsi="Cambria" w:cs="Times New Roman" w:hint="eastAsia"/>
        <w:noProof/>
        <w:sz w:val="32"/>
        <w:szCs w:val="32"/>
      </w:rPr>
      <w:drawing>
        <wp:anchor distT="0" distB="0" distL="114300" distR="114300" simplePos="0" relativeHeight="251658240" behindDoc="1" locked="0" layoutInCell="1" allowOverlap="1" wp14:anchorId="30965D06" wp14:editId="137B856D">
          <wp:simplePos x="0" y="0"/>
          <wp:positionH relativeFrom="column">
            <wp:posOffset>4110355</wp:posOffset>
          </wp:positionH>
          <wp:positionV relativeFrom="paragraph">
            <wp:posOffset>-9525</wp:posOffset>
          </wp:positionV>
          <wp:extent cx="1396365" cy="353060"/>
          <wp:effectExtent l="0" t="0" r="635" b="254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6365" cy="353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eastAsia="PMingLiU" w:hAnsi="Cambria" w:cs="Times New Roman" w:hint="eastAsia"/>
        <w:sz w:val="32"/>
        <w:szCs w:val="32"/>
        <w:lang w:eastAsia="zh-HK"/>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84E580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CE8667EA"/>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nsid w:val="00B37895"/>
    <w:multiLevelType w:val="hybridMultilevel"/>
    <w:tmpl w:val="364C5862"/>
    <w:lvl w:ilvl="0" w:tplc="60A0681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19736D2"/>
    <w:multiLevelType w:val="hybridMultilevel"/>
    <w:tmpl w:val="BDC8427E"/>
    <w:lvl w:ilvl="0" w:tplc="B03A269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0328398E"/>
    <w:multiLevelType w:val="hybridMultilevel"/>
    <w:tmpl w:val="149AD962"/>
    <w:lvl w:ilvl="0" w:tplc="1D408FBE">
      <w:start w:val="1"/>
      <w:numFmt w:val="decimal"/>
      <w:lvlText w:val="%1."/>
      <w:lvlJc w:val="left"/>
      <w:pPr>
        <w:ind w:left="360" w:hanging="360"/>
      </w:pPr>
      <w:rPr>
        <w:rFonts w:ascii="Calibri" w:eastAsia="SimSun" w:hAnsi="Calibri" w:cs="Times New Roman"/>
        <w:b/>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nsid w:val="04C775F1"/>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087FDA"/>
    <w:multiLevelType w:val="hybridMultilevel"/>
    <w:tmpl w:val="BD74B8BC"/>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nsid w:val="064546B0"/>
    <w:multiLevelType w:val="multilevel"/>
    <w:tmpl w:val="1F00BED2"/>
    <w:lvl w:ilvl="0">
      <w:start w:val="1"/>
      <w:numFmt w:val="decimal"/>
      <w:lvlText w:val="%1."/>
      <w:lvlJc w:val="left"/>
      <w:pPr>
        <w:ind w:left="360" w:hanging="360"/>
      </w:pPr>
    </w:lvl>
    <w:lvl w:ilvl="1">
      <w:start w:val="1"/>
      <w:numFmt w:val="decimal"/>
      <w:lvlText w:val="%1.%2"/>
      <w:lvlJc w:val="left"/>
      <w:pPr>
        <w:ind w:left="360" w:hanging="360"/>
      </w:pPr>
      <w:rPr>
        <w:rFonts w:ascii="Calibri" w:hAnsi="Calibri" w:hint="default"/>
        <w:b/>
        <w:color w:val="1F4E79"/>
        <w:sz w:val="22"/>
        <w:szCs w:val="2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07A32297"/>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0825233C"/>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nsid w:val="083E7579"/>
    <w:multiLevelType w:val="multilevel"/>
    <w:tmpl w:val="D84C6E04"/>
    <w:lvl w:ilvl="0">
      <w:start w:val="1"/>
      <w:numFmt w:val="decimal"/>
      <w:pStyle w:val="4"/>
      <w:lvlText w:val="%1"/>
      <w:lvlJc w:val="left"/>
      <w:pPr>
        <w:tabs>
          <w:tab w:val="num" w:pos="4115"/>
        </w:tabs>
        <w:ind w:left="4115" w:hanging="3215"/>
      </w:pPr>
      <w:rPr>
        <w:rFonts w:hint="eastAsia"/>
      </w:rPr>
    </w:lvl>
    <w:lvl w:ilvl="1">
      <w:start w:val="1"/>
      <w:numFmt w:val="decimal"/>
      <w:lvlText w:val="%1.%2  "/>
      <w:lvlJc w:val="left"/>
      <w:pPr>
        <w:tabs>
          <w:tab w:val="num" w:pos="1620"/>
        </w:tabs>
        <w:ind w:left="1467" w:hanging="567"/>
      </w:pPr>
      <w:rPr>
        <w:rFonts w:ascii="NSimSun" w:eastAsia="FangSong_GB2312" w:hAnsi="NSimSun" w:hint="eastAsia"/>
        <w:sz w:val="28"/>
      </w:rPr>
    </w:lvl>
    <w:lvl w:ilvl="2">
      <w:start w:val="1"/>
      <w:numFmt w:val="decimal"/>
      <w:lvlText w:val="%1.%2.%3  "/>
      <w:lvlJc w:val="left"/>
      <w:pPr>
        <w:tabs>
          <w:tab w:val="num" w:pos="1980"/>
        </w:tabs>
        <w:ind w:left="1609" w:hanging="709"/>
      </w:pPr>
      <w:rPr>
        <w:rFonts w:ascii="NSimSun" w:hAnsi="NSimSun" w:hint="eastAsia"/>
      </w:rPr>
    </w:lvl>
    <w:lvl w:ilvl="3">
      <w:start w:val="1"/>
      <w:numFmt w:val="decimal"/>
      <w:lvlText w:val="%1.%2.%3.%4."/>
      <w:lvlJc w:val="left"/>
      <w:pPr>
        <w:tabs>
          <w:tab w:val="num" w:pos="1751"/>
        </w:tabs>
        <w:ind w:left="1751" w:hanging="851"/>
      </w:pPr>
      <w:rPr>
        <w:rFonts w:hint="eastAsia"/>
      </w:rPr>
    </w:lvl>
    <w:lvl w:ilvl="4">
      <w:start w:val="1"/>
      <w:numFmt w:val="decimal"/>
      <w:lvlText w:val="%1.%2.%3.%4.%5."/>
      <w:lvlJc w:val="left"/>
      <w:pPr>
        <w:tabs>
          <w:tab w:val="num" w:pos="1892"/>
        </w:tabs>
        <w:ind w:left="1892" w:hanging="992"/>
      </w:pPr>
      <w:rPr>
        <w:rFonts w:hint="eastAsia"/>
      </w:rPr>
    </w:lvl>
    <w:lvl w:ilvl="5">
      <w:start w:val="1"/>
      <w:numFmt w:val="decimal"/>
      <w:lvlText w:val="%1.%2.%3.%4.%5.%6."/>
      <w:lvlJc w:val="left"/>
      <w:pPr>
        <w:tabs>
          <w:tab w:val="num" w:pos="2034"/>
        </w:tabs>
        <w:ind w:left="2034" w:hanging="1134"/>
      </w:pPr>
      <w:rPr>
        <w:rFonts w:hint="eastAsia"/>
      </w:rPr>
    </w:lvl>
    <w:lvl w:ilvl="6">
      <w:start w:val="1"/>
      <w:numFmt w:val="decimal"/>
      <w:lvlText w:val="%1.%2.%3.%4.%5.%6.%7."/>
      <w:lvlJc w:val="left"/>
      <w:pPr>
        <w:tabs>
          <w:tab w:val="num" w:pos="2176"/>
        </w:tabs>
        <w:ind w:left="2176" w:hanging="1276"/>
      </w:pPr>
      <w:rPr>
        <w:rFonts w:hint="eastAsia"/>
      </w:rPr>
    </w:lvl>
    <w:lvl w:ilvl="7">
      <w:start w:val="1"/>
      <w:numFmt w:val="decimal"/>
      <w:lvlText w:val="%1.%2.%3.%4.%5.%6.%7.%8."/>
      <w:lvlJc w:val="left"/>
      <w:pPr>
        <w:tabs>
          <w:tab w:val="num" w:pos="2318"/>
        </w:tabs>
        <w:ind w:left="2318" w:hanging="1418"/>
      </w:pPr>
      <w:rPr>
        <w:rFonts w:hint="eastAsia"/>
      </w:rPr>
    </w:lvl>
    <w:lvl w:ilvl="8">
      <w:start w:val="1"/>
      <w:numFmt w:val="decimal"/>
      <w:lvlText w:val="%1.%2.%3.%4.%5.%6.%7.%8.%9."/>
      <w:lvlJc w:val="left"/>
      <w:pPr>
        <w:tabs>
          <w:tab w:val="num" w:pos="2459"/>
        </w:tabs>
        <w:ind w:left="2459" w:hanging="1559"/>
      </w:pPr>
      <w:rPr>
        <w:rFonts w:hint="eastAsia"/>
      </w:rPr>
    </w:lvl>
  </w:abstractNum>
  <w:abstractNum w:abstractNumId="11">
    <w:nsid w:val="08635CC2"/>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53641A"/>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F929DF"/>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0BDE0107"/>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0C0A7E19"/>
    <w:multiLevelType w:val="multilevel"/>
    <w:tmpl w:val="BB24001E"/>
    <w:lvl w:ilvl="0">
      <w:start w:val="1"/>
      <w:numFmt w:val="decimal"/>
      <w:pStyle w:val="1"/>
      <w:lvlText w:val="%1"/>
      <w:lvlJc w:val="left"/>
      <w:pPr>
        <w:tabs>
          <w:tab w:val="num" w:pos="432"/>
        </w:tabs>
        <w:ind w:left="432" w:hanging="432"/>
      </w:pPr>
      <w:rPr>
        <w:rFonts w:ascii="Calibri" w:eastAsia="SimSun" w:hAnsi="Calibri" w:cs="Courier New"/>
      </w:rPr>
    </w:lvl>
    <w:lvl w:ilvl="1">
      <w:start w:val="1"/>
      <w:numFmt w:val="decimal"/>
      <w:lvlText w:val="%2."/>
      <w:lvlJc w:val="left"/>
      <w:pPr>
        <w:tabs>
          <w:tab w:val="num" w:pos="576"/>
        </w:tabs>
        <w:ind w:left="576" w:hanging="576"/>
      </w:pPr>
      <w:rPr>
        <w:rFonts w:hint="eastAsia"/>
      </w:rPr>
    </w:lvl>
    <w:lvl w:ilvl="2">
      <w:start w:val="1"/>
      <w:numFmt w:val="decimal"/>
      <w:pStyle w:val="3"/>
      <w:lvlText w:val="%1.%2.%3"/>
      <w:lvlJc w:val="left"/>
      <w:pPr>
        <w:tabs>
          <w:tab w:val="num" w:pos="1287"/>
        </w:tabs>
        <w:ind w:left="1287" w:hanging="720"/>
      </w:pPr>
      <w:rPr>
        <w:rFonts w:hint="eastAsia"/>
      </w:rPr>
    </w:lvl>
    <w:lvl w:ilvl="3">
      <w:start w:val="1"/>
      <w:numFmt w:val="decimal"/>
      <w:pStyle w:val="40"/>
      <w:lvlText w:val="%1.%2.%3.%4"/>
      <w:lvlJc w:val="left"/>
      <w:pPr>
        <w:tabs>
          <w:tab w:val="num" w:pos="1715"/>
        </w:tabs>
        <w:ind w:left="567" w:firstLine="0"/>
      </w:pPr>
      <w:rPr>
        <w:rFonts w:ascii="SimSun" w:eastAsia="SimSun" w:hAnsi="SimSun" w:hint="eastAsia"/>
        <w:b/>
      </w:rPr>
    </w:lvl>
    <w:lvl w:ilvl="4">
      <w:start w:val="1"/>
      <w:numFmt w:val="decimal"/>
      <w:pStyle w:val="5"/>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0C990E0A"/>
    <w:multiLevelType w:val="hybridMultilevel"/>
    <w:tmpl w:val="0DC47CA8"/>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DA93202"/>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nsid w:val="0F1679A3"/>
    <w:multiLevelType w:val="hybridMultilevel"/>
    <w:tmpl w:val="D714978E"/>
    <w:lvl w:ilvl="0" w:tplc="B2ACEF10">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FDC20D5"/>
    <w:multiLevelType w:val="hybridMultilevel"/>
    <w:tmpl w:val="1F765A80"/>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FFD0209"/>
    <w:multiLevelType w:val="multilevel"/>
    <w:tmpl w:val="CCB27D8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nsid w:val="12FF6695"/>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nsid w:val="133A3F9A"/>
    <w:multiLevelType w:val="hybridMultilevel"/>
    <w:tmpl w:val="637CFC06"/>
    <w:lvl w:ilvl="0" w:tplc="BEEE2140">
      <w:start w:val="1"/>
      <w:numFmt w:val="decimal"/>
      <w:lvlText w:val="1.%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3C46957"/>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4412548"/>
    <w:multiLevelType w:val="hybridMultilevel"/>
    <w:tmpl w:val="134CD07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46349D5"/>
    <w:multiLevelType w:val="hybridMultilevel"/>
    <w:tmpl w:val="7C3EFD1E"/>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4803235"/>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5DD03B7"/>
    <w:multiLevelType w:val="hybridMultilevel"/>
    <w:tmpl w:val="87D2F010"/>
    <w:lvl w:ilvl="0" w:tplc="04090015">
      <w:start w:val="1"/>
      <w:numFmt w:val="upp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nsid w:val="16D64176"/>
    <w:multiLevelType w:val="hybridMultilevel"/>
    <w:tmpl w:val="979EFF48"/>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75D0BE8"/>
    <w:multiLevelType w:val="hybridMultilevel"/>
    <w:tmpl w:val="E8A47D7E"/>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nsid w:val="17A71960"/>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7A9765A"/>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
    <w:nsid w:val="186801F0"/>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9075F0C"/>
    <w:multiLevelType w:val="multilevel"/>
    <w:tmpl w:val="CCB27D82"/>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191272E6"/>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945199F"/>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97B3A88"/>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nsid w:val="19C846AF"/>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8">
    <w:nsid w:val="1C7C6A23"/>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
    <w:nsid w:val="1E7F191A"/>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nsid w:val="210A45A8"/>
    <w:multiLevelType w:val="hybridMultilevel"/>
    <w:tmpl w:val="42621352"/>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
    <w:nsid w:val="2253748E"/>
    <w:multiLevelType w:val="hybridMultilevel"/>
    <w:tmpl w:val="A258AA5C"/>
    <w:lvl w:ilvl="0" w:tplc="0409000F">
      <w:start w:val="1"/>
      <w:numFmt w:val="bullet"/>
      <w:pStyle w:val="10"/>
      <w:lvlText w:val=""/>
      <w:lvlJc w:val="left"/>
      <w:pPr>
        <w:tabs>
          <w:tab w:val="num" w:pos="780"/>
        </w:tabs>
        <w:ind w:left="780" w:hanging="420"/>
      </w:pPr>
      <w:rPr>
        <w:rFonts w:ascii="Wingdings" w:hAnsi="Wingdings" w:hint="default"/>
      </w:rPr>
    </w:lvl>
    <w:lvl w:ilvl="1" w:tplc="04090019">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42">
    <w:nsid w:val="23094777"/>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3">
    <w:nsid w:val="23A05ACF"/>
    <w:multiLevelType w:val="hybridMultilevel"/>
    <w:tmpl w:val="571425F8"/>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23E70F32"/>
    <w:multiLevelType w:val="hybridMultilevel"/>
    <w:tmpl w:val="1D525CD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45E67A3"/>
    <w:multiLevelType w:val="hybridMultilevel"/>
    <w:tmpl w:val="59581D4A"/>
    <w:lvl w:ilvl="0" w:tplc="0409000B">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46">
    <w:nsid w:val="24F164C3"/>
    <w:multiLevelType w:val="hybridMultilevel"/>
    <w:tmpl w:val="134CD07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83B2B4B"/>
    <w:multiLevelType w:val="hybridMultilevel"/>
    <w:tmpl w:val="47D66B6E"/>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8F15B30"/>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9">
    <w:nsid w:val="2A3C7638"/>
    <w:multiLevelType w:val="hybridMultilevel"/>
    <w:tmpl w:val="364C5862"/>
    <w:lvl w:ilvl="0" w:tplc="60A0681A">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2A872F8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1">
    <w:nsid w:val="2B477200"/>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2">
    <w:nsid w:val="2B576F5B"/>
    <w:multiLevelType w:val="hybridMultilevel"/>
    <w:tmpl w:val="364C5862"/>
    <w:lvl w:ilvl="0" w:tplc="60A0681A">
      <w:start w:val="1"/>
      <w:numFmt w:val="upperLetter"/>
      <w:lvlText w:val="%1."/>
      <w:lvlJc w:val="left"/>
      <w:pPr>
        <w:ind w:left="2685" w:hanging="360"/>
      </w:pPr>
      <w:rPr>
        <w:rFonts w:hint="default"/>
      </w:rPr>
    </w:lvl>
    <w:lvl w:ilvl="1" w:tplc="04090019">
      <w:start w:val="1"/>
      <w:numFmt w:val="lowerLetter"/>
      <w:lvlText w:val="%2."/>
      <w:lvlJc w:val="left"/>
      <w:pPr>
        <w:ind w:left="3405" w:hanging="360"/>
      </w:pPr>
    </w:lvl>
    <w:lvl w:ilvl="2" w:tplc="0409001B" w:tentative="1">
      <w:start w:val="1"/>
      <w:numFmt w:val="lowerRoman"/>
      <w:lvlText w:val="%3."/>
      <w:lvlJc w:val="right"/>
      <w:pPr>
        <w:ind w:left="4125" w:hanging="180"/>
      </w:pPr>
    </w:lvl>
    <w:lvl w:ilvl="3" w:tplc="0409000F" w:tentative="1">
      <w:start w:val="1"/>
      <w:numFmt w:val="decimal"/>
      <w:lvlText w:val="%4."/>
      <w:lvlJc w:val="left"/>
      <w:pPr>
        <w:ind w:left="4845" w:hanging="360"/>
      </w:pPr>
    </w:lvl>
    <w:lvl w:ilvl="4" w:tplc="04090019" w:tentative="1">
      <w:start w:val="1"/>
      <w:numFmt w:val="lowerLetter"/>
      <w:lvlText w:val="%5."/>
      <w:lvlJc w:val="left"/>
      <w:pPr>
        <w:ind w:left="5565" w:hanging="360"/>
      </w:pPr>
    </w:lvl>
    <w:lvl w:ilvl="5" w:tplc="0409001B" w:tentative="1">
      <w:start w:val="1"/>
      <w:numFmt w:val="lowerRoman"/>
      <w:lvlText w:val="%6."/>
      <w:lvlJc w:val="right"/>
      <w:pPr>
        <w:ind w:left="6285" w:hanging="180"/>
      </w:pPr>
    </w:lvl>
    <w:lvl w:ilvl="6" w:tplc="0409000F" w:tentative="1">
      <w:start w:val="1"/>
      <w:numFmt w:val="decimal"/>
      <w:lvlText w:val="%7."/>
      <w:lvlJc w:val="left"/>
      <w:pPr>
        <w:ind w:left="7005" w:hanging="360"/>
      </w:pPr>
    </w:lvl>
    <w:lvl w:ilvl="7" w:tplc="04090019" w:tentative="1">
      <w:start w:val="1"/>
      <w:numFmt w:val="lowerLetter"/>
      <w:lvlText w:val="%8."/>
      <w:lvlJc w:val="left"/>
      <w:pPr>
        <w:ind w:left="7725" w:hanging="360"/>
      </w:pPr>
    </w:lvl>
    <w:lvl w:ilvl="8" w:tplc="0409001B" w:tentative="1">
      <w:start w:val="1"/>
      <w:numFmt w:val="lowerRoman"/>
      <w:lvlText w:val="%9."/>
      <w:lvlJc w:val="right"/>
      <w:pPr>
        <w:ind w:left="8445" w:hanging="180"/>
      </w:pPr>
    </w:lvl>
  </w:abstractNum>
  <w:abstractNum w:abstractNumId="53">
    <w:nsid w:val="2B854428"/>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4">
    <w:nsid w:val="2D4C0104"/>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nsid w:val="2E2A4342"/>
    <w:multiLevelType w:val="hybridMultilevel"/>
    <w:tmpl w:val="E4A42078"/>
    <w:lvl w:ilvl="0" w:tplc="18641B28">
      <w:start w:val="1"/>
      <w:numFmt w:val="decimal"/>
      <w:lvlText w:val="%1."/>
      <w:lvlJc w:val="left"/>
      <w:pPr>
        <w:ind w:left="420" w:hanging="420"/>
      </w:pPr>
      <w:rPr>
        <w:b/>
        <w:i w:val="0"/>
      </w:r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6">
    <w:nsid w:val="2F6D1BA6"/>
    <w:multiLevelType w:val="hybridMultilevel"/>
    <w:tmpl w:val="751AD0C4"/>
    <w:lvl w:ilvl="0" w:tplc="CC4884C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7">
    <w:nsid w:val="2F7B3249"/>
    <w:multiLevelType w:val="hybridMultilevel"/>
    <w:tmpl w:val="E54C4B8E"/>
    <w:lvl w:ilvl="0" w:tplc="0C4632A8">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58">
    <w:nsid w:val="310846DA"/>
    <w:multiLevelType w:val="hybridMultilevel"/>
    <w:tmpl w:val="D38660B0"/>
    <w:lvl w:ilvl="0" w:tplc="B03A269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18A48B3"/>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0">
    <w:nsid w:val="320E034C"/>
    <w:multiLevelType w:val="hybridMultilevel"/>
    <w:tmpl w:val="364C5862"/>
    <w:lvl w:ilvl="0" w:tplc="60A0681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33C70EB2"/>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2">
    <w:nsid w:val="33DC45C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3">
    <w:nsid w:val="37B0118C"/>
    <w:multiLevelType w:val="hybridMultilevel"/>
    <w:tmpl w:val="B4B06B08"/>
    <w:lvl w:ilvl="0" w:tplc="0409000F">
      <w:start w:val="1"/>
      <w:numFmt w:val="decimal"/>
      <w:pStyle w:val="11"/>
      <w:lvlText w:val="%1．"/>
      <w:lvlJc w:val="left"/>
      <w:pPr>
        <w:tabs>
          <w:tab w:val="num" w:pos="1474"/>
        </w:tabs>
        <w:ind w:left="1474"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4">
    <w:nsid w:val="380014C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nsid w:val="384B6779"/>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5B4CAA"/>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7">
    <w:nsid w:val="38A00C7E"/>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8">
    <w:nsid w:val="38A83793"/>
    <w:multiLevelType w:val="hybridMultilevel"/>
    <w:tmpl w:val="9048B47A"/>
    <w:lvl w:ilvl="0" w:tplc="04090015">
      <w:start w:val="1"/>
      <w:numFmt w:val="upperLetter"/>
      <w:lvlText w:val="%1."/>
      <w:lvlJc w:val="left"/>
      <w:pPr>
        <w:ind w:left="720" w:hanging="360"/>
      </w:pPr>
    </w:lvl>
    <w:lvl w:ilvl="1" w:tplc="04090015">
      <w:start w:val="1"/>
      <w:numFmt w:val="upperLetter"/>
      <w:lvlText w:val="%2."/>
      <w:lvlJc w:val="left"/>
      <w:pPr>
        <w:ind w:left="8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8DB5B13"/>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0">
    <w:nsid w:val="38E27ED2"/>
    <w:multiLevelType w:val="hybridMultilevel"/>
    <w:tmpl w:val="175A2990"/>
    <w:lvl w:ilvl="0" w:tplc="6D1EB05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927442B"/>
    <w:multiLevelType w:val="hybridMultilevel"/>
    <w:tmpl w:val="E534A568"/>
    <w:lvl w:ilvl="0" w:tplc="0409000F">
      <w:start w:val="1"/>
      <w:numFmt w:val="bullet"/>
      <w:pStyle w:val="12"/>
      <w:lvlText w:val=""/>
      <w:lvlJc w:val="left"/>
      <w:pPr>
        <w:tabs>
          <w:tab w:val="num" w:pos="1200"/>
        </w:tabs>
        <w:ind w:left="1200" w:hanging="454"/>
      </w:pPr>
      <w:rPr>
        <w:rFonts w:ascii="Wingdings" w:hAnsi="Wingdings" w:hint="default"/>
      </w:rPr>
    </w:lvl>
    <w:lvl w:ilvl="1" w:tplc="04090019">
      <w:start w:val="1"/>
      <w:numFmt w:val="decimal"/>
      <w:lvlText w:val="%2."/>
      <w:lvlJc w:val="left"/>
      <w:pPr>
        <w:tabs>
          <w:tab w:val="num" w:pos="1191"/>
        </w:tabs>
        <w:ind w:left="1191" w:hanging="454"/>
      </w:pPr>
      <w:rPr>
        <w:rFonts w:hint="eastAsia"/>
      </w:rPr>
    </w:lvl>
    <w:lvl w:ilvl="2" w:tplc="0409001B">
      <w:start w:val="1"/>
      <w:numFmt w:val="bullet"/>
      <w:lvlText w:val=""/>
      <w:lvlJc w:val="left"/>
      <w:pPr>
        <w:tabs>
          <w:tab w:val="num" w:pos="1134"/>
        </w:tabs>
        <w:ind w:left="1134" w:hanging="454"/>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2">
    <w:nsid w:val="39B16990"/>
    <w:multiLevelType w:val="multilevel"/>
    <w:tmpl w:val="CCB27D82"/>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nsid w:val="39C3391C"/>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4">
    <w:nsid w:val="39FA642D"/>
    <w:multiLevelType w:val="hybridMultilevel"/>
    <w:tmpl w:val="FFF85796"/>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5">
    <w:nsid w:val="3A3F2FE6"/>
    <w:multiLevelType w:val="hybridMultilevel"/>
    <w:tmpl w:val="0C16FE52"/>
    <w:lvl w:ilvl="0" w:tplc="04090015">
      <w:start w:val="1"/>
      <w:numFmt w:val="upp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nsid w:val="3A406C8A"/>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A6A3996"/>
    <w:multiLevelType w:val="hybridMultilevel"/>
    <w:tmpl w:val="1286E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B2B2D6C"/>
    <w:multiLevelType w:val="hybridMultilevel"/>
    <w:tmpl w:val="DD78D8EC"/>
    <w:lvl w:ilvl="0" w:tplc="4D841FD2">
      <w:start w:val="1"/>
      <w:numFmt w:val="upperLetter"/>
      <w:lvlText w:val="%1."/>
      <w:lvlJc w:val="left"/>
      <w:pPr>
        <w:ind w:left="810" w:hanging="360"/>
      </w:pPr>
      <w:rPr>
        <w:rFonts w:ascii="Calibri" w:eastAsia="Calibri" w:hAnsi="Calibri" w:cs="Times New Roman"/>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9">
    <w:nsid w:val="3C71712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0">
    <w:nsid w:val="3D290CFA"/>
    <w:multiLevelType w:val="hybridMultilevel"/>
    <w:tmpl w:val="E8A47D7E"/>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1">
    <w:nsid w:val="3DF224C9"/>
    <w:multiLevelType w:val="hybridMultilevel"/>
    <w:tmpl w:val="D3C48690"/>
    <w:lvl w:ilvl="0" w:tplc="B03A269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DF46EEC"/>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3">
    <w:nsid w:val="3E074BFE"/>
    <w:multiLevelType w:val="hybridMultilevel"/>
    <w:tmpl w:val="0C16FE52"/>
    <w:lvl w:ilvl="0" w:tplc="04090015">
      <w:start w:val="1"/>
      <w:numFmt w:val="upp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4">
    <w:nsid w:val="40123972"/>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5">
    <w:nsid w:val="41983835"/>
    <w:multiLevelType w:val="multilevel"/>
    <w:tmpl w:val="BEC63B4A"/>
    <w:lvl w:ilvl="0">
      <w:start w:val="1"/>
      <w:numFmt w:val="decimal"/>
      <w:lvlText w:val="%1."/>
      <w:lvlJc w:val="left"/>
      <w:pPr>
        <w:ind w:left="360" w:hanging="360"/>
      </w:pPr>
      <w:rPr>
        <w:rFonts w:hint="eastAsia"/>
        <w:b w:val="0"/>
        <w:color w:val="auto"/>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nsid w:val="41C1566D"/>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7">
    <w:nsid w:val="43E727D6"/>
    <w:multiLevelType w:val="hybridMultilevel"/>
    <w:tmpl w:val="B6F208E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44843187"/>
    <w:multiLevelType w:val="hybridMultilevel"/>
    <w:tmpl w:val="8CAAF8AC"/>
    <w:lvl w:ilvl="0" w:tplc="6B725A2A">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9">
    <w:nsid w:val="44B1735B"/>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0">
    <w:nsid w:val="44E55787"/>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50B037F"/>
    <w:multiLevelType w:val="multilevel"/>
    <w:tmpl w:val="CCB27D82"/>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nsid w:val="4549567B"/>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46FB474D"/>
    <w:multiLevelType w:val="hybridMultilevel"/>
    <w:tmpl w:val="C65E9500"/>
    <w:lvl w:ilvl="0" w:tplc="E5F8073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478B623D"/>
    <w:multiLevelType w:val="multilevel"/>
    <w:tmpl w:val="173E00D8"/>
    <w:lvl w:ilvl="0">
      <w:start w:val="1"/>
      <w:numFmt w:val="decimal"/>
      <w:lvlText w:val="%1."/>
      <w:lvlJc w:val="left"/>
      <w:pPr>
        <w:ind w:left="810" w:hanging="360"/>
      </w:pPr>
      <w:rPr>
        <w:rFonts w:ascii="Calibri" w:eastAsia="SimSun" w:hAnsi="Calibri" w:cs="Tahoma"/>
      </w:rPr>
    </w:lvl>
    <w:lvl w:ilvl="1">
      <w:start w:val="1"/>
      <w:numFmt w:val="decimal"/>
      <w:isLgl/>
      <w:lvlText w:val="%1.%2"/>
      <w:lvlJc w:val="left"/>
      <w:pPr>
        <w:ind w:left="81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1890" w:hanging="1440"/>
      </w:pPr>
      <w:rPr>
        <w:rFonts w:hint="default"/>
      </w:rPr>
    </w:lvl>
  </w:abstractNum>
  <w:abstractNum w:abstractNumId="95">
    <w:nsid w:val="48EF3E9D"/>
    <w:multiLevelType w:val="multilevel"/>
    <w:tmpl w:val="A9E2E124"/>
    <w:lvl w:ilvl="0">
      <w:start w:val="1"/>
      <w:numFmt w:val="decimal"/>
      <w:lvlText w:val="%1."/>
      <w:lvlJc w:val="left"/>
      <w:pPr>
        <w:ind w:left="480" w:hanging="480"/>
      </w:pPr>
      <w:rPr>
        <w:color w:val="243F60"/>
      </w:rPr>
    </w:lvl>
    <w:lvl w:ilvl="1">
      <w:start w:val="3"/>
      <w:numFmt w:val="decimal"/>
      <w:lvlText w:val="%1.%2"/>
      <w:lvlJc w:val="left"/>
      <w:pPr>
        <w:ind w:left="480" w:hanging="480"/>
      </w:pPr>
      <w:rPr>
        <w:rFonts w:eastAsia="Times New Roman" w:cs="Times New Roman"/>
        <w:color w:val="243F60"/>
      </w:rPr>
    </w:lvl>
    <w:lvl w:ilvl="2">
      <w:start w:val="4"/>
      <w:numFmt w:val="decimal"/>
      <w:lvlText w:val="%1.%2.%3"/>
      <w:lvlJc w:val="left"/>
      <w:pPr>
        <w:ind w:left="1080" w:hanging="720"/>
      </w:pPr>
      <w:rPr>
        <w:rFonts w:eastAsia="Times New Roman" w:cs="Times New Roman"/>
        <w:color w:val="243F60"/>
      </w:rPr>
    </w:lvl>
    <w:lvl w:ilvl="3">
      <w:start w:val="1"/>
      <w:numFmt w:val="decimal"/>
      <w:lvlText w:val="%1.%2.%3.%4"/>
      <w:lvlJc w:val="left"/>
      <w:pPr>
        <w:ind w:left="1800" w:hanging="720"/>
      </w:pPr>
      <w:rPr>
        <w:rFonts w:eastAsia="Times New Roman" w:cs="Times New Roman"/>
        <w:color w:val="243F60"/>
      </w:rPr>
    </w:lvl>
    <w:lvl w:ilvl="4">
      <w:start w:val="1"/>
      <w:numFmt w:val="decimal"/>
      <w:lvlText w:val="%1.%2.%3.%4.%5"/>
      <w:lvlJc w:val="left"/>
      <w:pPr>
        <w:ind w:left="2520" w:hanging="1080"/>
      </w:pPr>
      <w:rPr>
        <w:rFonts w:eastAsia="Times New Roman" w:cs="Times New Roman"/>
        <w:color w:val="243F60"/>
      </w:rPr>
    </w:lvl>
    <w:lvl w:ilvl="5">
      <w:start w:val="1"/>
      <w:numFmt w:val="decimal"/>
      <w:lvlText w:val="%1.%2.%3.%4.%5.%6"/>
      <w:lvlJc w:val="left"/>
      <w:pPr>
        <w:ind w:left="2880" w:hanging="1080"/>
      </w:pPr>
      <w:rPr>
        <w:rFonts w:eastAsia="Times New Roman" w:cs="Times New Roman"/>
        <w:color w:val="243F60"/>
      </w:rPr>
    </w:lvl>
    <w:lvl w:ilvl="6">
      <w:start w:val="1"/>
      <w:numFmt w:val="decimal"/>
      <w:lvlText w:val="%1.%2.%3.%4.%5.%6.%7"/>
      <w:lvlJc w:val="left"/>
      <w:pPr>
        <w:ind w:left="3600" w:hanging="1440"/>
      </w:pPr>
      <w:rPr>
        <w:rFonts w:eastAsia="Times New Roman" w:cs="Times New Roman"/>
        <w:color w:val="243F60"/>
      </w:rPr>
    </w:lvl>
    <w:lvl w:ilvl="7">
      <w:start w:val="1"/>
      <w:numFmt w:val="decimal"/>
      <w:lvlText w:val="%1.%2.%3.%4.%5.%6.%7.%8"/>
      <w:lvlJc w:val="left"/>
      <w:pPr>
        <w:ind w:left="3960" w:hanging="1440"/>
      </w:pPr>
      <w:rPr>
        <w:rFonts w:eastAsia="Times New Roman" w:cs="Times New Roman"/>
        <w:color w:val="243F60"/>
      </w:rPr>
    </w:lvl>
    <w:lvl w:ilvl="8">
      <w:start w:val="1"/>
      <w:numFmt w:val="decimal"/>
      <w:lvlText w:val="%1.%2.%3.%4.%5.%6.%7.%8.%9"/>
      <w:lvlJc w:val="left"/>
      <w:pPr>
        <w:ind w:left="4680" w:hanging="1800"/>
      </w:pPr>
      <w:rPr>
        <w:rFonts w:eastAsia="Times New Roman" w:cs="Times New Roman"/>
        <w:color w:val="243F60"/>
      </w:rPr>
    </w:lvl>
  </w:abstractNum>
  <w:abstractNum w:abstractNumId="96">
    <w:nsid w:val="49B4343F"/>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7">
    <w:nsid w:val="4B4D159E"/>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8">
    <w:nsid w:val="4C575D72"/>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9">
    <w:nsid w:val="4D2B3C15"/>
    <w:multiLevelType w:val="hybridMultilevel"/>
    <w:tmpl w:val="79BA3EEE"/>
    <w:lvl w:ilvl="0" w:tplc="B03A2698">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start w:val="1"/>
      <w:numFmt w:val="bullet"/>
      <w:lvlText w:val="o"/>
      <w:lvlJc w:val="left"/>
      <w:pPr>
        <w:ind w:left="4440" w:hanging="360"/>
      </w:pPr>
      <w:rPr>
        <w:rFonts w:ascii="Courier New" w:hAnsi="Courier New" w:cs="Courier New" w:hint="default"/>
      </w:rPr>
    </w:lvl>
    <w:lvl w:ilvl="5" w:tplc="04090005">
      <w:start w:val="1"/>
      <w:numFmt w:val="bullet"/>
      <w:lvlText w:val=""/>
      <w:lvlJc w:val="left"/>
      <w:pPr>
        <w:ind w:left="5160" w:hanging="360"/>
      </w:pPr>
      <w:rPr>
        <w:rFonts w:ascii="Wingdings" w:hAnsi="Wingdings" w:hint="default"/>
      </w:rPr>
    </w:lvl>
    <w:lvl w:ilvl="6" w:tplc="04090001">
      <w:start w:val="1"/>
      <w:numFmt w:val="bullet"/>
      <w:lvlText w:val=""/>
      <w:lvlJc w:val="left"/>
      <w:pPr>
        <w:ind w:left="5880" w:hanging="360"/>
      </w:pPr>
      <w:rPr>
        <w:rFonts w:ascii="Symbol" w:hAnsi="Symbol" w:hint="default"/>
      </w:rPr>
    </w:lvl>
    <w:lvl w:ilvl="7" w:tplc="04090003">
      <w:start w:val="1"/>
      <w:numFmt w:val="bullet"/>
      <w:lvlText w:val="o"/>
      <w:lvlJc w:val="left"/>
      <w:pPr>
        <w:ind w:left="6600" w:hanging="360"/>
      </w:pPr>
      <w:rPr>
        <w:rFonts w:ascii="Courier New" w:hAnsi="Courier New" w:cs="Courier New" w:hint="default"/>
      </w:rPr>
    </w:lvl>
    <w:lvl w:ilvl="8" w:tplc="04090005">
      <w:start w:val="1"/>
      <w:numFmt w:val="bullet"/>
      <w:lvlText w:val=""/>
      <w:lvlJc w:val="left"/>
      <w:pPr>
        <w:ind w:left="7320" w:hanging="360"/>
      </w:pPr>
      <w:rPr>
        <w:rFonts w:ascii="Wingdings" w:hAnsi="Wingdings" w:hint="default"/>
      </w:rPr>
    </w:lvl>
  </w:abstractNum>
  <w:abstractNum w:abstractNumId="100">
    <w:nsid w:val="4D933CCC"/>
    <w:multiLevelType w:val="hybridMultilevel"/>
    <w:tmpl w:val="D714978E"/>
    <w:lvl w:ilvl="0" w:tplc="B2ACEF10">
      <w:start w:val="1"/>
      <w:numFmt w:val="decimal"/>
      <w:lvlText w:val="%1."/>
      <w:lvlJc w:val="left"/>
      <w:pPr>
        <w:ind w:left="846" w:hanging="420"/>
      </w:pPr>
      <w:rPr>
        <w:color w:val="auto"/>
      </w:r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1">
    <w:nsid w:val="4DF45AE4"/>
    <w:multiLevelType w:val="hybridMultilevel"/>
    <w:tmpl w:val="2E12B3D0"/>
    <w:lvl w:ilvl="0" w:tplc="B03A269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2">
    <w:nsid w:val="4E6B214C"/>
    <w:multiLevelType w:val="hybridMultilevel"/>
    <w:tmpl w:val="09708C8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EDA49B4"/>
    <w:multiLevelType w:val="hybridMultilevel"/>
    <w:tmpl w:val="8EC2208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nsid w:val="4F302902"/>
    <w:multiLevelType w:val="hybridMultilevel"/>
    <w:tmpl w:val="77F0A004"/>
    <w:lvl w:ilvl="0" w:tplc="0409000F">
      <w:start w:val="1"/>
      <w:numFmt w:val="none"/>
      <w:pStyle w:val="a"/>
      <w:lvlText w:val="表"/>
      <w:lvlJc w:val="left"/>
      <w:pPr>
        <w:tabs>
          <w:tab w:val="num" w:pos="360"/>
        </w:tabs>
        <w:ind w:left="0" w:firstLine="0"/>
      </w:pPr>
      <w:rPr>
        <w:rFonts w:ascii="SimHei" w:eastAsia="SimHei" w:hint="eastAsia"/>
        <w:b w:val="0"/>
        <w:i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5">
    <w:nsid w:val="4FD97CA6"/>
    <w:multiLevelType w:val="hybridMultilevel"/>
    <w:tmpl w:val="2592BD72"/>
    <w:lvl w:ilvl="0" w:tplc="ADD41216">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6">
    <w:nsid w:val="50FB68B1"/>
    <w:multiLevelType w:val="hybridMultilevel"/>
    <w:tmpl w:val="2758E0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7">
    <w:nsid w:val="5318071A"/>
    <w:multiLevelType w:val="multilevel"/>
    <w:tmpl w:val="43C2B7C0"/>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8">
    <w:nsid w:val="537D3B3C"/>
    <w:multiLevelType w:val="hybridMultilevel"/>
    <w:tmpl w:val="E8A47D7E"/>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9">
    <w:nsid w:val="53F53169"/>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0">
    <w:nsid w:val="540B69BA"/>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1">
    <w:nsid w:val="54C419FE"/>
    <w:multiLevelType w:val="hybridMultilevel"/>
    <w:tmpl w:val="B6F208E4"/>
    <w:lvl w:ilvl="0" w:tplc="04090015">
      <w:start w:val="1"/>
      <w:numFmt w:val="upperLetter"/>
      <w:lvlText w:val="%1."/>
      <w:lvlJc w:val="left"/>
      <w:pPr>
        <w:ind w:left="76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nsid w:val="55404D55"/>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7C44DC4"/>
    <w:multiLevelType w:val="hybridMultilevel"/>
    <w:tmpl w:val="134CD07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9B130D0"/>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5">
    <w:nsid w:val="5A9F617B"/>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6">
    <w:nsid w:val="5BAB063F"/>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D82018F"/>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8">
    <w:nsid w:val="6012521C"/>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0141758"/>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0B1291E"/>
    <w:multiLevelType w:val="hybridMultilevel"/>
    <w:tmpl w:val="E8A47D7E"/>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1">
    <w:nsid w:val="60F25DB0"/>
    <w:multiLevelType w:val="hybridMultilevel"/>
    <w:tmpl w:val="B6F208E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61FA02BF"/>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2494D9B"/>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4">
    <w:nsid w:val="62632B28"/>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5">
    <w:nsid w:val="626760B4"/>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6">
    <w:nsid w:val="646260FA"/>
    <w:multiLevelType w:val="multilevel"/>
    <w:tmpl w:val="E8EAD8E2"/>
    <w:lvl w:ilvl="0">
      <w:start w:val="1"/>
      <w:numFmt w:val="decimal"/>
      <w:pStyle w:val="a0"/>
      <w:suff w:val="nothing"/>
      <w:lvlText w:val="表%1　"/>
      <w:lvlJc w:val="left"/>
      <w:pPr>
        <w:ind w:left="0" w:firstLine="0"/>
      </w:pPr>
      <w:rPr>
        <w:rFonts w:ascii="SimHei" w:eastAsia="SimHei"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7">
    <w:nsid w:val="64CC24F7"/>
    <w:multiLevelType w:val="hybridMultilevel"/>
    <w:tmpl w:val="751AD0C4"/>
    <w:lvl w:ilvl="0" w:tplc="CC4884C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654669EB"/>
    <w:multiLevelType w:val="hybridMultilevel"/>
    <w:tmpl w:val="E8A47D7E"/>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9">
    <w:nsid w:val="65762B7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0">
    <w:nsid w:val="65B343F5"/>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1">
    <w:nsid w:val="665B0D4D"/>
    <w:multiLevelType w:val="hybridMultilevel"/>
    <w:tmpl w:val="7778DA0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7311AB4"/>
    <w:multiLevelType w:val="hybridMultilevel"/>
    <w:tmpl w:val="32F41CF6"/>
    <w:lvl w:ilvl="0" w:tplc="6D1EB05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7E468B3"/>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4">
    <w:nsid w:val="6A690F74"/>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5">
    <w:nsid w:val="6CC4588D"/>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6">
    <w:nsid w:val="6CE31F4F"/>
    <w:multiLevelType w:val="hybridMultilevel"/>
    <w:tmpl w:val="B6F208E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nsid w:val="6CEA2025"/>
    <w:multiLevelType w:val="multilevel"/>
    <w:tmpl w:val="F68C09D6"/>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0" w:firstLine="0"/>
      </w:pPr>
      <w:rPr>
        <w:rFonts w:ascii="SimHei" w:eastAsia="SimHei" w:hAnsi="Times New Roman" w:hint="eastAsia"/>
        <w:b/>
        <w:i w:val="0"/>
        <w:sz w:val="28"/>
        <w:szCs w:val="28"/>
      </w:rPr>
    </w:lvl>
    <w:lvl w:ilvl="2">
      <w:start w:val="1"/>
      <w:numFmt w:val="decimal"/>
      <w:pStyle w:val="a3"/>
      <w:suff w:val="nothing"/>
      <w:lvlText w:val="%1%2.%3　"/>
      <w:lvlJc w:val="left"/>
      <w:pPr>
        <w:ind w:left="420" w:firstLine="0"/>
      </w:pPr>
      <w:rPr>
        <w:rFonts w:ascii="SimHei" w:eastAsia="SimHei" w:hAnsi="Times New Roman" w:hint="eastAsia"/>
        <w:b/>
        <w:i w:val="0"/>
        <w:sz w:val="21"/>
      </w:rPr>
    </w:lvl>
    <w:lvl w:ilvl="3">
      <w:start w:val="1"/>
      <w:numFmt w:val="decimal"/>
      <w:pStyle w:val="a4"/>
      <w:suff w:val="nothing"/>
      <w:lvlText w:val="%1%2.%3.%4　"/>
      <w:lvlJc w:val="left"/>
      <w:pPr>
        <w:ind w:left="840" w:firstLine="0"/>
      </w:pPr>
      <w:rPr>
        <w:rFonts w:ascii="SimHei" w:eastAsia="SimHei" w:hAnsi="Times New Roman" w:hint="eastAsia"/>
        <w:b/>
        <w:i w:val="0"/>
        <w:color w:val="auto"/>
        <w:sz w:val="21"/>
      </w:rPr>
    </w:lvl>
    <w:lvl w:ilvl="4">
      <w:start w:val="1"/>
      <w:numFmt w:val="decimal"/>
      <w:pStyle w:val="a5"/>
      <w:suff w:val="nothing"/>
      <w:lvlText w:val="%1%2.%3.%4.%5　"/>
      <w:lvlJc w:val="left"/>
      <w:pPr>
        <w:ind w:left="945" w:firstLine="0"/>
      </w:pPr>
      <w:rPr>
        <w:rFonts w:ascii="SimHei" w:eastAsia="SimHei" w:hAnsi="Times New Roman" w:hint="eastAsia"/>
        <w:b/>
        <w:i w:val="0"/>
        <w:sz w:val="21"/>
      </w:rPr>
    </w:lvl>
    <w:lvl w:ilvl="5">
      <w:start w:val="1"/>
      <w:numFmt w:val="decimal"/>
      <w:pStyle w:val="a6"/>
      <w:suff w:val="nothing"/>
      <w:lvlText w:val="%1%2.%3.%4.%5.%6　"/>
      <w:lvlJc w:val="left"/>
      <w:pPr>
        <w:ind w:left="1050" w:firstLine="0"/>
      </w:pPr>
      <w:rPr>
        <w:rFonts w:ascii="SimHei" w:eastAsia="SimHei" w:hAnsi="Times New Roman" w:hint="eastAsia"/>
        <w:b/>
        <w:i w:val="0"/>
        <w:sz w:val="21"/>
      </w:rPr>
    </w:lvl>
    <w:lvl w:ilvl="6">
      <w:start w:val="1"/>
      <w:numFmt w:val="decimal"/>
      <w:pStyle w:val="a7"/>
      <w:suff w:val="nothing"/>
      <w:lvlText w:val="%1%2.%3.%4.%5.%6.%7　"/>
      <w:lvlJc w:val="left"/>
      <w:pPr>
        <w:ind w:left="0" w:firstLine="0"/>
      </w:pPr>
      <w:rPr>
        <w:rFonts w:ascii="SimHei" w:eastAsia="SimHei" w:hAnsi="Times New Roman" w:hint="eastAsia"/>
        <w:b/>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38">
    <w:nsid w:val="6F8D4672"/>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FE203C5"/>
    <w:multiLevelType w:val="hybridMultilevel"/>
    <w:tmpl w:val="FFF85796"/>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0">
    <w:nsid w:val="704D182B"/>
    <w:multiLevelType w:val="hybridMultilevel"/>
    <w:tmpl w:val="AA10AA22"/>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1">
    <w:nsid w:val="716869A6"/>
    <w:multiLevelType w:val="hybridMultilevel"/>
    <w:tmpl w:val="6FF0E088"/>
    <w:lvl w:ilvl="0" w:tplc="0409000F">
      <w:start w:val="1"/>
      <w:numFmt w:val="bullet"/>
      <w:lvlText w:val=""/>
      <w:lvlJc w:val="left"/>
      <w:pPr>
        <w:tabs>
          <w:tab w:val="num" w:pos="840"/>
        </w:tabs>
        <w:ind w:left="840" w:hanging="420"/>
      </w:pPr>
      <w:rPr>
        <w:rFonts w:ascii="Wingdings" w:hAnsi="Wingdings" w:hint="default"/>
      </w:rPr>
    </w:lvl>
    <w:lvl w:ilvl="1" w:tplc="04090019">
      <w:start w:val="1"/>
      <w:numFmt w:val="bullet"/>
      <w:pStyle w:val="20"/>
      <w:lvlText w:val=""/>
      <w:lvlJc w:val="left"/>
      <w:pPr>
        <w:tabs>
          <w:tab w:val="num" w:pos="1260"/>
        </w:tabs>
        <w:ind w:left="1260" w:hanging="420"/>
      </w:pPr>
      <w:rPr>
        <w:rFonts w:ascii="Wingdings" w:hAnsi="Wingdings" w:hint="default"/>
      </w:rPr>
    </w:lvl>
    <w:lvl w:ilvl="2" w:tplc="0409001B">
      <w:start w:val="1"/>
      <w:numFmt w:val="bullet"/>
      <w:lvlText w:val=""/>
      <w:lvlJc w:val="left"/>
      <w:pPr>
        <w:tabs>
          <w:tab w:val="num" w:pos="1680"/>
        </w:tabs>
        <w:ind w:left="1680" w:hanging="420"/>
      </w:pPr>
      <w:rPr>
        <w:rFonts w:ascii="Wingdings" w:hAnsi="Wingdings" w:hint="default"/>
      </w:rPr>
    </w:lvl>
    <w:lvl w:ilvl="3" w:tplc="0409000F">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42">
    <w:nsid w:val="73CD575E"/>
    <w:multiLevelType w:val="multilevel"/>
    <w:tmpl w:val="1752E226"/>
    <w:lvl w:ilvl="0">
      <w:start w:val="1"/>
      <w:numFmt w:val="decimal"/>
      <w:lvlText w:val="%1."/>
      <w:lvlJc w:val="left"/>
      <w:pPr>
        <w:ind w:left="360" w:hanging="360"/>
      </w:pPr>
      <w:rPr>
        <w:rFonts w:hint="eastAsia"/>
        <w:b w:val="0"/>
        <w:color w:val="auto"/>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3">
    <w:nsid w:val="74466A91"/>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4">
    <w:nsid w:val="74524FFB"/>
    <w:multiLevelType w:val="hybridMultilevel"/>
    <w:tmpl w:val="571425F8"/>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5">
    <w:nsid w:val="759F2EB5"/>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6">
    <w:nsid w:val="75D429ED"/>
    <w:multiLevelType w:val="hybridMultilevel"/>
    <w:tmpl w:val="571425F8"/>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7">
    <w:nsid w:val="76183E3A"/>
    <w:multiLevelType w:val="multilevel"/>
    <w:tmpl w:val="CCB27D82"/>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8">
    <w:nsid w:val="76543F31"/>
    <w:multiLevelType w:val="hybridMultilevel"/>
    <w:tmpl w:val="BFF6C71A"/>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76877259"/>
    <w:multiLevelType w:val="hybridMultilevel"/>
    <w:tmpl w:val="134CD07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77CB7B7F"/>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1">
    <w:nsid w:val="78E65C1A"/>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2">
    <w:nsid w:val="7A487AB4"/>
    <w:multiLevelType w:val="hybridMultilevel"/>
    <w:tmpl w:val="0590AAC2"/>
    <w:lvl w:ilvl="0" w:tplc="C11A951E">
      <w:start w:val="1"/>
      <w:numFmt w:val="upperLetter"/>
      <w:lvlText w:val="%1."/>
      <w:lvlJc w:val="left"/>
      <w:pPr>
        <w:ind w:left="810" w:hanging="360"/>
      </w:pPr>
      <w:rPr>
        <w:rFonts w:eastAsia="Times New Roman" w:cs="Times New Roman" w:hint="default"/>
        <w:color w:val="00000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3">
    <w:nsid w:val="7BED0BFA"/>
    <w:multiLevelType w:val="multilevel"/>
    <w:tmpl w:val="CCB27D82"/>
    <w:lvl w:ilvl="0">
      <w:start w:val="1"/>
      <w:numFmt w:val="decimal"/>
      <w:lvlText w:val="%1."/>
      <w:lvlJc w:val="left"/>
      <w:pPr>
        <w:ind w:left="360" w:hanging="36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nsid w:val="7C2A364C"/>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5">
    <w:nsid w:val="7CBD3CCD"/>
    <w:multiLevelType w:val="hybridMultilevel"/>
    <w:tmpl w:val="27345814"/>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7DEF116E"/>
    <w:multiLevelType w:val="hybridMultilevel"/>
    <w:tmpl w:val="B6F208E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7DF743E8"/>
    <w:multiLevelType w:val="hybridMultilevel"/>
    <w:tmpl w:val="6010AA80"/>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8">
    <w:nsid w:val="7DFB4917"/>
    <w:multiLevelType w:val="hybridMultilevel"/>
    <w:tmpl w:val="134CD072"/>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7EE14C09"/>
    <w:multiLevelType w:val="hybridMultilevel"/>
    <w:tmpl w:val="DD78D8EC"/>
    <w:lvl w:ilvl="0" w:tplc="4D841FD2">
      <w:start w:val="1"/>
      <w:numFmt w:val="upperLetter"/>
      <w:lvlText w:val="%1."/>
      <w:lvlJc w:val="left"/>
      <w:pPr>
        <w:ind w:left="810" w:hanging="360"/>
      </w:pPr>
      <w:rPr>
        <w:rFonts w:ascii="Calibri" w:eastAsia="Calibri" w:hAnsi="Calibri" w:cs="Times New Roman"/>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
  </w:num>
  <w:num w:numId="2">
    <w:abstractNumId w:val="71"/>
  </w:num>
  <w:num w:numId="3">
    <w:abstractNumId w:val="63"/>
  </w:num>
  <w:num w:numId="4">
    <w:abstractNumId w:val="41"/>
  </w:num>
  <w:num w:numId="5">
    <w:abstractNumId w:val="141"/>
  </w:num>
  <w:num w:numId="6">
    <w:abstractNumId w:val="137"/>
  </w:num>
  <w:num w:numId="7">
    <w:abstractNumId w:val="126"/>
  </w:num>
  <w:num w:numId="8">
    <w:abstractNumId w:val="104"/>
  </w:num>
  <w:num w:numId="9">
    <w:abstractNumId w:val="10"/>
  </w:num>
  <w:num w:numId="10">
    <w:abstractNumId w:val="15"/>
  </w:num>
  <w:num w:numId="11">
    <w:abstractNumId w:val="118"/>
  </w:num>
  <w:num w:numId="12">
    <w:abstractNumId w:val="18"/>
  </w:num>
  <w:num w:numId="13">
    <w:abstractNumId w:val="105"/>
  </w:num>
  <w:num w:numId="14">
    <w:abstractNumId w:val="152"/>
  </w:num>
  <w:num w:numId="15">
    <w:abstractNumId w:val="22"/>
  </w:num>
  <w:num w:numId="16">
    <w:abstractNumId w:val="107"/>
  </w:num>
  <w:num w:numId="17">
    <w:abstractNumId w:val="93"/>
    <w:lvlOverride w:ilvl="0">
      <w:lvl w:ilvl="0" w:tplc="E5F8073C">
        <w:start w:val="1"/>
        <w:numFmt w:val="decimal"/>
        <w:lvlText w:val="2.%1"/>
        <w:lvlJc w:val="left"/>
        <w:pPr>
          <w:ind w:left="36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8">
    <w:abstractNumId w:val="155"/>
  </w:num>
  <w:num w:numId="19">
    <w:abstractNumId w:val="113"/>
  </w:num>
  <w:num w:numId="20">
    <w:abstractNumId w:val="11"/>
  </w:num>
  <w:num w:numId="21">
    <w:abstractNumId w:val="112"/>
  </w:num>
  <w:num w:numId="22">
    <w:abstractNumId w:val="28"/>
  </w:num>
  <w:num w:numId="23">
    <w:abstractNumId w:val="84"/>
  </w:num>
  <w:num w:numId="24">
    <w:abstractNumId w:val="54"/>
  </w:num>
  <w:num w:numId="25">
    <w:abstractNumId w:val="36"/>
  </w:num>
  <w:num w:numId="26">
    <w:abstractNumId w:val="119"/>
  </w:num>
  <w:num w:numId="27">
    <w:abstractNumId w:val="47"/>
  </w:num>
  <w:num w:numId="28">
    <w:abstractNumId w:val="82"/>
  </w:num>
  <w:num w:numId="29">
    <w:abstractNumId w:val="2"/>
  </w:num>
  <w:num w:numId="30">
    <w:abstractNumId w:val="60"/>
  </w:num>
  <w:num w:numId="31">
    <w:abstractNumId w:val="49"/>
  </w:num>
  <w:num w:numId="32">
    <w:abstractNumId w:val="52"/>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0"/>
  </w:num>
  <w:num w:numId="35">
    <w:abstractNumId w:val="94"/>
  </w:num>
  <w:num w:numId="36">
    <w:abstractNumId w:val="32"/>
  </w:num>
  <w:num w:numId="37">
    <w:abstractNumId w:val="109"/>
  </w:num>
  <w:num w:numId="38">
    <w:abstractNumId w:val="154"/>
  </w:num>
  <w:num w:numId="39">
    <w:abstractNumId w:val="95"/>
  </w:num>
  <w:num w:numId="40">
    <w:abstractNumId w:val="33"/>
  </w:num>
  <w:num w:numId="41">
    <w:abstractNumId w:val="106"/>
  </w:num>
  <w:num w:numId="42">
    <w:abstractNumId w:val="85"/>
  </w:num>
  <w:num w:numId="43">
    <w:abstractNumId w:val="122"/>
  </w:num>
  <w:num w:numId="44">
    <w:abstractNumId w:val="111"/>
  </w:num>
  <w:num w:numId="45">
    <w:abstractNumId w:val="136"/>
  </w:num>
  <w:num w:numId="46">
    <w:abstractNumId w:val="87"/>
  </w:num>
  <w:num w:numId="47">
    <w:abstractNumId w:val="121"/>
  </w:num>
  <w:num w:numId="48">
    <w:abstractNumId w:val="156"/>
  </w:num>
  <w:num w:numId="49">
    <w:abstractNumId w:val="25"/>
  </w:num>
  <w:num w:numId="50">
    <w:abstractNumId w:val="70"/>
  </w:num>
  <w:num w:numId="51">
    <w:abstractNumId w:val="77"/>
  </w:num>
  <w:num w:numId="52">
    <w:abstractNumId w:val="132"/>
  </w:num>
  <w:num w:numId="53">
    <w:abstractNumId w:val="40"/>
  </w:num>
  <w:num w:numId="54">
    <w:abstractNumId w:val="6"/>
  </w:num>
  <w:num w:numId="55">
    <w:abstractNumId w:val="90"/>
  </w:num>
  <w:num w:numId="56">
    <w:abstractNumId w:val="67"/>
  </w:num>
  <w:num w:numId="57">
    <w:abstractNumId w:val="131"/>
  </w:num>
  <w:num w:numId="58">
    <w:abstractNumId w:val="138"/>
  </w:num>
  <w:num w:numId="59">
    <w:abstractNumId w:val="78"/>
  </w:num>
  <w:num w:numId="60">
    <w:abstractNumId w:val="79"/>
  </w:num>
  <w:num w:numId="61">
    <w:abstractNumId w:val="89"/>
  </w:num>
  <w:num w:numId="62">
    <w:abstractNumId w:val="51"/>
  </w:num>
  <w:num w:numId="63">
    <w:abstractNumId w:val="9"/>
  </w:num>
  <w:num w:numId="64">
    <w:abstractNumId w:val="146"/>
  </w:num>
  <w:num w:numId="65">
    <w:abstractNumId w:val="48"/>
  </w:num>
  <w:num w:numId="66">
    <w:abstractNumId w:val="151"/>
  </w:num>
  <w:num w:numId="67">
    <w:abstractNumId w:val="50"/>
  </w:num>
  <w:num w:numId="68">
    <w:abstractNumId w:val="42"/>
  </w:num>
  <w:num w:numId="69">
    <w:abstractNumId w:val="139"/>
  </w:num>
  <w:num w:numId="70">
    <w:abstractNumId w:val="110"/>
  </w:num>
  <w:num w:numId="71">
    <w:abstractNumId w:val="37"/>
  </w:num>
  <w:num w:numId="72">
    <w:abstractNumId w:val="144"/>
  </w:num>
  <w:num w:numId="73">
    <w:abstractNumId w:val="16"/>
  </w:num>
  <w:num w:numId="74">
    <w:abstractNumId w:val="29"/>
  </w:num>
  <w:num w:numId="75">
    <w:abstractNumId w:val="19"/>
  </w:num>
  <w:num w:numId="76">
    <w:abstractNumId w:val="30"/>
  </w:num>
  <w:num w:numId="77">
    <w:abstractNumId w:val="128"/>
  </w:num>
  <w:num w:numId="78">
    <w:abstractNumId w:val="80"/>
  </w:num>
  <w:num w:numId="79">
    <w:abstractNumId w:val="108"/>
  </w:num>
  <w:num w:numId="80">
    <w:abstractNumId w:val="65"/>
  </w:num>
  <w:num w:numId="81">
    <w:abstractNumId w:val="102"/>
  </w:num>
  <w:num w:numId="82">
    <w:abstractNumId w:val="114"/>
  </w:num>
  <w:num w:numId="83">
    <w:abstractNumId w:val="124"/>
  </w:num>
  <w:num w:numId="84">
    <w:abstractNumId w:val="73"/>
  </w:num>
  <w:num w:numId="85">
    <w:abstractNumId w:val="97"/>
  </w:num>
  <w:num w:numId="86">
    <w:abstractNumId w:val="23"/>
  </w:num>
  <w:num w:numId="87">
    <w:abstractNumId w:val="134"/>
  </w:num>
  <w:num w:numId="88">
    <w:abstractNumId w:val="39"/>
  </w:num>
  <w:num w:numId="89">
    <w:abstractNumId w:val="66"/>
  </w:num>
  <w:num w:numId="90">
    <w:abstractNumId w:val="142"/>
  </w:num>
  <w:num w:numId="91">
    <w:abstractNumId w:val="150"/>
  </w:num>
  <w:num w:numId="92">
    <w:abstractNumId w:val="115"/>
  </w:num>
  <w:num w:numId="93">
    <w:abstractNumId w:val="133"/>
  </w:num>
  <w:num w:numId="94">
    <w:abstractNumId w:val="143"/>
  </w:num>
  <w:num w:numId="95">
    <w:abstractNumId w:val="69"/>
  </w:num>
  <w:num w:numId="96">
    <w:abstractNumId w:val="53"/>
  </w:num>
  <w:num w:numId="97">
    <w:abstractNumId w:val="125"/>
  </w:num>
  <w:num w:numId="98">
    <w:abstractNumId w:val="34"/>
  </w:num>
  <w:num w:numId="99">
    <w:abstractNumId w:val="148"/>
  </w:num>
  <w:num w:numId="100">
    <w:abstractNumId w:val="98"/>
  </w:num>
  <w:num w:numId="101">
    <w:abstractNumId w:val="35"/>
  </w:num>
  <w:num w:numId="102">
    <w:abstractNumId w:val="61"/>
  </w:num>
  <w:num w:numId="103">
    <w:abstractNumId w:val="100"/>
  </w:num>
  <w:num w:numId="104">
    <w:abstractNumId w:val="130"/>
  </w:num>
  <w:num w:numId="105">
    <w:abstractNumId w:val="149"/>
  </w:num>
  <w:num w:numId="106">
    <w:abstractNumId w:val="44"/>
  </w:num>
  <w:num w:numId="107">
    <w:abstractNumId w:val="120"/>
  </w:num>
  <w:num w:numId="108">
    <w:abstractNumId w:val="91"/>
  </w:num>
  <w:num w:numId="109">
    <w:abstractNumId w:val="159"/>
  </w:num>
  <w:num w:numId="110">
    <w:abstractNumId w:val="96"/>
  </w:num>
  <w:num w:numId="111">
    <w:abstractNumId w:val="31"/>
  </w:num>
  <w:num w:numId="112">
    <w:abstractNumId w:val="43"/>
  </w:num>
  <w:num w:numId="113">
    <w:abstractNumId w:val="157"/>
  </w:num>
  <w:num w:numId="114">
    <w:abstractNumId w:val="135"/>
  </w:num>
  <w:num w:numId="115">
    <w:abstractNumId w:val="117"/>
  </w:num>
  <w:num w:numId="116">
    <w:abstractNumId w:val="13"/>
  </w:num>
  <w:num w:numId="117">
    <w:abstractNumId w:val="21"/>
  </w:num>
  <w:num w:numId="118">
    <w:abstractNumId w:val="74"/>
  </w:num>
  <w:num w:numId="119">
    <w:abstractNumId w:val="158"/>
  </w:num>
  <w:num w:numId="120">
    <w:abstractNumId w:val="145"/>
  </w:num>
  <w:num w:numId="121">
    <w:abstractNumId w:val="14"/>
  </w:num>
  <w:num w:numId="122">
    <w:abstractNumId w:val="38"/>
  </w:num>
  <w:num w:numId="123">
    <w:abstractNumId w:val="46"/>
  </w:num>
  <w:num w:numId="124">
    <w:abstractNumId w:val="24"/>
  </w:num>
  <w:num w:numId="125">
    <w:abstractNumId w:val="123"/>
  </w:num>
  <w:num w:numId="1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92"/>
  </w:num>
  <w:num w:numId="128">
    <w:abstractNumId w:val="8"/>
  </w:num>
  <w:num w:numId="129">
    <w:abstractNumId w:val="86"/>
  </w:num>
  <w:num w:numId="130">
    <w:abstractNumId w:val="129"/>
  </w:num>
  <w:num w:numId="131">
    <w:abstractNumId w:val="64"/>
  </w:num>
  <w:num w:numId="132">
    <w:abstractNumId w:val="59"/>
  </w:num>
  <w:num w:numId="133">
    <w:abstractNumId w:val="17"/>
  </w:num>
  <w:num w:numId="134">
    <w:abstractNumId w:val="153"/>
  </w:num>
  <w:num w:numId="135">
    <w:abstractNumId w:val="12"/>
  </w:num>
  <w:num w:numId="1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01"/>
  </w:num>
  <w:num w:numId="140">
    <w:abstractNumId w:val="81"/>
  </w:num>
  <w:num w:numId="141">
    <w:abstractNumId w:val="58"/>
  </w:num>
  <w:num w:numId="142">
    <w:abstractNumId w:val="88"/>
  </w:num>
  <w:num w:numId="143">
    <w:abstractNumId w:val="45"/>
  </w:num>
  <w:num w:numId="14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99"/>
  </w:num>
  <w:num w:numId="14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5"/>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
  </w:num>
  <w:num w:numId="152">
    <w:abstractNumId w:val="1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47"/>
  </w:num>
  <w:num w:numId="163">
    <w:abstractNumId w:val="72"/>
  </w:num>
  <w:num w:numId="164">
    <w:abstractNumId w:val="127"/>
  </w:num>
  <w:num w:numId="165">
    <w:abstractNumId w:val="0"/>
  </w:num>
  <w:num w:numId="166">
    <w:abstractNumId w:val="3"/>
  </w:num>
  <w:num w:numId="167">
    <w:abstractNumId w:val="45"/>
  </w:num>
  <w:num w:numId="168">
    <w:abstractNumId w:val="5"/>
  </w:num>
  <w:num w:numId="169">
    <w:abstractNumId w:val="62"/>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GrammaticalErrors/>
  <w:trackRevisions/>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186"/>
    <w:rsid w:val="0000001F"/>
    <w:rsid w:val="00000480"/>
    <w:rsid w:val="0000179A"/>
    <w:rsid w:val="00002015"/>
    <w:rsid w:val="000026A5"/>
    <w:rsid w:val="000038CD"/>
    <w:rsid w:val="00006AB1"/>
    <w:rsid w:val="00006BD2"/>
    <w:rsid w:val="00010E5A"/>
    <w:rsid w:val="00011F02"/>
    <w:rsid w:val="000127F8"/>
    <w:rsid w:val="00012A6F"/>
    <w:rsid w:val="000132BE"/>
    <w:rsid w:val="000147F2"/>
    <w:rsid w:val="00014F0F"/>
    <w:rsid w:val="0001620E"/>
    <w:rsid w:val="00017BAF"/>
    <w:rsid w:val="000204FF"/>
    <w:rsid w:val="0002194A"/>
    <w:rsid w:val="00024439"/>
    <w:rsid w:val="00024C48"/>
    <w:rsid w:val="0002527E"/>
    <w:rsid w:val="0002529D"/>
    <w:rsid w:val="00026109"/>
    <w:rsid w:val="00026788"/>
    <w:rsid w:val="000275CA"/>
    <w:rsid w:val="00027F2D"/>
    <w:rsid w:val="00032977"/>
    <w:rsid w:val="0003352C"/>
    <w:rsid w:val="00033724"/>
    <w:rsid w:val="0003373B"/>
    <w:rsid w:val="000350DF"/>
    <w:rsid w:val="00040C09"/>
    <w:rsid w:val="00040D51"/>
    <w:rsid w:val="000410A9"/>
    <w:rsid w:val="0004121F"/>
    <w:rsid w:val="00042459"/>
    <w:rsid w:val="0004284E"/>
    <w:rsid w:val="00043B1C"/>
    <w:rsid w:val="00043D67"/>
    <w:rsid w:val="00043EFA"/>
    <w:rsid w:val="00044AD8"/>
    <w:rsid w:val="000452FE"/>
    <w:rsid w:val="00050905"/>
    <w:rsid w:val="00052242"/>
    <w:rsid w:val="00053AD7"/>
    <w:rsid w:val="00054C46"/>
    <w:rsid w:val="00055DCD"/>
    <w:rsid w:val="00055DCE"/>
    <w:rsid w:val="00056241"/>
    <w:rsid w:val="00057377"/>
    <w:rsid w:val="000600C5"/>
    <w:rsid w:val="00061171"/>
    <w:rsid w:val="000620D2"/>
    <w:rsid w:val="00062EF5"/>
    <w:rsid w:val="000644A7"/>
    <w:rsid w:val="00070B5D"/>
    <w:rsid w:val="000714BA"/>
    <w:rsid w:val="0007291A"/>
    <w:rsid w:val="000737E0"/>
    <w:rsid w:val="00077F00"/>
    <w:rsid w:val="00080A88"/>
    <w:rsid w:val="000812F6"/>
    <w:rsid w:val="00081915"/>
    <w:rsid w:val="00082773"/>
    <w:rsid w:val="00083465"/>
    <w:rsid w:val="00084459"/>
    <w:rsid w:val="00085052"/>
    <w:rsid w:val="00085A9F"/>
    <w:rsid w:val="0008609D"/>
    <w:rsid w:val="00086AE9"/>
    <w:rsid w:val="00086E19"/>
    <w:rsid w:val="00087613"/>
    <w:rsid w:val="00087BBA"/>
    <w:rsid w:val="00090521"/>
    <w:rsid w:val="00090BFD"/>
    <w:rsid w:val="000910F1"/>
    <w:rsid w:val="000928A1"/>
    <w:rsid w:val="000A0335"/>
    <w:rsid w:val="000A28CF"/>
    <w:rsid w:val="000A5684"/>
    <w:rsid w:val="000A5ABA"/>
    <w:rsid w:val="000A7411"/>
    <w:rsid w:val="000A79F9"/>
    <w:rsid w:val="000B1192"/>
    <w:rsid w:val="000B159A"/>
    <w:rsid w:val="000B391F"/>
    <w:rsid w:val="000B6C87"/>
    <w:rsid w:val="000C0C1A"/>
    <w:rsid w:val="000C1470"/>
    <w:rsid w:val="000C1E49"/>
    <w:rsid w:val="000C3CF7"/>
    <w:rsid w:val="000C439F"/>
    <w:rsid w:val="000C620E"/>
    <w:rsid w:val="000C6DAF"/>
    <w:rsid w:val="000C71C5"/>
    <w:rsid w:val="000C72B4"/>
    <w:rsid w:val="000C7531"/>
    <w:rsid w:val="000D14F0"/>
    <w:rsid w:val="000D2688"/>
    <w:rsid w:val="000D3F33"/>
    <w:rsid w:val="000D4188"/>
    <w:rsid w:val="000D46AA"/>
    <w:rsid w:val="000D55C2"/>
    <w:rsid w:val="000D5A4B"/>
    <w:rsid w:val="000D5AD0"/>
    <w:rsid w:val="000D6F0F"/>
    <w:rsid w:val="000D726B"/>
    <w:rsid w:val="000E0122"/>
    <w:rsid w:val="000E2341"/>
    <w:rsid w:val="000E3156"/>
    <w:rsid w:val="000E364F"/>
    <w:rsid w:val="000E3709"/>
    <w:rsid w:val="000E4BC1"/>
    <w:rsid w:val="000F1454"/>
    <w:rsid w:val="000F1A59"/>
    <w:rsid w:val="000F24E9"/>
    <w:rsid w:val="000F3667"/>
    <w:rsid w:val="000F39E4"/>
    <w:rsid w:val="000F65F1"/>
    <w:rsid w:val="000F6B0C"/>
    <w:rsid w:val="000F740F"/>
    <w:rsid w:val="000F77EF"/>
    <w:rsid w:val="00102D9C"/>
    <w:rsid w:val="00104499"/>
    <w:rsid w:val="001065E8"/>
    <w:rsid w:val="00106865"/>
    <w:rsid w:val="00110DAD"/>
    <w:rsid w:val="0011161E"/>
    <w:rsid w:val="0011305E"/>
    <w:rsid w:val="00115132"/>
    <w:rsid w:val="0011564E"/>
    <w:rsid w:val="001157C8"/>
    <w:rsid w:val="00115E11"/>
    <w:rsid w:val="00117913"/>
    <w:rsid w:val="00117983"/>
    <w:rsid w:val="00120AAB"/>
    <w:rsid w:val="001264CE"/>
    <w:rsid w:val="001267BC"/>
    <w:rsid w:val="00127568"/>
    <w:rsid w:val="00131393"/>
    <w:rsid w:val="00131BD8"/>
    <w:rsid w:val="00131D7F"/>
    <w:rsid w:val="0013243F"/>
    <w:rsid w:val="001329D5"/>
    <w:rsid w:val="0013382E"/>
    <w:rsid w:val="00133C11"/>
    <w:rsid w:val="00135AFF"/>
    <w:rsid w:val="00135D0D"/>
    <w:rsid w:val="00136116"/>
    <w:rsid w:val="0013722E"/>
    <w:rsid w:val="00137F0D"/>
    <w:rsid w:val="00140226"/>
    <w:rsid w:val="001405CB"/>
    <w:rsid w:val="00140F35"/>
    <w:rsid w:val="001419F9"/>
    <w:rsid w:val="00141FBF"/>
    <w:rsid w:val="0014271D"/>
    <w:rsid w:val="00142D54"/>
    <w:rsid w:val="001445DF"/>
    <w:rsid w:val="00144BD3"/>
    <w:rsid w:val="0014675F"/>
    <w:rsid w:val="00147022"/>
    <w:rsid w:val="00147F70"/>
    <w:rsid w:val="00150356"/>
    <w:rsid w:val="00153000"/>
    <w:rsid w:val="001546B3"/>
    <w:rsid w:val="001552C0"/>
    <w:rsid w:val="00155715"/>
    <w:rsid w:val="00155AD0"/>
    <w:rsid w:val="00156240"/>
    <w:rsid w:val="001570FB"/>
    <w:rsid w:val="0016150B"/>
    <w:rsid w:val="00161A0F"/>
    <w:rsid w:val="00162338"/>
    <w:rsid w:val="00164096"/>
    <w:rsid w:val="00164875"/>
    <w:rsid w:val="001658A0"/>
    <w:rsid w:val="0016683C"/>
    <w:rsid w:val="00167DF4"/>
    <w:rsid w:val="00167E43"/>
    <w:rsid w:val="0017033C"/>
    <w:rsid w:val="001704DB"/>
    <w:rsid w:val="00171E9F"/>
    <w:rsid w:val="00175135"/>
    <w:rsid w:val="00175571"/>
    <w:rsid w:val="001758B2"/>
    <w:rsid w:val="001771CE"/>
    <w:rsid w:val="00180388"/>
    <w:rsid w:val="00181BD1"/>
    <w:rsid w:val="00184A3D"/>
    <w:rsid w:val="00187CAE"/>
    <w:rsid w:val="00190074"/>
    <w:rsid w:val="001906A2"/>
    <w:rsid w:val="00190A93"/>
    <w:rsid w:val="0019133D"/>
    <w:rsid w:val="0019213F"/>
    <w:rsid w:val="00194BAD"/>
    <w:rsid w:val="00194DD9"/>
    <w:rsid w:val="00196F37"/>
    <w:rsid w:val="00197778"/>
    <w:rsid w:val="00197793"/>
    <w:rsid w:val="001A236E"/>
    <w:rsid w:val="001A2B6A"/>
    <w:rsid w:val="001A3763"/>
    <w:rsid w:val="001A3C45"/>
    <w:rsid w:val="001A48BB"/>
    <w:rsid w:val="001A543C"/>
    <w:rsid w:val="001A553E"/>
    <w:rsid w:val="001A60F4"/>
    <w:rsid w:val="001A61FF"/>
    <w:rsid w:val="001A64AF"/>
    <w:rsid w:val="001B11FB"/>
    <w:rsid w:val="001B19C1"/>
    <w:rsid w:val="001B1D6A"/>
    <w:rsid w:val="001B2A2C"/>
    <w:rsid w:val="001B432A"/>
    <w:rsid w:val="001B51A4"/>
    <w:rsid w:val="001C1DD4"/>
    <w:rsid w:val="001C1F47"/>
    <w:rsid w:val="001C1F5F"/>
    <w:rsid w:val="001C26BC"/>
    <w:rsid w:val="001C3E09"/>
    <w:rsid w:val="001C49B9"/>
    <w:rsid w:val="001C4ADB"/>
    <w:rsid w:val="001C53CF"/>
    <w:rsid w:val="001C5D64"/>
    <w:rsid w:val="001C68F5"/>
    <w:rsid w:val="001C6904"/>
    <w:rsid w:val="001C6AD4"/>
    <w:rsid w:val="001C6C09"/>
    <w:rsid w:val="001C7728"/>
    <w:rsid w:val="001D10A6"/>
    <w:rsid w:val="001D3D7F"/>
    <w:rsid w:val="001D5B1D"/>
    <w:rsid w:val="001D616D"/>
    <w:rsid w:val="001D7E6D"/>
    <w:rsid w:val="001E16A4"/>
    <w:rsid w:val="001E2FD6"/>
    <w:rsid w:val="001E5822"/>
    <w:rsid w:val="001F04A6"/>
    <w:rsid w:val="001F0C32"/>
    <w:rsid w:val="001F58A3"/>
    <w:rsid w:val="001F5A45"/>
    <w:rsid w:val="001F693E"/>
    <w:rsid w:val="00201C63"/>
    <w:rsid w:val="00201CBD"/>
    <w:rsid w:val="00203556"/>
    <w:rsid w:val="0020391A"/>
    <w:rsid w:val="00204429"/>
    <w:rsid w:val="002057BB"/>
    <w:rsid w:val="00206F39"/>
    <w:rsid w:val="00207054"/>
    <w:rsid w:val="0020776F"/>
    <w:rsid w:val="002079BC"/>
    <w:rsid w:val="00210C1E"/>
    <w:rsid w:val="00210F77"/>
    <w:rsid w:val="00215669"/>
    <w:rsid w:val="002172FB"/>
    <w:rsid w:val="002201BA"/>
    <w:rsid w:val="00220DE1"/>
    <w:rsid w:val="0022114C"/>
    <w:rsid w:val="0022124B"/>
    <w:rsid w:val="00221837"/>
    <w:rsid w:val="00222170"/>
    <w:rsid w:val="00222F37"/>
    <w:rsid w:val="00223747"/>
    <w:rsid w:val="00225D4B"/>
    <w:rsid w:val="00225EC2"/>
    <w:rsid w:val="002263CE"/>
    <w:rsid w:val="002266A4"/>
    <w:rsid w:val="0023085C"/>
    <w:rsid w:val="00230DCB"/>
    <w:rsid w:val="00231287"/>
    <w:rsid w:val="0023285A"/>
    <w:rsid w:val="002329F6"/>
    <w:rsid w:val="00232D9A"/>
    <w:rsid w:val="0023401C"/>
    <w:rsid w:val="00234F41"/>
    <w:rsid w:val="00237361"/>
    <w:rsid w:val="0023749E"/>
    <w:rsid w:val="00241C26"/>
    <w:rsid w:val="00241CB8"/>
    <w:rsid w:val="0024318A"/>
    <w:rsid w:val="00245C58"/>
    <w:rsid w:val="00245DBF"/>
    <w:rsid w:val="00245E44"/>
    <w:rsid w:val="002506C3"/>
    <w:rsid w:val="00250FB7"/>
    <w:rsid w:val="00251E8C"/>
    <w:rsid w:val="002524DF"/>
    <w:rsid w:val="002534D7"/>
    <w:rsid w:val="0026147C"/>
    <w:rsid w:val="00261B13"/>
    <w:rsid w:val="00262EEF"/>
    <w:rsid w:val="002640DA"/>
    <w:rsid w:val="002642D8"/>
    <w:rsid w:val="002648C9"/>
    <w:rsid w:val="00264C76"/>
    <w:rsid w:val="00270B14"/>
    <w:rsid w:val="00273166"/>
    <w:rsid w:val="002737EB"/>
    <w:rsid w:val="00274922"/>
    <w:rsid w:val="0027624D"/>
    <w:rsid w:val="002771A2"/>
    <w:rsid w:val="002771AD"/>
    <w:rsid w:val="002772CC"/>
    <w:rsid w:val="00281BF4"/>
    <w:rsid w:val="00282E01"/>
    <w:rsid w:val="0028479F"/>
    <w:rsid w:val="0028536C"/>
    <w:rsid w:val="0028750A"/>
    <w:rsid w:val="00287ED6"/>
    <w:rsid w:val="00290D3F"/>
    <w:rsid w:val="00290FE6"/>
    <w:rsid w:val="002921C2"/>
    <w:rsid w:val="00293FB3"/>
    <w:rsid w:val="00294308"/>
    <w:rsid w:val="00296144"/>
    <w:rsid w:val="002A1AF5"/>
    <w:rsid w:val="002B18BA"/>
    <w:rsid w:val="002B2CB1"/>
    <w:rsid w:val="002B399C"/>
    <w:rsid w:val="002B3A4E"/>
    <w:rsid w:val="002B3D48"/>
    <w:rsid w:val="002B4ADB"/>
    <w:rsid w:val="002B4DCE"/>
    <w:rsid w:val="002B69C4"/>
    <w:rsid w:val="002B7776"/>
    <w:rsid w:val="002C0CFB"/>
    <w:rsid w:val="002C1E2D"/>
    <w:rsid w:val="002C42FC"/>
    <w:rsid w:val="002C7492"/>
    <w:rsid w:val="002D028E"/>
    <w:rsid w:val="002D08E0"/>
    <w:rsid w:val="002D3A89"/>
    <w:rsid w:val="002D5846"/>
    <w:rsid w:val="002D6A39"/>
    <w:rsid w:val="002D6B5F"/>
    <w:rsid w:val="002D77A4"/>
    <w:rsid w:val="002E2371"/>
    <w:rsid w:val="002E2724"/>
    <w:rsid w:val="002E2D94"/>
    <w:rsid w:val="002E4327"/>
    <w:rsid w:val="002E6565"/>
    <w:rsid w:val="002E78A6"/>
    <w:rsid w:val="002F0EC7"/>
    <w:rsid w:val="002F3040"/>
    <w:rsid w:val="002F33F4"/>
    <w:rsid w:val="002F3F8B"/>
    <w:rsid w:val="002F5125"/>
    <w:rsid w:val="003000A8"/>
    <w:rsid w:val="00300A20"/>
    <w:rsid w:val="003018D7"/>
    <w:rsid w:val="00303034"/>
    <w:rsid w:val="003105F8"/>
    <w:rsid w:val="00310C5F"/>
    <w:rsid w:val="00310DB0"/>
    <w:rsid w:val="00310DF6"/>
    <w:rsid w:val="0031150F"/>
    <w:rsid w:val="00312CD2"/>
    <w:rsid w:val="00313A1C"/>
    <w:rsid w:val="0031494B"/>
    <w:rsid w:val="00321295"/>
    <w:rsid w:val="0032338E"/>
    <w:rsid w:val="0032384F"/>
    <w:rsid w:val="00323CD7"/>
    <w:rsid w:val="00323DC7"/>
    <w:rsid w:val="00325D5D"/>
    <w:rsid w:val="00333B15"/>
    <w:rsid w:val="00334011"/>
    <w:rsid w:val="0033583B"/>
    <w:rsid w:val="003361F8"/>
    <w:rsid w:val="00340494"/>
    <w:rsid w:val="00343606"/>
    <w:rsid w:val="00344908"/>
    <w:rsid w:val="00344DDA"/>
    <w:rsid w:val="00345D14"/>
    <w:rsid w:val="003512C8"/>
    <w:rsid w:val="0035151F"/>
    <w:rsid w:val="003517BF"/>
    <w:rsid w:val="00352B13"/>
    <w:rsid w:val="00353727"/>
    <w:rsid w:val="0035390B"/>
    <w:rsid w:val="00355126"/>
    <w:rsid w:val="00360545"/>
    <w:rsid w:val="00361201"/>
    <w:rsid w:val="00362129"/>
    <w:rsid w:val="00363647"/>
    <w:rsid w:val="00365191"/>
    <w:rsid w:val="00367DC4"/>
    <w:rsid w:val="0037324B"/>
    <w:rsid w:val="00374508"/>
    <w:rsid w:val="00381413"/>
    <w:rsid w:val="00382216"/>
    <w:rsid w:val="00384543"/>
    <w:rsid w:val="003849D5"/>
    <w:rsid w:val="00384D8D"/>
    <w:rsid w:val="0038504F"/>
    <w:rsid w:val="00385D9A"/>
    <w:rsid w:val="00385F38"/>
    <w:rsid w:val="0038622D"/>
    <w:rsid w:val="00390570"/>
    <w:rsid w:val="0039089F"/>
    <w:rsid w:val="003908E5"/>
    <w:rsid w:val="00390BB6"/>
    <w:rsid w:val="0039196B"/>
    <w:rsid w:val="00393267"/>
    <w:rsid w:val="003948AC"/>
    <w:rsid w:val="00395C6A"/>
    <w:rsid w:val="00395FD9"/>
    <w:rsid w:val="00397373"/>
    <w:rsid w:val="00397970"/>
    <w:rsid w:val="003A3D59"/>
    <w:rsid w:val="003A3E71"/>
    <w:rsid w:val="003A5443"/>
    <w:rsid w:val="003A7941"/>
    <w:rsid w:val="003B0268"/>
    <w:rsid w:val="003B2199"/>
    <w:rsid w:val="003B2E32"/>
    <w:rsid w:val="003B3474"/>
    <w:rsid w:val="003B3FDB"/>
    <w:rsid w:val="003B5FD5"/>
    <w:rsid w:val="003B605A"/>
    <w:rsid w:val="003B6655"/>
    <w:rsid w:val="003C042F"/>
    <w:rsid w:val="003C0DC2"/>
    <w:rsid w:val="003C0F51"/>
    <w:rsid w:val="003C1A39"/>
    <w:rsid w:val="003C319B"/>
    <w:rsid w:val="003C355E"/>
    <w:rsid w:val="003C6B4C"/>
    <w:rsid w:val="003C729D"/>
    <w:rsid w:val="003D04DE"/>
    <w:rsid w:val="003D0686"/>
    <w:rsid w:val="003D0AC1"/>
    <w:rsid w:val="003D1F78"/>
    <w:rsid w:val="003D27EA"/>
    <w:rsid w:val="003D2FC7"/>
    <w:rsid w:val="003D3BAE"/>
    <w:rsid w:val="003D446C"/>
    <w:rsid w:val="003D4ED5"/>
    <w:rsid w:val="003D7A30"/>
    <w:rsid w:val="003D7E1F"/>
    <w:rsid w:val="003D7EBA"/>
    <w:rsid w:val="003E252B"/>
    <w:rsid w:val="003E26B3"/>
    <w:rsid w:val="003E26CF"/>
    <w:rsid w:val="003E2D9F"/>
    <w:rsid w:val="003E3F2F"/>
    <w:rsid w:val="003E5D26"/>
    <w:rsid w:val="003E7303"/>
    <w:rsid w:val="003E7710"/>
    <w:rsid w:val="003F0385"/>
    <w:rsid w:val="003F2BEB"/>
    <w:rsid w:val="003F3221"/>
    <w:rsid w:val="003F6A51"/>
    <w:rsid w:val="00401E41"/>
    <w:rsid w:val="00402686"/>
    <w:rsid w:val="0040568E"/>
    <w:rsid w:val="00405C0E"/>
    <w:rsid w:val="004063C0"/>
    <w:rsid w:val="00410073"/>
    <w:rsid w:val="0041059A"/>
    <w:rsid w:val="00411302"/>
    <w:rsid w:val="0041229E"/>
    <w:rsid w:val="0041370A"/>
    <w:rsid w:val="0041673B"/>
    <w:rsid w:val="00417CA6"/>
    <w:rsid w:val="004205F1"/>
    <w:rsid w:val="004230A5"/>
    <w:rsid w:val="00423148"/>
    <w:rsid w:val="0042444D"/>
    <w:rsid w:val="004250C9"/>
    <w:rsid w:val="00426AB7"/>
    <w:rsid w:val="0043147F"/>
    <w:rsid w:val="00431A78"/>
    <w:rsid w:val="00434428"/>
    <w:rsid w:val="00436F8F"/>
    <w:rsid w:val="00440428"/>
    <w:rsid w:val="00441BA8"/>
    <w:rsid w:val="00442E54"/>
    <w:rsid w:val="00443924"/>
    <w:rsid w:val="00444834"/>
    <w:rsid w:val="00445E50"/>
    <w:rsid w:val="004472FF"/>
    <w:rsid w:val="00447A35"/>
    <w:rsid w:val="00450081"/>
    <w:rsid w:val="0045115A"/>
    <w:rsid w:val="00451B4F"/>
    <w:rsid w:val="004536FB"/>
    <w:rsid w:val="004549B1"/>
    <w:rsid w:val="0045518F"/>
    <w:rsid w:val="00455543"/>
    <w:rsid w:val="00455AF1"/>
    <w:rsid w:val="00456AB1"/>
    <w:rsid w:val="004573BC"/>
    <w:rsid w:val="004601A7"/>
    <w:rsid w:val="00460E41"/>
    <w:rsid w:val="00463876"/>
    <w:rsid w:val="004645A2"/>
    <w:rsid w:val="00465AEE"/>
    <w:rsid w:val="004671DD"/>
    <w:rsid w:val="00470EA6"/>
    <w:rsid w:val="00473875"/>
    <w:rsid w:val="00474923"/>
    <w:rsid w:val="00475E83"/>
    <w:rsid w:val="004779B6"/>
    <w:rsid w:val="0048229B"/>
    <w:rsid w:val="00483414"/>
    <w:rsid w:val="0048443C"/>
    <w:rsid w:val="004864A1"/>
    <w:rsid w:val="00486E9B"/>
    <w:rsid w:val="00493FEF"/>
    <w:rsid w:val="00494C35"/>
    <w:rsid w:val="00494FAA"/>
    <w:rsid w:val="004971F2"/>
    <w:rsid w:val="004A0770"/>
    <w:rsid w:val="004A1ACC"/>
    <w:rsid w:val="004A1B2C"/>
    <w:rsid w:val="004A320D"/>
    <w:rsid w:val="004A3E0A"/>
    <w:rsid w:val="004A47F5"/>
    <w:rsid w:val="004A5068"/>
    <w:rsid w:val="004A64D1"/>
    <w:rsid w:val="004A7701"/>
    <w:rsid w:val="004A7CEE"/>
    <w:rsid w:val="004B0A95"/>
    <w:rsid w:val="004B16FE"/>
    <w:rsid w:val="004B1767"/>
    <w:rsid w:val="004B1A09"/>
    <w:rsid w:val="004B1EC4"/>
    <w:rsid w:val="004B3E42"/>
    <w:rsid w:val="004B436D"/>
    <w:rsid w:val="004B6421"/>
    <w:rsid w:val="004B657E"/>
    <w:rsid w:val="004B65F5"/>
    <w:rsid w:val="004B7B5C"/>
    <w:rsid w:val="004B7F09"/>
    <w:rsid w:val="004C32CE"/>
    <w:rsid w:val="004C3D66"/>
    <w:rsid w:val="004C617C"/>
    <w:rsid w:val="004C66A6"/>
    <w:rsid w:val="004D02D5"/>
    <w:rsid w:val="004D0864"/>
    <w:rsid w:val="004D1555"/>
    <w:rsid w:val="004D1F6C"/>
    <w:rsid w:val="004D2149"/>
    <w:rsid w:val="004D415F"/>
    <w:rsid w:val="004D571F"/>
    <w:rsid w:val="004D708E"/>
    <w:rsid w:val="004E0D2B"/>
    <w:rsid w:val="004E1468"/>
    <w:rsid w:val="004E1B5A"/>
    <w:rsid w:val="004E306F"/>
    <w:rsid w:val="004E36A8"/>
    <w:rsid w:val="004E4D0E"/>
    <w:rsid w:val="004E542F"/>
    <w:rsid w:val="004E5A28"/>
    <w:rsid w:val="004E710C"/>
    <w:rsid w:val="004E7EAF"/>
    <w:rsid w:val="004F05C2"/>
    <w:rsid w:val="004F06E0"/>
    <w:rsid w:val="004F0849"/>
    <w:rsid w:val="004F346F"/>
    <w:rsid w:val="004F537B"/>
    <w:rsid w:val="004F5E49"/>
    <w:rsid w:val="004F6429"/>
    <w:rsid w:val="004F71F2"/>
    <w:rsid w:val="004F73CE"/>
    <w:rsid w:val="004F7C17"/>
    <w:rsid w:val="00500B8E"/>
    <w:rsid w:val="00504437"/>
    <w:rsid w:val="005064CC"/>
    <w:rsid w:val="00506B48"/>
    <w:rsid w:val="00507F49"/>
    <w:rsid w:val="0051075E"/>
    <w:rsid w:val="005131B3"/>
    <w:rsid w:val="00514EF1"/>
    <w:rsid w:val="00515019"/>
    <w:rsid w:val="00517164"/>
    <w:rsid w:val="00517767"/>
    <w:rsid w:val="0051793F"/>
    <w:rsid w:val="00517DD7"/>
    <w:rsid w:val="005210A6"/>
    <w:rsid w:val="005216C5"/>
    <w:rsid w:val="00521F8E"/>
    <w:rsid w:val="00524FA5"/>
    <w:rsid w:val="005252F4"/>
    <w:rsid w:val="005264E4"/>
    <w:rsid w:val="00526D6C"/>
    <w:rsid w:val="005313B2"/>
    <w:rsid w:val="00531E20"/>
    <w:rsid w:val="00531EC4"/>
    <w:rsid w:val="00532B96"/>
    <w:rsid w:val="00532FA8"/>
    <w:rsid w:val="00533939"/>
    <w:rsid w:val="00534200"/>
    <w:rsid w:val="00534546"/>
    <w:rsid w:val="005348CC"/>
    <w:rsid w:val="00534B2E"/>
    <w:rsid w:val="00537137"/>
    <w:rsid w:val="00540A69"/>
    <w:rsid w:val="005425A6"/>
    <w:rsid w:val="00543AD9"/>
    <w:rsid w:val="00545691"/>
    <w:rsid w:val="00547ED8"/>
    <w:rsid w:val="00551E26"/>
    <w:rsid w:val="00552401"/>
    <w:rsid w:val="00553A23"/>
    <w:rsid w:val="00554B8B"/>
    <w:rsid w:val="005609F7"/>
    <w:rsid w:val="005614BA"/>
    <w:rsid w:val="005614EC"/>
    <w:rsid w:val="00562427"/>
    <w:rsid w:val="0056326D"/>
    <w:rsid w:val="00563758"/>
    <w:rsid w:val="0056567C"/>
    <w:rsid w:val="00565EE7"/>
    <w:rsid w:val="00566C3A"/>
    <w:rsid w:val="00566D7C"/>
    <w:rsid w:val="00567FEA"/>
    <w:rsid w:val="00570D23"/>
    <w:rsid w:val="00576989"/>
    <w:rsid w:val="00576C5A"/>
    <w:rsid w:val="0057783F"/>
    <w:rsid w:val="00577AB5"/>
    <w:rsid w:val="0058016A"/>
    <w:rsid w:val="0058059B"/>
    <w:rsid w:val="00581907"/>
    <w:rsid w:val="00581F7C"/>
    <w:rsid w:val="00582078"/>
    <w:rsid w:val="0058406C"/>
    <w:rsid w:val="00586E97"/>
    <w:rsid w:val="00591790"/>
    <w:rsid w:val="005930AB"/>
    <w:rsid w:val="00595AA6"/>
    <w:rsid w:val="0059620F"/>
    <w:rsid w:val="0059727A"/>
    <w:rsid w:val="00597A76"/>
    <w:rsid w:val="005A197D"/>
    <w:rsid w:val="005A5644"/>
    <w:rsid w:val="005A5990"/>
    <w:rsid w:val="005A7EE2"/>
    <w:rsid w:val="005B0521"/>
    <w:rsid w:val="005B0D55"/>
    <w:rsid w:val="005B4FD6"/>
    <w:rsid w:val="005B71A3"/>
    <w:rsid w:val="005B7E62"/>
    <w:rsid w:val="005C2BD5"/>
    <w:rsid w:val="005C2C7D"/>
    <w:rsid w:val="005C339E"/>
    <w:rsid w:val="005C35D8"/>
    <w:rsid w:val="005C719B"/>
    <w:rsid w:val="005C7D09"/>
    <w:rsid w:val="005D1299"/>
    <w:rsid w:val="005D306F"/>
    <w:rsid w:val="005D3DD7"/>
    <w:rsid w:val="005D461D"/>
    <w:rsid w:val="005D4F2A"/>
    <w:rsid w:val="005D723C"/>
    <w:rsid w:val="005E25F0"/>
    <w:rsid w:val="005E29BB"/>
    <w:rsid w:val="005E3E7C"/>
    <w:rsid w:val="005E44CC"/>
    <w:rsid w:val="005E4D23"/>
    <w:rsid w:val="005E532A"/>
    <w:rsid w:val="005E5A8C"/>
    <w:rsid w:val="005E7EBE"/>
    <w:rsid w:val="005F0F92"/>
    <w:rsid w:val="005F1AD8"/>
    <w:rsid w:val="005F4A95"/>
    <w:rsid w:val="005F6E49"/>
    <w:rsid w:val="005F799C"/>
    <w:rsid w:val="006009A9"/>
    <w:rsid w:val="006016AF"/>
    <w:rsid w:val="00601F6E"/>
    <w:rsid w:val="00602815"/>
    <w:rsid w:val="00604B7B"/>
    <w:rsid w:val="00607DA6"/>
    <w:rsid w:val="00611601"/>
    <w:rsid w:val="006117AC"/>
    <w:rsid w:val="00611D73"/>
    <w:rsid w:val="00611FE1"/>
    <w:rsid w:val="00612298"/>
    <w:rsid w:val="00612D2E"/>
    <w:rsid w:val="00614121"/>
    <w:rsid w:val="00617438"/>
    <w:rsid w:val="00620A58"/>
    <w:rsid w:val="00620B0B"/>
    <w:rsid w:val="006233AF"/>
    <w:rsid w:val="006239D6"/>
    <w:rsid w:val="006244D7"/>
    <w:rsid w:val="0062486F"/>
    <w:rsid w:val="006248C9"/>
    <w:rsid w:val="00625578"/>
    <w:rsid w:val="00625DBB"/>
    <w:rsid w:val="00626D62"/>
    <w:rsid w:val="0063092D"/>
    <w:rsid w:val="00630E05"/>
    <w:rsid w:val="006317DF"/>
    <w:rsid w:val="00631ED5"/>
    <w:rsid w:val="00631EE8"/>
    <w:rsid w:val="00633135"/>
    <w:rsid w:val="006331ED"/>
    <w:rsid w:val="0063397F"/>
    <w:rsid w:val="00633B6D"/>
    <w:rsid w:val="0063439B"/>
    <w:rsid w:val="00634507"/>
    <w:rsid w:val="006410A1"/>
    <w:rsid w:val="0064135E"/>
    <w:rsid w:val="00643140"/>
    <w:rsid w:val="006431F5"/>
    <w:rsid w:val="006451FC"/>
    <w:rsid w:val="00645B81"/>
    <w:rsid w:val="006464C6"/>
    <w:rsid w:val="0065161B"/>
    <w:rsid w:val="00652EDD"/>
    <w:rsid w:val="00652F8F"/>
    <w:rsid w:val="00653E06"/>
    <w:rsid w:val="006540E6"/>
    <w:rsid w:val="00655496"/>
    <w:rsid w:val="006568DD"/>
    <w:rsid w:val="00656D2F"/>
    <w:rsid w:val="006577A3"/>
    <w:rsid w:val="006604E4"/>
    <w:rsid w:val="0066188D"/>
    <w:rsid w:val="00662E8C"/>
    <w:rsid w:val="006634B4"/>
    <w:rsid w:val="00664169"/>
    <w:rsid w:val="00665A8D"/>
    <w:rsid w:val="006667F1"/>
    <w:rsid w:val="00666A5F"/>
    <w:rsid w:val="00667C27"/>
    <w:rsid w:val="00671407"/>
    <w:rsid w:val="006749D8"/>
    <w:rsid w:val="0067547A"/>
    <w:rsid w:val="00676E86"/>
    <w:rsid w:val="00682466"/>
    <w:rsid w:val="00683196"/>
    <w:rsid w:val="006858A3"/>
    <w:rsid w:val="00685BC4"/>
    <w:rsid w:val="00685F1F"/>
    <w:rsid w:val="0068614C"/>
    <w:rsid w:val="00691F05"/>
    <w:rsid w:val="0069295E"/>
    <w:rsid w:val="00693858"/>
    <w:rsid w:val="00693A0D"/>
    <w:rsid w:val="00693C6B"/>
    <w:rsid w:val="0069577C"/>
    <w:rsid w:val="006A3422"/>
    <w:rsid w:val="006A499B"/>
    <w:rsid w:val="006A4B15"/>
    <w:rsid w:val="006A4C3E"/>
    <w:rsid w:val="006A516C"/>
    <w:rsid w:val="006A6075"/>
    <w:rsid w:val="006A6238"/>
    <w:rsid w:val="006B10E3"/>
    <w:rsid w:val="006B2F24"/>
    <w:rsid w:val="006B344C"/>
    <w:rsid w:val="006B3CE6"/>
    <w:rsid w:val="006B52BA"/>
    <w:rsid w:val="006B69C1"/>
    <w:rsid w:val="006B6AB3"/>
    <w:rsid w:val="006B6E44"/>
    <w:rsid w:val="006B7147"/>
    <w:rsid w:val="006B7554"/>
    <w:rsid w:val="006C012D"/>
    <w:rsid w:val="006C0132"/>
    <w:rsid w:val="006C2B73"/>
    <w:rsid w:val="006C2F13"/>
    <w:rsid w:val="006C3140"/>
    <w:rsid w:val="006C31DE"/>
    <w:rsid w:val="006C4062"/>
    <w:rsid w:val="006C502D"/>
    <w:rsid w:val="006C5E7C"/>
    <w:rsid w:val="006C77A4"/>
    <w:rsid w:val="006D0097"/>
    <w:rsid w:val="006D2283"/>
    <w:rsid w:val="006D41B9"/>
    <w:rsid w:val="006D6BF4"/>
    <w:rsid w:val="006D7EEE"/>
    <w:rsid w:val="006E1F10"/>
    <w:rsid w:val="006E2DB2"/>
    <w:rsid w:val="006E4116"/>
    <w:rsid w:val="006E45ED"/>
    <w:rsid w:val="006E4A12"/>
    <w:rsid w:val="006E5D67"/>
    <w:rsid w:val="006E74E5"/>
    <w:rsid w:val="006E7E4E"/>
    <w:rsid w:val="006F00AE"/>
    <w:rsid w:val="006F15C2"/>
    <w:rsid w:val="006F1C61"/>
    <w:rsid w:val="006F2430"/>
    <w:rsid w:val="006F3911"/>
    <w:rsid w:val="006F4443"/>
    <w:rsid w:val="006F712A"/>
    <w:rsid w:val="00700BC8"/>
    <w:rsid w:val="00700FF5"/>
    <w:rsid w:val="00701810"/>
    <w:rsid w:val="00703FE2"/>
    <w:rsid w:val="0070632A"/>
    <w:rsid w:val="00707E90"/>
    <w:rsid w:val="007100D4"/>
    <w:rsid w:val="0071195C"/>
    <w:rsid w:val="00712570"/>
    <w:rsid w:val="00714171"/>
    <w:rsid w:val="007215FA"/>
    <w:rsid w:val="007219DB"/>
    <w:rsid w:val="00721EF8"/>
    <w:rsid w:val="00722002"/>
    <w:rsid w:val="00723291"/>
    <w:rsid w:val="0072539B"/>
    <w:rsid w:val="007259C8"/>
    <w:rsid w:val="00730662"/>
    <w:rsid w:val="00730735"/>
    <w:rsid w:val="00730B4A"/>
    <w:rsid w:val="00732C50"/>
    <w:rsid w:val="00732D31"/>
    <w:rsid w:val="007332B9"/>
    <w:rsid w:val="007343D0"/>
    <w:rsid w:val="0073553B"/>
    <w:rsid w:val="0073661F"/>
    <w:rsid w:val="0074036E"/>
    <w:rsid w:val="00742198"/>
    <w:rsid w:val="00743AF6"/>
    <w:rsid w:val="00743D08"/>
    <w:rsid w:val="00744536"/>
    <w:rsid w:val="00744C53"/>
    <w:rsid w:val="00747C6E"/>
    <w:rsid w:val="007503D5"/>
    <w:rsid w:val="007511F6"/>
    <w:rsid w:val="007518F3"/>
    <w:rsid w:val="00752077"/>
    <w:rsid w:val="00752F40"/>
    <w:rsid w:val="00755C5B"/>
    <w:rsid w:val="007608A6"/>
    <w:rsid w:val="007609E1"/>
    <w:rsid w:val="00761611"/>
    <w:rsid w:val="00762EAF"/>
    <w:rsid w:val="007637F7"/>
    <w:rsid w:val="00763CEA"/>
    <w:rsid w:val="00764813"/>
    <w:rsid w:val="00765A42"/>
    <w:rsid w:val="00766052"/>
    <w:rsid w:val="00767C79"/>
    <w:rsid w:val="00770AE6"/>
    <w:rsid w:val="007713F4"/>
    <w:rsid w:val="00772531"/>
    <w:rsid w:val="00772D6B"/>
    <w:rsid w:val="00772EA6"/>
    <w:rsid w:val="00773DBD"/>
    <w:rsid w:val="00773F34"/>
    <w:rsid w:val="00774857"/>
    <w:rsid w:val="00780B61"/>
    <w:rsid w:val="00781692"/>
    <w:rsid w:val="00782FB3"/>
    <w:rsid w:val="007830DC"/>
    <w:rsid w:val="007850C9"/>
    <w:rsid w:val="007854C1"/>
    <w:rsid w:val="00786194"/>
    <w:rsid w:val="00786839"/>
    <w:rsid w:val="00787FBD"/>
    <w:rsid w:val="00793045"/>
    <w:rsid w:val="00793B3F"/>
    <w:rsid w:val="0079405F"/>
    <w:rsid w:val="00795CD7"/>
    <w:rsid w:val="00795DE7"/>
    <w:rsid w:val="00795EE2"/>
    <w:rsid w:val="00796867"/>
    <w:rsid w:val="007A1FA2"/>
    <w:rsid w:val="007A26EE"/>
    <w:rsid w:val="007A300B"/>
    <w:rsid w:val="007A444F"/>
    <w:rsid w:val="007A4CD9"/>
    <w:rsid w:val="007A53C0"/>
    <w:rsid w:val="007A5CCA"/>
    <w:rsid w:val="007A5EA8"/>
    <w:rsid w:val="007A6C8C"/>
    <w:rsid w:val="007A75C0"/>
    <w:rsid w:val="007B03D4"/>
    <w:rsid w:val="007B556A"/>
    <w:rsid w:val="007B5E98"/>
    <w:rsid w:val="007B65D3"/>
    <w:rsid w:val="007B684F"/>
    <w:rsid w:val="007C19A0"/>
    <w:rsid w:val="007C1E41"/>
    <w:rsid w:val="007C1EEF"/>
    <w:rsid w:val="007C207F"/>
    <w:rsid w:val="007C2B73"/>
    <w:rsid w:val="007C6E79"/>
    <w:rsid w:val="007C70A4"/>
    <w:rsid w:val="007C73B4"/>
    <w:rsid w:val="007D1839"/>
    <w:rsid w:val="007D193E"/>
    <w:rsid w:val="007D2942"/>
    <w:rsid w:val="007D5186"/>
    <w:rsid w:val="007D6494"/>
    <w:rsid w:val="007D6955"/>
    <w:rsid w:val="007D6D42"/>
    <w:rsid w:val="007D7AEB"/>
    <w:rsid w:val="007D7DD2"/>
    <w:rsid w:val="007E1041"/>
    <w:rsid w:val="007E1102"/>
    <w:rsid w:val="007E4466"/>
    <w:rsid w:val="007E4602"/>
    <w:rsid w:val="007E47EA"/>
    <w:rsid w:val="007E580D"/>
    <w:rsid w:val="007F0DF1"/>
    <w:rsid w:val="007F0E0E"/>
    <w:rsid w:val="007F3308"/>
    <w:rsid w:val="007F361D"/>
    <w:rsid w:val="007F414F"/>
    <w:rsid w:val="007F4760"/>
    <w:rsid w:val="007F4F12"/>
    <w:rsid w:val="007F56DB"/>
    <w:rsid w:val="007F5F5F"/>
    <w:rsid w:val="007F671F"/>
    <w:rsid w:val="007F719F"/>
    <w:rsid w:val="007F786D"/>
    <w:rsid w:val="008013B1"/>
    <w:rsid w:val="00801F44"/>
    <w:rsid w:val="00802F40"/>
    <w:rsid w:val="0080485D"/>
    <w:rsid w:val="00804966"/>
    <w:rsid w:val="00804A65"/>
    <w:rsid w:val="00804C30"/>
    <w:rsid w:val="008059E8"/>
    <w:rsid w:val="00805E26"/>
    <w:rsid w:val="00805FB0"/>
    <w:rsid w:val="00807150"/>
    <w:rsid w:val="008102FD"/>
    <w:rsid w:val="00810822"/>
    <w:rsid w:val="0081143E"/>
    <w:rsid w:val="00811809"/>
    <w:rsid w:val="0081306D"/>
    <w:rsid w:val="008154C9"/>
    <w:rsid w:val="008162B3"/>
    <w:rsid w:val="0081780D"/>
    <w:rsid w:val="00817E55"/>
    <w:rsid w:val="00820229"/>
    <w:rsid w:val="00820D5A"/>
    <w:rsid w:val="00823B3D"/>
    <w:rsid w:val="00824538"/>
    <w:rsid w:val="008307B9"/>
    <w:rsid w:val="008317E5"/>
    <w:rsid w:val="008327BB"/>
    <w:rsid w:val="008342EE"/>
    <w:rsid w:val="00834318"/>
    <w:rsid w:val="00834A13"/>
    <w:rsid w:val="00837328"/>
    <w:rsid w:val="0084038F"/>
    <w:rsid w:val="008406A5"/>
    <w:rsid w:val="00841DCB"/>
    <w:rsid w:val="00841E69"/>
    <w:rsid w:val="00842112"/>
    <w:rsid w:val="00843084"/>
    <w:rsid w:val="00843C8E"/>
    <w:rsid w:val="0084428E"/>
    <w:rsid w:val="0084667F"/>
    <w:rsid w:val="00847542"/>
    <w:rsid w:val="008478D8"/>
    <w:rsid w:val="0085100D"/>
    <w:rsid w:val="00852BDC"/>
    <w:rsid w:val="00853408"/>
    <w:rsid w:val="008537C6"/>
    <w:rsid w:val="00853C8F"/>
    <w:rsid w:val="00853EA1"/>
    <w:rsid w:val="008568FE"/>
    <w:rsid w:val="0085734D"/>
    <w:rsid w:val="00860E79"/>
    <w:rsid w:val="00861398"/>
    <w:rsid w:val="00861F3A"/>
    <w:rsid w:val="0086367E"/>
    <w:rsid w:val="00863952"/>
    <w:rsid w:val="00863BFE"/>
    <w:rsid w:val="008644BC"/>
    <w:rsid w:val="00866978"/>
    <w:rsid w:val="00867864"/>
    <w:rsid w:val="00867A8D"/>
    <w:rsid w:val="00870662"/>
    <w:rsid w:val="00872021"/>
    <w:rsid w:val="0087332E"/>
    <w:rsid w:val="0087739E"/>
    <w:rsid w:val="008815AD"/>
    <w:rsid w:val="00884620"/>
    <w:rsid w:val="00884D6A"/>
    <w:rsid w:val="00885CEC"/>
    <w:rsid w:val="0088756A"/>
    <w:rsid w:val="00890270"/>
    <w:rsid w:val="008936EE"/>
    <w:rsid w:val="00894FF7"/>
    <w:rsid w:val="0089556D"/>
    <w:rsid w:val="0089652D"/>
    <w:rsid w:val="00896CC4"/>
    <w:rsid w:val="00897878"/>
    <w:rsid w:val="008A174C"/>
    <w:rsid w:val="008A27AA"/>
    <w:rsid w:val="008A290B"/>
    <w:rsid w:val="008A29D6"/>
    <w:rsid w:val="008A2E91"/>
    <w:rsid w:val="008A39C0"/>
    <w:rsid w:val="008A55D1"/>
    <w:rsid w:val="008A65AC"/>
    <w:rsid w:val="008A6C2B"/>
    <w:rsid w:val="008B00BB"/>
    <w:rsid w:val="008B11DE"/>
    <w:rsid w:val="008B17D0"/>
    <w:rsid w:val="008B412F"/>
    <w:rsid w:val="008B7713"/>
    <w:rsid w:val="008C03EC"/>
    <w:rsid w:val="008C05E0"/>
    <w:rsid w:val="008C077B"/>
    <w:rsid w:val="008C08AA"/>
    <w:rsid w:val="008C1138"/>
    <w:rsid w:val="008C1221"/>
    <w:rsid w:val="008C150F"/>
    <w:rsid w:val="008C1F9B"/>
    <w:rsid w:val="008C37D3"/>
    <w:rsid w:val="008C4BA6"/>
    <w:rsid w:val="008C4F89"/>
    <w:rsid w:val="008C5419"/>
    <w:rsid w:val="008C7B80"/>
    <w:rsid w:val="008D1649"/>
    <w:rsid w:val="008D6823"/>
    <w:rsid w:val="008D7DF0"/>
    <w:rsid w:val="008E1337"/>
    <w:rsid w:val="008E13DC"/>
    <w:rsid w:val="008E1767"/>
    <w:rsid w:val="008E358F"/>
    <w:rsid w:val="008E3790"/>
    <w:rsid w:val="008E49AF"/>
    <w:rsid w:val="008F30FE"/>
    <w:rsid w:val="008F39B2"/>
    <w:rsid w:val="008F463C"/>
    <w:rsid w:val="00902D48"/>
    <w:rsid w:val="00903883"/>
    <w:rsid w:val="00904724"/>
    <w:rsid w:val="00904A62"/>
    <w:rsid w:val="00904AED"/>
    <w:rsid w:val="00904C03"/>
    <w:rsid w:val="0090544A"/>
    <w:rsid w:val="0090545C"/>
    <w:rsid w:val="0090580B"/>
    <w:rsid w:val="00906464"/>
    <w:rsid w:val="00907A2A"/>
    <w:rsid w:val="00907AAD"/>
    <w:rsid w:val="00907FBA"/>
    <w:rsid w:val="00910D1F"/>
    <w:rsid w:val="009137B7"/>
    <w:rsid w:val="00915F48"/>
    <w:rsid w:val="009164CD"/>
    <w:rsid w:val="00917858"/>
    <w:rsid w:val="00922B77"/>
    <w:rsid w:val="00923CE3"/>
    <w:rsid w:val="0092514C"/>
    <w:rsid w:val="00925F7A"/>
    <w:rsid w:val="00927897"/>
    <w:rsid w:val="009308D4"/>
    <w:rsid w:val="00930A9D"/>
    <w:rsid w:val="009327E9"/>
    <w:rsid w:val="009352CE"/>
    <w:rsid w:val="0093624A"/>
    <w:rsid w:val="00937A7F"/>
    <w:rsid w:val="00946C98"/>
    <w:rsid w:val="0095078D"/>
    <w:rsid w:val="0095140D"/>
    <w:rsid w:val="00952533"/>
    <w:rsid w:val="00952998"/>
    <w:rsid w:val="009542A6"/>
    <w:rsid w:val="009567B2"/>
    <w:rsid w:val="0095781C"/>
    <w:rsid w:val="009607FD"/>
    <w:rsid w:val="00960C03"/>
    <w:rsid w:val="00962EBE"/>
    <w:rsid w:val="00964BC7"/>
    <w:rsid w:val="00965506"/>
    <w:rsid w:val="0096575C"/>
    <w:rsid w:val="009667A4"/>
    <w:rsid w:val="009674CA"/>
    <w:rsid w:val="00967C5C"/>
    <w:rsid w:val="00967F0E"/>
    <w:rsid w:val="00973E7E"/>
    <w:rsid w:val="00974427"/>
    <w:rsid w:val="00974D41"/>
    <w:rsid w:val="00975351"/>
    <w:rsid w:val="009759C0"/>
    <w:rsid w:val="00976423"/>
    <w:rsid w:val="009764F8"/>
    <w:rsid w:val="009843CF"/>
    <w:rsid w:val="00985401"/>
    <w:rsid w:val="00985C18"/>
    <w:rsid w:val="00986476"/>
    <w:rsid w:val="00986DDD"/>
    <w:rsid w:val="0098711E"/>
    <w:rsid w:val="009874A7"/>
    <w:rsid w:val="00987969"/>
    <w:rsid w:val="00987AAD"/>
    <w:rsid w:val="0099029B"/>
    <w:rsid w:val="00990685"/>
    <w:rsid w:val="00990C9D"/>
    <w:rsid w:val="0099130E"/>
    <w:rsid w:val="00995986"/>
    <w:rsid w:val="00996EE6"/>
    <w:rsid w:val="00997811"/>
    <w:rsid w:val="00997912"/>
    <w:rsid w:val="009A0000"/>
    <w:rsid w:val="009A1088"/>
    <w:rsid w:val="009A26BE"/>
    <w:rsid w:val="009A2B6C"/>
    <w:rsid w:val="009A4525"/>
    <w:rsid w:val="009A4676"/>
    <w:rsid w:val="009A70EB"/>
    <w:rsid w:val="009B0968"/>
    <w:rsid w:val="009B0D69"/>
    <w:rsid w:val="009B4ECB"/>
    <w:rsid w:val="009B4F62"/>
    <w:rsid w:val="009B520B"/>
    <w:rsid w:val="009B7129"/>
    <w:rsid w:val="009B7FF4"/>
    <w:rsid w:val="009C123C"/>
    <w:rsid w:val="009C22AE"/>
    <w:rsid w:val="009C2919"/>
    <w:rsid w:val="009C4FF3"/>
    <w:rsid w:val="009C5252"/>
    <w:rsid w:val="009C574C"/>
    <w:rsid w:val="009C57F1"/>
    <w:rsid w:val="009C645E"/>
    <w:rsid w:val="009C7FB9"/>
    <w:rsid w:val="009D0171"/>
    <w:rsid w:val="009D236E"/>
    <w:rsid w:val="009D29B3"/>
    <w:rsid w:val="009D2D71"/>
    <w:rsid w:val="009D4940"/>
    <w:rsid w:val="009D4D2F"/>
    <w:rsid w:val="009D55E3"/>
    <w:rsid w:val="009D7A3A"/>
    <w:rsid w:val="009D7D27"/>
    <w:rsid w:val="009D7D2E"/>
    <w:rsid w:val="009E1F2D"/>
    <w:rsid w:val="009E23D1"/>
    <w:rsid w:val="009E26B1"/>
    <w:rsid w:val="009E31AC"/>
    <w:rsid w:val="009E498F"/>
    <w:rsid w:val="009E51D8"/>
    <w:rsid w:val="009E558F"/>
    <w:rsid w:val="009E5F67"/>
    <w:rsid w:val="009E6E09"/>
    <w:rsid w:val="009F09D7"/>
    <w:rsid w:val="009F14F5"/>
    <w:rsid w:val="009F2E60"/>
    <w:rsid w:val="009F3B0B"/>
    <w:rsid w:val="009F429B"/>
    <w:rsid w:val="009F4DC8"/>
    <w:rsid w:val="009F586F"/>
    <w:rsid w:val="009F7955"/>
    <w:rsid w:val="009F7BC6"/>
    <w:rsid w:val="009F7D89"/>
    <w:rsid w:val="00A01CCE"/>
    <w:rsid w:val="00A0496E"/>
    <w:rsid w:val="00A04EDF"/>
    <w:rsid w:val="00A05D91"/>
    <w:rsid w:val="00A06681"/>
    <w:rsid w:val="00A07126"/>
    <w:rsid w:val="00A20816"/>
    <w:rsid w:val="00A20E8E"/>
    <w:rsid w:val="00A213C3"/>
    <w:rsid w:val="00A228EB"/>
    <w:rsid w:val="00A234BA"/>
    <w:rsid w:val="00A26771"/>
    <w:rsid w:val="00A26C6B"/>
    <w:rsid w:val="00A27C65"/>
    <w:rsid w:val="00A30D4F"/>
    <w:rsid w:val="00A313D7"/>
    <w:rsid w:val="00A31634"/>
    <w:rsid w:val="00A3400D"/>
    <w:rsid w:val="00A3771B"/>
    <w:rsid w:val="00A40BD4"/>
    <w:rsid w:val="00A415D9"/>
    <w:rsid w:val="00A433E3"/>
    <w:rsid w:val="00A4451D"/>
    <w:rsid w:val="00A46837"/>
    <w:rsid w:val="00A50A0C"/>
    <w:rsid w:val="00A51509"/>
    <w:rsid w:val="00A51B40"/>
    <w:rsid w:val="00A54873"/>
    <w:rsid w:val="00A56383"/>
    <w:rsid w:val="00A60F4F"/>
    <w:rsid w:val="00A62756"/>
    <w:rsid w:val="00A64128"/>
    <w:rsid w:val="00A660FD"/>
    <w:rsid w:val="00A705CC"/>
    <w:rsid w:val="00A70D99"/>
    <w:rsid w:val="00A737CD"/>
    <w:rsid w:val="00A75B4E"/>
    <w:rsid w:val="00A7602B"/>
    <w:rsid w:val="00A81DBB"/>
    <w:rsid w:val="00A81DE9"/>
    <w:rsid w:val="00A8487F"/>
    <w:rsid w:val="00A85990"/>
    <w:rsid w:val="00A8624A"/>
    <w:rsid w:val="00A911A2"/>
    <w:rsid w:val="00A94539"/>
    <w:rsid w:val="00A97235"/>
    <w:rsid w:val="00A972B0"/>
    <w:rsid w:val="00A97326"/>
    <w:rsid w:val="00AA0675"/>
    <w:rsid w:val="00AA0F8F"/>
    <w:rsid w:val="00AA1EE2"/>
    <w:rsid w:val="00AA5F4D"/>
    <w:rsid w:val="00AA7661"/>
    <w:rsid w:val="00AB1EA6"/>
    <w:rsid w:val="00AB2A9E"/>
    <w:rsid w:val="00AB4B78"/>
    <w:rsid w:val="00AC0429"/>
    <w:rsid w:val="00AC07B4"/>
    <w:rsid w:val="00AC175E"/>
    <w:rsid w:val="00AC2251"/>
    <w:rsid w:val="00AC6DD6"/>
    <w:rsid w:val="00AC758A"/>
    <w:rsid w:val="00AD0DB2"/>
    <w:rsid w:val="00AD17F4"/>
    <w:rsid w:val="00AD2DD3"/>
    <w:rsid w:val="00AD3D4A"/>
    <w:rsid w:val="00AD4389"/>
    <w:rsid w:val="00AD484D"/>
    <w:rsid w:val="00AD6E56"/>
    <w:rsid w:val="00AE1049"/>
    <w:rsid w:val="00AE1C15"/>
    <w:rsid w:val="00AE22A4"/>
    <w:rsid w:val="00AE39EB"/>
    <w:rsid w:val="00AE55C0"/>
    <w:rsid w:val="00AE66C6"/>
    <w:rsid w:val="00AF0091"/>
    <w:rsid w:val="00AF04A1"/>
    <w:rsid w:val="00AF1D36"/>
    <w:rsid w:val="00AF223E"/>
    <w:rsid w:val="00AF3633"/>
    <w:rsid w:val="00AF3F25"/>
    <w:rsid w:val="00AF41C7"/>
    <w:rsid w:val="00AF445F"/>
    <w:rsid w:val="00AF5A05"/>
    <w:rsid w:val="00AF7683"/>
    <w:rsid w:val="00B0175B"/>
    <w:rsid w:val="00B02302"/>
    <w:rsid w:val="00B0326C"/>
    <w:rsid w:val="00B0369D"/>
    <w:rsid w:val="00B043EE"/>
    <w:rsid w:val="00B06D11"/>
    <w:rsid w:val="00B074E2"/>
    <w:rsid w:val="00B078BA"/>
    <w:rsid w:val="00B1017F"/>
    <w:rsid w:val="00B11868"/>
    <w:rsid w:val="00B119C1"/>
    <w:rsid w:val="00B143F6"/>
    <w:rsid w:val="00B1527A"/>
    <w:rsid w:val="00B16A86"/>
    <w:rsid w:val="00B224BF"/>
    <w:rsid w:val="00B228FF"/>
    <w:rsid w:val="00B240C5"/>
    <w:rsid w:val="00B24A14"/>
    <w:rsid w:val="00B24BF6"/>
    <w:rsid w:val="00B2585F"/>
    <w:rsid w:val="00B26AAA"/>
    <w:rsid w:val="00B272BE"/>
    <w:rsid w:val="00B278B6"/>
    <w:rsid w:val="00B27FCE"/>
    <w:rsid w:val="00B30651"/>
    <w:rsid w:val="00B30E31"/>
    <w:rsid w:val="00B31042"/>
    <w:rsid w:val="00B34C65"/>
    <w:rsid w:val="00B34CF6"/>
    <w:rsid w:val="00B34FDB"/>
    <w:rsid w:val="00B3502B"/>
    <w:rsid w:val="00B355C5"/>
    <w:rsid w:val="00B3673F"/>
    <w:rsid w:val="00B36F37"/>
    <w:rsid w:val="00B4025D"/>
    <w:rsid w:val="00B4286E"/>
    <w:rsid w:val="00B42F63"/>
    <w:rsid w:val="00B43EB5"/>
    <w:rsid w:val="00B44B47"/>
    <w:rsid w:val="00B452F0"/>
    <w:rsid w:val="00B50238"/>
    <w:rsid w:val="00B50F9B"/>
    <w:rsid w:val="00B5120B"/>
    <w:rsid w:val="00B52373"/>
    <w:rsid w:val="00B52374"/>
    <w:rsid w:val="00B53B06"/>
    <w:rsid w:val="00B54258"/>
    <w:rsid w:val="00B54DBF"/>
    <w:rsid w:val="00B56945"/>
    <w:rsid w:val="00B57927"/>
    <w:rsid w:val="00B57BD9"/>
    <w:rsid w:val="00B63660"/>
    <w:rsid w:val="00B6368C"/>
    <w:rsid w:val="00B670DF"/>
    <w:rsid w:val="00B677EE"/>
    <w:rsid w:val="00B70EE4"/>
    <w:rsid w:val="00B72C5D"/>
    <w:rsid w:val="00B77047"/>
    <w:rsid w:val="00B803D3"/>
    <w:rsid w:val="00B80440"/>
    <w:rsid w:val="00B814ED"/>
    <w:rsid w:val="00B83357"/>
    <w:rsid w:val="00B83850"/>
    <w:rsid w:val="00B86CD5"/>
    <w:rsid w:val="00B87453"/>
    <w:rsid w:val="00B90882"/>
    <w:rsid w:val="00B91351"/>
    <w:rsid w:val="00B91F54"/>
    <w:rsid w:val="00B9208A"/>
    <w:rsid w:val="00B92FE2"/>
    <w:rsid w:val="00B9330B"/>
    <w:rsid w:val="00B93F45"/>
    <w:rsid w:val="00B93F97"/>
    <w:rsid w:val="00B959F6"/>
    <w:rsid w:val="00B970A9"/>
    <w:rsid w:val="00BA0E74"/>
    <w:rsid w:val="00BA103D"/>
    <w:rsid w:val="00BA1728"/>
    <w:rsid w:val="00BA1FD2"/>
    <w:rsid w:val="00BA211D"/>
    <w:rsid w:val="00BA278D"/>
    <w:rsid w:val="00BA2993"/>
    <w:rsid w:val="00BA2B97"/>
    <w:rsid w:val="00BA3975"/>
    <w:rsid w:val="00BA3C25"/>
    <w:rsid w:val="00BA4B2A"/>
    <w:rsid w:val="00BA67FA"/>
    <w:rsid w:val="00BB07E1"/>
    <w:rsid w:val="00BB10AD"/>
    <w:rsid w:val="00BB131C"/>
    <w:rsid w:val="00BB19D0"/>
    <w:rsid w:val="00BB2878"/>
    <w:rsid w:val="00BB29DE"/>
    <w:rsid w:val="00BB3D04"/>
    <w:rsid w:val="00BB79F0"/>
    <w:rsid w:val="00BB7BEE"/>
    <w:rsid w:val="00BB7C8B"/>
    <w:rsid w:val="00BC053A"/>
    <w:rsid w:val="00BC0CAD"/>
    <w:rsid w:val="00BC0EA6"/>
    <w:rsid w:val="00BC0FED"/>
    <w:rsid w:val="00BC3EFE"/>
    <w:rsid w:val="00BC64B4"/>
    <w:rsid w:val="00BC6605"/>
    <w:rsid w:val="00BD0D2C"/>
    <w:rsid w:val="00BD4FB7"/>
    <w:rsid w:val="00BE06D9"/>
    <w:rsid w:val="00BE3717"/>
    <w:rsid w:val="00BE5376"/>
    <w:rsid w:val="00BE5484"/>
    <w:rsid w:val="00BE569A"/>
    <w:rsid w:val="00BE5C5F"/>
    <w:rsid w:val="00BE5D19"/>
    <w:rsid w:val="00BE6F77"/>
    <w:rsid w:val="00BE7732"/>
    <w:rsid w:val="00BF16AD"/>
    <w:rsid w:val="00BF32AB"/>
    <w:rsid w:val="00BF42B1"/>
    <w:rsid w:val="00BF4506"/>
    <w:rsid w:val="00C00525"/>
    <w:rsid w:val="00C008CF"/>
    <w:rsid w:val="00C01CE6"/>
    <w:rsid w:val="00C0467B"/>
    <w:rsid w:val="00C05310"/>
    <w:rsid w:val="00C06C9E"/>
    <w:rsid w:val="00C06DA9"/>
    <w:rsid w:val="00C071A0"/>
    <w:rsid w:val="00C10E95"/>
    <w:rsid w:val="00C1135D"/>
    <w:rsid w:val="00C13D5C"/>
    <w:rsid w:val="00C14B9F"/>
    <w:rsid w:val="00C21C91"/>
    <w:rsid w:val="00C2222B"/>
    <w:rsid w:val="00C24893"/>
    <w:rsid w:val="00C27021"/>
    <w:rsid w:val="00C30B07"/>
    <w:rsid w:val="00C31C54"/>
    <w:rsid w:val="00C350B1"/>
    <w:rsid w:val="00C3528F"/>
    <w:rsid w:val="00C354C2"/>
    <w:rsid w:val="00C35666"/>
    <w:rsid w:val="00C36131"/>
    <w:rsid w:val="00C37DFA"/>
    <w:rsid w:val="00C41359"/>
    <w:rsid w:val="00C41F90"/>
    <w:rsid w:val="00C43009"/>
    <w:rsid w:val="00C43992"/>
    <w:rsid w:val="00C43FA9"/>
    <w:rsid w:val="00C4656D"/>
    <w:rsid w:val="00C4658E"/>
    <w:rsid w:val="00C46774"/>
    <w:rsid w:val="00C472A3"/>
    <w:rsid w:val="00C47690"/>
    <w:rsid w:val="00C47CA9"/>
    <w:rsid w:val="00C47CE9"/>
    <w:rsid w:val="00C51437"/>
    <w:rsid w:val="00C53EB7"/>
    <w:rsid w:val="00C56BDE"/>
    <w:rsid w:val="00C57497"/>
    <w:rsid w:val="00C60817"/>
    <w:rsid w:val="00C60EAF"/>
    <w:rsid w:val="00C61078"/>
    <w:rsid w:val="00C61C0F"/>
    <w:rsid w:val="00C61F9D"/>
    <w:rsid w:val="00C63A0B"/>
    <w:rsid w:val="00C63DB4"/>
    <w:rsid w:val="00C64D4D"/>
    <w:rsid w:val="00C65553"/>
    <w:rsid w:val="00C65A48"/>
    <w:rsid w:val="00C65B89"/>
    <w:rsid w:val="00C65F2B"/>
    <w:rsid w:val="00C660D9"/>
    <w:rsid w:val="00C6663A"/>
    <w:rsid w:val="00C667F4"/>
    <w:rsid w:val="00C6764A"/>
    <w:rsid w:val="00C70772"/>
    <w:rsid w:val="00C72AA2"/>
    <w:rsid w:val="00C73714"/>
    <w:rsid w:val="00C73DA7"/>
    <w:rsid w:val="00C7401A"/>
    <w:rsid w:val="00C743E7"/>
    <w:rsid w:val="00C75B09"/>
    <w:rsid w:val="00C76676"/>
    <w:rsid w:val="00C76718"/>
    <w:rsid w:val="00C81E1A"/>
    <w:rsid w:val="00C84C6C"/>
    <w:rsid w:val="00C90549"/>
    <w:rsid w:val="00C91639"/>
    <w:rsid w:val="00C93B16"/>
    <w:rsid w:val="00C95254"/>
    <w:rsid w:val="00C95C39"/>
    <w:rsid w:val="00C9652A"/>
    <w:rsid w:val="00CA1897"/>
    <w:rsid w:val="00CA2377"/>
    <w:rsid w:val="00CA240E"/>
    <w:rsid w:val="00CA3B46"/>
    <w:rsid w:val="00CA52D5"/>
    <w:rsid w:val="00CA5764"/>
    <w:rsid w:val="00CA5E61"/>
    <w:rsid w:val="00CA7176"/>
    <w:rsid w:val="00CA79E4"/>
    <w:rsid w:val="00CA7A44"/>
    <w:rsid w:val="00CB0EE7"/>
    <w:rsid w:val="00CB2E1E"/>
    <w:rsid w:val="00CB47C7"/>
    <w:rsid w:val="00CB54CF"/>
    <w:rsid w:val="00CB65F6"/>
    <w:rsid w:val="00CB6947"/>
    <w:rsid w:val="00CB764F"/>
    <w:rsid w:val="00CB7C74"/>
    <w:rsid w:val="00CC092E"/>
    <w:rsid w:val="00CC0AC3"/>
    <w:rsid w:val="00CC2205"/>
    <w:rsid w:val="00CC4778"/>
    <w:rsid w:val="00CC5C0F"/>
    <w:rsid w:val="00CC6E7A"/>
    <w:rsid w:val="00CD0A2F"/>
    <w:rsid w:val="00CD0A53"/>
    <w:rsid w:val="00CD0CC0"/>
    <w:rsid w:val="00CD2029"/>
    <w:rsid w:val="00CD2AB1"/>
    <w:rsid w:val="00CD2BC3"/>
    <w:rsid w:val="00CD2BE6"/>
    <w:rsid w:val="00CD2DEF"/>
    <w:rsid w:val="00CD30EE"/>
    <w:rsid w:val="00CD5CCF"/>
    <w:rsid w:val="00CD7389"/>
    <w:rsid w:val="00CE0FCD"/>
    <w:rsid w:val="00CE1FE1"/>
    <w:rsid w:val="00CE5399"/>
    <w:rsid w:val="00CE722D"/>
    <w:rsid w:val="00CF0B2B"/>
    <w:rsid w:val="00CF16A3"/>
    <w:rsid w:val="00CF192F"/>
    <w:rsid w:val="00CF4F85"/>
    <w:rsid w:val="00CF5C3A"/>
    <w:rsid w:val="00CF7628"/>
    <w:rsid w:val="00CF77A7"/>
    <w:rsid w:val="00CF7892"/>
    <w:rsid w:val="00CF792C"/>
    <w:rsid w:val="00D01BD8"/>
    <w:rsid w:val="00D0396D"/>
    <w:rsid w:val="00D049C3"/>
    <w:rsid w:val="00D0628C"/>
    <w:rsid w:val="00D07177"/>
    <w:rsid w:val="00D0731F"/>
    <w:rsid w:val="00D07994"/>
    <w:rsid w:val="00D11025"/>
    <w:rsid w:val="00D11C20"/>
    <w:rsid w:val="00D11FFD"/>
    <w:rsid w:val="00D138C3"/>
    <w:rsid w:val="00D13E1A"/>
    <w:rsid w:val="00D13E3A"/>
    <w:rsid w:val="00D141E7"/>
    <w:rsid w:val="00D16770"/>
    <w:rsid w:val="00D173AF"/>
    <w:rsid w:val="00D220BB"/>
    <w:rsid w:val="00D231C5"/>
    <w:rsid w:val="00D2657D"/>
    <w:rsid w:val="00D26E7C"/>
    <w:rsid w:val="00D27A4F"/>
    <w:rsid w:val="00D3267D"/>
    <w:rsid w:val="00D32E21"/>
    <w:rsid w:val="00D35274"/>
    <w:rsid w:val="00D354EE"/>
    <w:rsid w:val="00D35642"/>
    <w:rsid w:val="00D378A5"/>
    <w:rsid w:val="00D404D3"/>
    <w:rsid w:val="00D40528"/>
    <w:rsid w:val="00D41D15"/>
    <w:rsid w:val="00D42CE5"/>
    <w:rsid w:val="00D44713"/>
    <w:rsid w:val="00D45AF2"/>
    <w:rsid w:val="00D46BF6"/>
    <w:rsid w:val="00D52A81"/>
    <w:rsid w:val="00D539D7"/>
    <w:rsid w:val="00D576C0"/>
    <w:rsid w:val="00D60404"/>
    <w:rsid w:val="00D60972"/>
    <w:rsid w:val="00D6100C"/>
    <w:rsid w:val="00D63C4A"/>
    <w:rsid w:val="00D63DE6"/>
    <w:rsid w:val="00D64FDA"/>
    <w:rsid w:val="00D66AF5"/>
    <w:rsid w:val="00D71C5F"/>
    <w:rsid w:val="00D7368C"/>
    <w:rsid w:val="00D73F66"/>
    <w:rsid w:val="00D74C41"/>
    <w:rsid w:val="00D76285"/>
    <w:rsid w:val="00D76334"/>
    <w:rsid w:val="00D77874"/>
    <w:rsid w:val="00D8031A"/>
    <w:rsid w:val="00D80368"/>
    <w:rsid w:val="00D8120E"/>
    <w:rsid w:val="00D81886"/>
    <w:rsid w:val="00D83C38"/>
    <w:rsid w:val="00D83F33"/>
    <w:rsid w:val="00D84131"/>
    <w:rsid w:val="00D86456"/>
    <w:rsid w:val="00D9004A"/>
    <w:rsid w:val="00D9229F"/>
    <w:rsid w:val="00D959C3"/>
    <w:rsid w:val="00DA15F1"/>
    <w:rsid w:val="00DA308C"/>
    <w:rsid w:val="00DA3C1E"/>
    <w:rsid w:val="00DA609B"/>
    <w:rsid w:val="00DA7866"/>
    <w:rsid w:val="00DA7FB0"/>
    <w:rsid w:val="00DB2223"/>
    <w:rsid w:val="00DB28CB"/>
    <w:rsid w:val="00DB34DC"/>
    <w:rsid w:val="00DB3798"/>
    <w:rsid w:val="00DB45B8"/>
    <w:rsid w:val="00DB4F26"/>
    <w:rsid w:val="00DB6042"/>
    <w:rsid w:val="00DB60A7"/>
    <w:rsid w:val="00DB60C0"/>
    <w:rsid w:val="00DC2AA7"/>
    <w:rsid w:val="00DC2CB6"/>
    <w:rsid w:val="00DC2D25"/>
    <w:rsid w:val="00DC466F"/>
    <w:rsid w:val="00DC4D53"/>
    <w:rsid w:val="00DC50D5"/>
    <w:rsid w:val="00DC53B0"/>
    <w:rsid w:val="00DC5F3D"/>
    <w:rsid w:val="00DC7656"/>
    <w:rsid w:val="00DD0659"/>
    <w:rsid w:val="00DD08D4"/>
    <w:rsid w:val="00DD2902"/>
    <w:rsid w:val="00DD3675"/>
    <w:rsid w:val="00DD5C74"/>
    <w:rsid w:val="00DD6149"/>
    <w:rsid w:val="00DE0352"/>
    <w:rsid w:val="00DE0F83"/>
    <w:rsid w:val="00DE209B"/>
    <w:rsid w:val="00DE2535"/>
    <w:rsid w:val="00DE2C5A"/>
    <w:rsid w:val="00DE476E"/>
    <w:rsid w:val="00DE59CB"/>
    <w:rsid w:val="00DE618C"/>
    <w:rsid w:val="00DE78BB"/>
    <w:rsid w:val="00DF0357"/>
    <w:rsid w:val="00DF0538"/>
    <w:rsid w:val="00DF166E"/>
    <w:rsid w:val="00DF16A1"/>
    <w:rsid w:val="00DF1BFD"/>
    <w:rsid w:val="00DF37E7"/>
    <w:rsid w:val="00DF386E"/>
    <w:rsid w:val="00DF4530"/>
    <w:rsid w:val="00DF66FD"/>
    <w:rsid w:val="00DF6C0F"/>
    <w:rsid w:val="00DF7402"/>
    <w:rsid w:val="00E00478"/>
    <w:rsid w:val="00E0479B"/>
    <w:rsid w:val="00E07D01"/>
    <w:rsid w:val="00E1257A"/>
    <w:rsid w:val="00E14AB7"/>
    <w:rsid w:val="00E14C23"/>
    <w:rsid w:val="00E157FE"/>
    <w:rsid w:val="00E16A5D"/>
    <w:rsid w:val="00E17148"/>
    <w:rsid w:val="00E1770E"/>
    <w:rsid w:val="00E21457"/>
    <w:rsid w:val="00E2258D"/>
    <w:rsid w:val="00E23D31"/>
    <w:rsid w:val="00E245E9"/>
    <w:rsid w:val="00E247FE"/>
    <w:rsid w:val="00E27938"/>
    <w:rsid w:val="00E306F8"/>
    <w:rsid w:val="00E32F5D"/>
    <w:rsid w:val="00E33BD9"/>
    <w:rsid w:val="00E34015"/>
    <w:rsid w:val="00E3501F"/>
    <w:rsid w:val="00E35ACB"/>
    <w:rsid w:val="00E40578"/>
    <w:rsid w:val="00E4198B"/>
    <w:rsid w:val="00E42C2B"/>
    <w:rsid w:val="00E451D2"/>
    <w:rsid w:val="00E513F0"/>
    <w:rsid w:val="00E52102"/>
    <w:rsid w:val="00E52923"/>
    <w:rsid w:val="00E541EA"/>
    <w:rsid w:val="00E60536"/>
    <w:rsid w:val="00E61C54"/>
    <w:rsid w:val="00E63DF9"/>
    <w:rsid w:val="00E641A8"/>
    <w:rsid w:val="00E64273"/>
    <w:rsid w:val="00E6438B"/>
    <w:rsid w:val="00E666E0"/>
    <w:rsid w:val="00E66BEE"/>
    <w:rsid w:val="00E679A5"/>
    <w:rsid w:val="00E73693"/>
    <w:rsid w:val="00E7385B"/>
    <w:rsid w:val="00E74347"/>
    <w:rsid w:val="00E74578"/>
    <w:rsid w:val="00E74FA6"/>
    <w:rsid w:val="00E77C1D"/>
    <w:rsid w:val="00E8067F"/>
    <w:rsid w:val="00E82487"/>
    <w:rsid w:val="00E8504C"/>
    <w:rsid w:val="00E8662E"/>
    <w:rsid w:val="00E87BD5"/>
    <w:rsid w:val="00E87DCE"/>
    <w:rsid w:val="00E91280"/>
    <w:rsid w:val="00E914B6"/>
    <w:rsid w:val="00E919AD"/>
    <w:rsid w:val="00E9218C"/>
    <w:rsid w:val="00E94F9F"/>
    <w:rsid w:val="00E95088"/>
    <w:rsid w:val="00E95114"/>
    <w:rsid w:val="00E95A45"/>
    <w:rsid w:val="00E96582"/>
    <w:rsid w:val="00E97735"/>
    <w:rsid w:val="00E977D9"/>
    <w:rsid w:val="00EA23EF"/>
    <w:rsid w:val="00EA251E"/>
    <w:rsid w:val="00EA3C97"/>
    <w:rsid w:val="00EA3EE2"/>
    <w:rsid w:val="00EA406E"/>
    <w:rsid w:val="00EA5250"/>
    <w:rsid w:val="00EA7E23"/>
    <w:rsid w:val="00EB051F"/>
    <w:rsid w:val="00EB0F64"/>
    <w:rsid w:val="00EB5CE2"/>
    <w:rsid w:val="00EB6ACA"/>
    <w:rsid w:val="00EB6D4A"/>
    <w:rsid w:val="00EB7D20"/>
    <w:rsid w:val="00EC0FF8"/>
    <w:rsid w:val="00EC1561"/>
    <w:rsid w:val="00EC2CA1"/>
    <w:rsid w:val="00EC42E5"/>
    <w:rsid w:val="00EC452D"/>
    <w:rsid w:val="00EC4F4A"/>
    <w:rsid w:val="00EC54AA"/>
    <w:rsid w:val="00EC6A79"/>
    <w:rsid w:val="00ED1FFD"/>
    <w:rsid w:val="00ED3D37"/>
    <w:rsid w:val="00ED4B48"/>
    <w:rsid w:val="00ED4FF0"/>
    <w:rsid w:val="00EE06CC"/>
    <w:rsid w:val="00EE0F04"/>
    <w:rsid w:val="00EE1E65"/>
    <w:rsid w:val="00EE29F5"/>
    <w:rsid w:val="00EE4CBD"/>
    <w:rsid w:val="00EE650A"/>
    <w:rsid w:val="00EE6BB5"/>
    <w:rsid w:val="00EE7662"/>
    <w:rsid w:val="00EE7F38"/>
    <w:rsid w:val="00EE7FAF"/>
    <w:rsid w:val="00EF346B"/>
    <w:rsid w:val="00EF3AF4"/>
    <w:rsid w:val="00EF5E51"/>
    <w:rsid w:val="00F021BA"/>
    <w:rsid w:val="00F02D3A"/>
    <w:rsid w:val="00F0320D"/>
    <w:rsid w:val="00F03919"/>
    <w:rsid w:val="00F03DEE"/>
    <w:rsid w:val="00F0472A"/>
    <w:rsid w:val="00F0489A"/>
    <w:rsid w:val="00F1116F"/>
    <w:rsid w:val="00F12430"/>
    <w:rsid w:val="00F15B7B"/>
    <w:rsid w:val="00F15B84"/>
    <w:rsid w:val="00F177F8"/>
    <w:rsid w:val="00F2185A"/>
    <w:rsid w:val="00F232D9"/>
    <w:rsid w:val="00F24787"/>
    <w:rsid w:val="00F24D3B"/>
    <w:rsid w:val="00F3065A"/>
    <w:rsid w:val="00F33F04"/>
    <w:rsid w:val="00F344D6"/>
    <w:rsid w:val="00F35768"/>
    <w:rsid w:val="00F365AA"/>
    <w:rsid w:val="00F37274"/>
    <w:rsid w:val="00F37AC6"/>
    <w:rsid w:val="00F40B10"/>
    <w:rsid w:val="00F42604"/>
    <w:rsid w:val="00F427C3"/>
    <w:rsid w:val="00F42B61"/>
    <w:rsid w:val="00F43046"/>
    <w:rsid w:val="00F436A4"/>
    <w:rsid w:val="00F43C33"/>
    <w:rsid w:val="00F43FD9"/>
    <w:rsid w:val="00F44C28"/>
    <w:rsid w:val="00F44D22"/>
    <w:rsid w:val="00F455B4"/>
    <w:rsid w:val="00F45CFD"/>
    <w:rsid w:val="00F46409"/>
    <w:rsid w:val="00F46DFE"/>
    <w:rsid w:val="00F47EE3"/>
    <w:rsid w:val="00F5092E"/>
    <w:rsid w:val="00F51220"/>
    <w:rsid w:val="00F52511"/>
    <w:rsid w:val="00F529AD"/>
    <w:rsid w:val="00F53B67"/>
    <w:rsid w:val="00F541F0"/>
    <w:rsid w:val="00F554ED"/>
    <w:rsid w:val="00F560BD"/>
    <w:rsid w:val="00F560D6"/>
    <w:rsid w:val="00F564DE"/>
    <w:rsid w:val="00F600A2"/>
    <w:rsid w:val="00F635AC"/>
    <w:rsid w:val="00F63A39"/>
    <w:rsid w:val="00F64C3E"/>
    <w:rsid w:val="00F65CF5"/>
    <w:rsid w:val="00F66966"/>
    <w:rsid w:val="00F670D7"/>
    <w:rsid w:val="00F6742A"/>
    <w:rsid w:val="00F67D01"/>
    <w:rsid w:val="00F709B1"/>
    <w:rsid w:val="00F72A96"/>
    <w:rsid w:val="00F72BE8"/>
    <w:rsid w:val="00F73501"/>
    <w:rsid w:val="00F7365D"/>
    <w:rsid w:val="00F762EE"/>
    <w:rsid w:val="00F80159"/>
    <w:rsid w:val="00F8395B"/>
    <w:rsid w:val="00F840AA"/>
    <w:rsid w:val="00F84727"/>
    <w:rsid w:val="00F852BA"/>
    <w:rsid w:val="00F85ADE"/>
    <w:rsid w:val="00F860DE"/>
    <w:rsid w:val="00F87B86"/>
    <w:rsid w:val="00F90A5B"/>
    <w:rsid w:val="00F91774"/>
    <w:rsid w:val="00F92C91"/>
    <w:rsid w:val="00F93639"/>
    <w:rsid w:val="00F951CF"/>
    <w:rsid w:val="00F954B4"/>
    <w:rsid w:val="00F97E55"/>
    <w:rsid w:val="00FA12A3"/>
    <w:rsid w:val="00FA1CC3"/>
    <w:rsid w:val="00FA4C37"/>
    <w:rsid w:val="00FA4CE8"/>
    <w:rsid w:val="00FA6D02"/>
    <w:rsid w:val="00FB06A7"/>
    <w:rsid w:val="00FB1DB7"/>
    <w:rsid w:val="00FB210A"/>
    <w:rsid w:val="00FB4563"/>
    <w:rsid w:val="00FB576D"/>
    <w:rsid w:val="00FB5F86"/>
    <w:rsid w:val="00FB7802"/>
    <w:rsid w:val="00FC16DF"/>
    <w:rsid w:val="00FC300A"/>
    <w:rsid w:val="00FC3F18"/>
    <w:rsid w:val="00FC4D49"/>
    <w:rsid w:val="00FD1B21"/>
    <w:rsid w:val="00FD25C4"/>
    <w:rsid w:val="00FD4231"/>
    <w:rsid w:val="00FD6883"/>
    <w:rsid w:val="00FD74CD"/>
    <w:rsid w:val="00FE0AC4"/>
    <w:rsid w:val="00FE67B0"/>
    <w:rsid w:val="00FE7D37"/>
    <w:rsid w:val="00FF1883"/>
    <w:rsid w:val="00FF276A"/>
    <w:rsid w:val="00FF2BB8"/>
    <w:rsid w:val="00FF6455"/>
    <w:rsid w:val="00FF6485"/>
    <w:rsid w:val="00FF6D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9EC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semiHidden="0" w:uiPriority="0" w:unhideWhenUsed="0" w:qFormat="1"/>
    <w:lsdException w:name="footnote reference" w:uiPriority="0"/>
    <w:lsdException w:name="annotation reference" w:uiPriority="0"/>
    <w:lsdException w:name="page number" w:uiPriority="0"/>
    <w:lsdException w:name="List Bullet 2" w:uiPriority="0"/>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Date" w:uiPriority="0"/>
    <w:lsdException w:name="Note Heading" w:uiPriority="0"/>
    <w:lsdException w:name="Body Text 2"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Top of Form" w:uiPriority="0"/>
    <w:lsdException w:name="Normal (Web)" w:uiPriority="0"/>
    <w:lsdException w:name="HTML Code" w:uiPriority="0"/>
    <w:lsdException w:name="annotation subject" w:uiPriority="0"/>
    <w:lsdException w:name="Balloon Text" w:uiPriority="0"/>
    <w:lsdException w:name="Table Grid" w:semiHidden="0" w:uiPriority="3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a8">
    <w:name w:val="Normal"/>
    <w:qFormat/>
    <w:rsid w:val="00CF7892"/>
    <w:pPr>
      <w:widowControl w:val="0"/>
      <w:jc w:val="both"/>
    </w:pPr>
    <w:rPr>
      <w:rFonts w:ascii="Tahoma" w:hAnsi="Tahoma" w:cs="Tahoma"/>
      <w:bCs/>
      <w:sz w:val="21"/>
      <w:szCs w:val="21"/>
    </w:rPr>
  </w:style>
  <w:style w:type="paragraph" w:styleId="1">
    <w:name w:val="heading 1"/>
    <w:aliases w:val="章,标题1,ch,Heading 0,H1,Fab-1,PIM 1,Heading 01,Heading 02,H11,Heading 03,H12,Heading 04,Heading 011,H13,Heading 021,H111,Heading 031,H121,Heading 05,H14,Heading 06,H15,Heading 012,Heading 022,H112,Heading 032,H122,Heading 07,H16,Heading 013"/>
    <w:basedOn w:val="a8"/>
    <w:next w:val="a8"/>
    <w:link w:val="13"/>
    <w:qFormat/>
    <w:pPr>
      <w:keepNext/>
      <w:keepLines/>
      <w:numPr>
        <w:numId w:val="10"/>
      </w:numPr>
      <w:spacing w:before="340" w:after="330" w:line="578" w:lineRule="auto"/>
      <w:outlineLvl w:val="0"/>
    </w:pPr>
    <w:rPr>
      <w:rFonts w:eastAsia="SimHei"/>
      <w:bCs w:val="0"/>
      <w:kern w:val="44"/>
      <w:sz w:val="36"/>
      <w:szCs w:val="44"/>
    </w:rPr>
  </w:style>
  <w:style w:type="paragraph" w:styleId="21">
    <w:name w:val="heading 2"/>
    <w:aliases w:val="节,Chapter X.X. Statement,Header 2,l2,Level 2 Head,heading 2,小节1,h1,Attribute Heading 2,H2,文件标题2 Char,Heading 2 Hidden,Heading 2 CCBS,2nd level,Fab-2,PIM2,Titre3,HD2,sect 1.2,Heading 2 Hidden1,Heading 2 CCBS1,Heading 2 Hidden2,H"/>
    <w:basedOn w:val="a8"/>
    <w:next w:val="a8"/>
    <w:qFormat/>
    <w:pPr>
      <w:keepNext/>
      <w:keepLines/>
      <w:spacing w:before="260" w:after="260" w:line="416" w:lineRule="auto"/>
      <w:outlineLvl w:val="1"/>
    </w:pPr>
    <w:rPr>
      <w:rFonts w:ascii="Arial" w:eastAsia="SimHei"/>
      <w:bCs w:val="0"/>
      <w:sz w:val="32"/>
      <w:szCs w:val="32"/>
    </w:rPr>
  </w:style>
  <w:style w:type="paragraph" w:styleId="3">
    <w:name w:val="heading 3"/>
    <w:aliases w:val="h2,Heading 3 - old,H3,h21,Heading 3 - old1,H31,h22,Heading 3 - old2,H32,h23,Heading 3 - old3,H33,h24,Heading 3 - old4,H34,h25,Heading 3 - old5,H35,h26,Heading 3 - old6,H36,h27,Heading 3 - old7,H37,h211,Heading 3 - old11,H311,h221"/>
    <w:basedOn w:val="a8"/>
    <w:next w:val="a8"/>
    <w:link w:val="30"/>
    <w:qFormat/>
    <w:pPr>
      <w:keepNext/>
      <w:keepLines/>
      <w:numPr>
        <w:ilvl w:val="2"/>
        <w:numId w:val="10"/>
      </w:numPr>
      <w:spacing w:before="260" w:after="260" w:line="416" w:lineRule="auto"/>
      <w:outlineLvl w:val="2"/>
    </w:pPr>
    <w:rPr>
      <w:rFonts w:eastAsia="SimHei"/>
      <w:bCs w:val="0"/>
      <w:sz w:val="30"/>
      <w:szCs w:val="32"/>
    </w:rPr>
  </w:style>
  <w:style w:type="paragraph" w:styleId="40">
    <w:name w:val="heading 4"/>
    <w:aliases w:val="标题 4 Char"/>
    <w:basedOn w:val="a8"/>
    <w:next w:val="a8"/>
    <w:qFormat/>
    <w:pPr>
      <w:keepNext/>
      <w:keepLines/>
      <w:numPr>
        <w:ilvl w:val="3"/>
        <w:numId w:val="10"/>
      </w:numPr>
      <w:spacing w:before="280" w:after="290" w:line="376" w:lineRule="auto"/>
      <w:outlineLvl w:val="3"/>
    </w:pPr>
    <w:rPr>
      <w:rFonts w:ascii="Arial" w:eastAsia="SimHei"/>
      <w:b/>
      <w:bCs w:val="0"/>
      <w:sz w:val="28"/>
      <w:szCs w:val="28"/>
    </w:rPr>
  </w:style>
  <w:style w:type="paragraph" w:styleId="5">
    <w:name w:val="heading 5"/>
    <w:basedOn w:val="a8"/>
    <w:next w:val="a8"/>
    <w:qFormat/>
    <w:pPr>
      <w:keepNext/>
      <w:keepLines/>
      <w:numPr>
        <w:ilvl w:val="4"/>
        <w:numId w:val="10"/>
      </w:numPr>
      <w:spacing w:before="280" w:after="290" w:line="376" w:lineRule="auto"/>
      <w:outlineLvl w:val="4"/>
    </w:pPr>
    <w:rPr>
      <w:b/>
      <w:bCs w:val="0"/>
      <w:sz w:val="28"/>
      <w:szCs w:val="28"/>
    </w:rPr>
  </w:style>
  <w:style w:type="paragraph" w:styleId="6">
    <w:name w:val="heading 6"/>
    <w:basedOn w:val="a8"/>
    <w:next w:val="a8"/>
    <w:qFormat/>
    <w:pPr>
      <w:keepNext/>
      <w:keepLines/>
      <w:spacing w:line="360" w:lineRule="auto"/>
      <w:ind w:left="1134" w:hanging="1134"/>
      <w:outlineLvl w:val="5"/>
    </w:pPr>
    <w:rPr>
      <w:rFonts w:ascii="Arial" w:eastAsia="SimHei"/>
      <w:bCs w:val="0"/>
    </w:rPr>
  </w:style>
  <w:style w:type="paragraph" w:styleId="7">
    <w:name w:val="heading 7"/>
    <w:basedOn w:val="a8"/>
    <w:next w:val="a8"/>
    <w:qFormat/>
    <w:pPr>
      <w:keepNext/>
      <w:keepLines/>
      <w:tabs>
        <w:tab w:val="num" w:pos="2520"/>
      </w:tabs>
      <w:spacing w:line="360" w:lineRule="auto"/>
      <w:ind w:left="1906" w:hanging="1906"/>
      <w:outlineLvl w:val="6"/>
    </w:pPr>
    <w:rPr>
      <w:rFonts w:ascii="SimSun"/>
      <w:bCs w:val="0"/>
    </w:rPr>
  </w:style>
  <w:style w:type="paragraph" w:styleId="8">
    <w:name w:val="heading 8"/>
    <w:basedOn w:val="a8"/>
    <w:next w:val="a8"/>
    <w:qFormat/>
    <w:pPr>
      <w:keepNext/>
      <w:keepLines/>
      <w:tabs>
        <w:tab w:val="num" w:pos="2880"/>
      </w:tabs>
      <w:spacing w:before="240" w:after="64" w:line="320" w:lineRule="auto"/>
      <w:ind w:left="2048" w:hanging="2048"/>
      <w:outlineLvl w:val="7"/>
    </w:pPr>
    <w:rPr>
      <w:rFonts w:ascii="Arial" w:eastAsia="SimHei"/>
    </w:rPr>
  </w:style>
  <w:style w:type="paragraph" w:styleId="9">
    <w:name w:val="heading 9"/>
    <w:basedOn w:val="a8"/>
    <w:next w:val="a8"/>
    <w:qFormat/>
    <w:pPr>
      <w:keepNext/>
      <w:keepLines/>
      <w:tabs>
        <w:tab w:val="num" w:pos="3240"/>
      </w:tabs>
      <w:spacing w:before="240" w:after="64" w:line="320" w:lineRule="auto"/>
      <w:ind w:left="2189" w:hanging="2189"/>
      <w:outlineLvl w:val="8"/>
    </w:pPr>
    <w:rPr>
      <w:rFonts w:ascii="Arial" w:eastAsia="SimHei"/>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Balloon Text"/>
    <w:basedOn w:val="a8"/>
    <w:semiHidden/>
    <w:rPr>
      <w:sz w:val="18"/>
      <w:szCs w:val="18"/>
    </w:rPr>
  </w:style>
  <w:style w:type="paragraph" w:customStyle="1" w:styleId="Char">
    <w:name w:val="Char"/>
    <w:basedOn w:val="a8"/>
  </w:style>
  <w:style w:type="paragraph" w:styleId="ad">
    <w:name w:val="footnote text"/>
    <w:basedOn w:val="a8"/>
    <w:semiHidden/>
    <w:pPr>
      <w:widowControl/>
      <w:snapToGrid w:val="0"/>
      <w:spacing w:line="360" w:lineRule="auto"/>
      <w:ind w:firstLineChars="200" w:firstLine="200"/>
      <w:jc w:val="left"/>
    </w:pPr>
    <w:rPr>
      <w:sz w:val="18"/>
      <w:szCs w:val="18"/>
      <w:lang w:val="en-GB" w:eastAsia="en-US"/>
    </w:rPr>
  </w:style>
  <w:style w:type="character" w:styleId="ae">
    <w:name w:val="footnote reference"/>
    <w:semiHidden/>
    <w:rPr>
      <w:vertAlign w:val="superscript"/>
    </w:rPr>
  </w:style>
  <w:style w:type="paragraph" w:styleId="af">
    <w:name w:val="Normal Indent"/>
    <w:basedOn w:val="a8"/>
    <w:semiHidden/>
    <w:pPr>
      <w:ind w:firstLineChars="200" w:firstLine="420"/>
    </w:pPr>
  </w:style>
  <w:style w:type="paragraph" w:styleId="af0">
    <w:name w:val="Body Text"/>
    <w:aliases w:val="body heading 5,contents,Corps de texte,body tesx,Texto independiente,t,?y????×?,?y????,?y?????,????,建议书标准,正文文字 Char Char Char,EHPT,Text1,Starbucks Body Text,heading3,3 indent,heading31,body text1,正文文本 Char Char Char,ändrad,本文1,Block 55,BODY TE"/>
    <w:basedOn w:val="a8"/>
    <w:link w:val="af1"/>
    <w:uiPriority w:val="1"/>
    <w:qFormat/>
    <w:pPr>
      <w:spacing w:after="120"/>
    </w:pPr>
    <w:rPr>
      <w:rFonts w:cs="Times New Roman"/>
      <w:lang w:val="x-none" w:eastAsia="x-none"/>
    </w:rPr>
  </w:style>
  <w:style w:type="paragraph" w:styleId="af2">
    <w:name w:val="Body Text Indent"/>
    <w:basedOn w:val="a8"/>
    <w:semiHidden/>
    <w:pPr>
      <w:spacing w:after="120"/>
      <w:ind w:leftChars="200" w:left="420"/>
    </w:pPr>
  </w:style>
  <w:style w:type="paragraph" w:styleId="22">
    <w:name w:val="Body Text Indent 2"/>
    <w:basedOn w:val="a8"/>
    <w:semiHidden/>
    <w:pPr>
      <w:spacing w:after="120" w:line="480" w:lineRule="auto"/>
      <w:ind w:leftChars="200" w:left="420"/>
    </w:pPr>
  </w:style>
  <w:style w:type="paragraph" w:styleId="31">
    <w:name w:val="Body Text Indent 3"/>
    <w:basedOn w:val="a8"/>
    <w:semiHidden/>
    <w:pPr>
      <w:spacing w:after="120"/>
      <w:ind w:leftChars="200" w:left="420"/>
    </w:pPr>
    <w:rPr>
      <w:sz w:val="16"/>
      <w:szCs w:val="16"/>
    </w:rPr>
  </w:style>
  <w:style w:type="character" w:styleId="af3">
    <w:name w:val="Hyperlink"/>
    <w:uiPriority w:val="99"/>
    <w:rPr>
      <w:color w:val="0000FF"/>
      <w:u w:val="single"/>
    </w:rPr>
  </w:style>
  <w:style w:type="paragraph" w:styleId="af4">
    <w:name w:val="Title"/>
    <w:basedOn w:val="a8"/>
    <w:qFormat/>
    <w:pPr>
      <w:spacing w:before="240" w:after="60"/>
      <w:jc w:val="center"/>
      <w:outlineLvl w:val="0"/>
    </w:pPr>
    <w:rPr>
      <w:rFonts w:ascii="Arial" w:eastAsia="SimHei"/>
      <w:bCs w:val="0"/>
      <w:sz w:val="44"/>
      <w:szCs w:val="32"/>
    </w:rPr>
  </w:style>
  <w:style w:type="paragraph" w:styleId="23">
    <w:name w:val="Body Text 2"/>
    <w:basedOn w:val="a8"/>
    <w:semiHidden/>
    <w:pPr>
      <w:spacing w:after="120" w:line="480" w:lineRule="auto"/>
    </w:pPr>
  </w:style>
  <w:style w:type="paragraph" w:styleId="14">
    <w:name w:val="toc 1"/>
    <w:basedOn w:val="a8"/>
    <w:next w:val="a8"/>
    <w:autoRedefine/>
    <w:uiPriority w:val="39"/>
    <w:rsid w:val="00220DE1"/>
    <w:pPr>
      <w:tabs>
        <w:tab w:val="left" w:pos="426"/>
        <w:tab w:val="right" w:leader="dot" w:pos="9090"/>
      </w:tabs>
      <w:spacing w:before="120" w:after="120"/>
      <w:jc w:val="left"/>
    </w:pPr>
    <w:rPr>
      <w:rFonts w:ascii="Times New Roman" w:hAnsi="Times New Roman" w:cs="Times New Roman"/>
      <w:b/>
      <w:caps/>
      <w:sz w:val="20"/>
      <w:szCs w:val="20"/>
    </w:rPr>
  </w:style>
  <w:style w:type="paragraph" w:styleId="af5">
    <w:name w:val="footer"/>
    <w:basedOn w:val="a8"/>
    <w:link w:val="af6"/>
    <w:uiPriority w:val="99"/>
    <w:pPr>
      <w:tabs>
        <w:tab w:val="center" w:pos="4153"/>
        <w:tab w:val="right" w:pos="8306"/>
      </w:tabs>
      <w:snapToGrid w:val="0"/>
      <w:jc w:val="left"/>
    </w:pPr>
    <w:rPr>
      <w:sz w:val="18"/>
      <w:szCs w:val="18"/>
    </w:rPr>
  </w:style>
  <w:style w:type="character" w:styleId="af7">
    <w:name w:val="page number"/>
    <w:basedOn w:val="a9"/>
    <w:semiHidden/>
  </w:style>
  <w:style w:type="paragraph" w:customStyle="1" w:styleId="af8">
    <w:name w:val="表格文字"/>
    <w:basedOn w:val="a8"/>
    <w:pPr>
      <w:spacing w:line="360" w:lineRule="auto"/>
    </w:pPr>
    <w:rPr>
      <w:rFonts w:ascii="Times New Roman" w:hAnsi="Times New Roman" w:cs="Times New Roman"/>
      <w:bCs w:val="0"/>
    </w:rPr>
  </w:style>
  <w:style w:type="paragraph" w:customStyle="1" w:styleId="af9">
    <w:name w:val="文本框文字"/>
    <w:basedOn w:val="a8"/>
    <w:autoRedefine/>
    <w:pPr>
      <w:adjustRightInd w:val="0"/>
      <w:snapToGrid w:val="0"/>
      <w:spacing w:line="240" w:lineRule="atLeast"/>
      <w:jc w:val="center"/>
    </w:pPr>
    <w:rPr>
      <w:rFonts w:ascii="SimSun"/>
    </w:rPr>
  </w:style>
  <w:style w:type="paragraph" w:styleId="24">
    <w:name w:val="toc 2"/>
    <w:basedOn w:val="a8"/>
    <w:next w:val="a8"/>
    <w:autoRedefine/>
    <w:uiPriority w:val="39"/>
    <w:rsid w:val="00220DE1"/>
    <w:pPr>
      <w:tabs>
        <w:tab w:val="left" w:pos="851"/>
        <w:tab w:val="left" w:pos="1134"/>
        <w:tab w:val="right" w:leader="dot" w:pos="9090"/>
      </w:tabs>
      <w:ind w:left="240"/>
      <w:jc w:val="left"/>
    </w:pPr>
    <w:rPr>
      <w:rFonts w:ascii="Times New Roman" w:hAnsi="Times New Roman" w:cs="Times New Roman"/>
      <w:bCs w:val="0"/>
      <w:smallCaps/>
      <w:sz w:val="20"/>
      <w:szCs w:val="20"/>
    </w:rPr>
  </w:style>
  <w:style w:type="paragraph" w:styleId="32">
    <w:name w:val="toc 3"/>
    <w:basedOn w:val="a8"/>
    <w:next w:val="a8"/>
    <w:autoRedefine/>
    <w:uiPriority w:val="39"/>
    <w:rsid w:val="00220DE1"/>
    <w:pPr>
      <w:tabs>
        <w:tab w:val="left" w:pos="1200"/>
        <w:tab w:val="left" w:pos="1418"/>
        <w:tab w:val="right" w:leader="dot" w:pos="9090"/>
      </w:tabs>
      <w:ind w:left="480"/>
      <w:jc w:val="left"/>
    </w:pPr>
    <w:rPr>
      <w:rFonts w:ascii="Times New Roman" w:hAnsi="Times New Roman" w:cs="Times New Roman"/>
      <w:b/>
      <w:bCs w:val="0"/>
      <w:iCs/>
      <w:noProof/>
      <w:sz w:val="20"/>
      <w:szCs w:val="20"/>
    </w:rPr>
  </w:style>
  <w:style w:type="paragraph" w:styleId="41">
    <w:name w:val="toc 4"/>
    <w:basedOn w:val="a8"/>
    <w:next w:val="a8"/>
    <w:autoRedefine/>
    <w:uiPriority w:val="39"/>
    <w:pPr>
      <w:ind w:left="720"/>
      <w:jc w:val="left"/>
    </w:pPr>
    <w:rPr>
      <w:rFonts w:ascii="Times New Roman" w:hAnsi="Times New Roman" w:cs="Times New Roman"/>
      <w:bCs w:val="0"/>
      <w:sz w:val="18"/>
      <w:szCs w:val="18"/>
    </w:rPr>
  </w:style>
  <w:style w:type="paragraph" w:styleId="50">
    <w:name w:val="toc 5"/>
    <w:basedOn w:val="a8"/>
    <w:next w:val="a8"/>
    <w:autoRedefine/>
    <w:uiPriority w:val="39"/>
    <w:pPr>
      <w:ind w:left="960"/>
      <w:jc w:val="left"/>
    </w:pPr>
    <w:rPr>
      <w:rFonts w:ascii="Times New Roman" w:hAnsi="Times New Roman" w:cs="Times New Roman"/>
      <w:bCs w:val="0"/>
      <w:sz w:val="18"/>
      <w:szCs w:val="18"/>
    </w:rPr>
  </w:style>
  <w:style w:type="paragraph" w:styleId="60">
    <w:name w:val="toc 6"/>
    <w:basedOn w:val="a8"/>
    <w:next w:val="a8"/>
    <w:autoRedefine/>
    <w:uiPriority w:val="39"/>
    <w:pPr>
      <w:ind w:left="1200"/>
      <w:jc w:val="left"/>
    </w:pPr>
    <w:rPr>
      <w:rFonts w:ascii="Times New Roman" w:hAnsi="Times New Roman" w:cs="Times New Roman"/>
      <w:bCs w:val="0"/>
      <w:sz w:val="18"/>
      <w:szCs w:val="18"/>
    </w:rPr>
  </w:style>
  <w:style w:type="paragraph" w:styleId="70">
    <w:name w:val="toc 7"/>
    <w:basedOn w:val="a8"/>
    <w:next w:val="a8"/>
    <w:autoRedefine/>
    <w:uiPriority w:val="39"/>
    <w:pPr>
      <w:ind w:left="1440"/>
      <w:jc w:val="left"/>
    </w:pPr>
    <w:rPr>
      <w:rFonts w:ascii="Times New Roman" w:hAnsi="Times New Roman" w:cs="Times New Roman"/>
      <w:bCs w:val="0"/>
      <w:sz w:val="18"/>
      <w:szCs w:val="18"/>
    </w:rPr>
  </w:style>
  <w:style w:type="paragraph" w:styleId="80">
    <w:name w:val="toc 8"/>
    <w:basedOn w:val="a8"/>
    <w:next w:val="a8"/>
    <w:autoRedefine/>
    <w:uiPriority w:val="39"/>
    <w:pPr>
      <w:ind w:left="1680"/>
      <w:jc w:val="left"/>
    </w:pPr>
    <w:rPr>
      <w:rFonts w:ascii="Times New Roman" w:hAnsi="Times New Roman" w:cs="Times New Roman"/>
      <w:bCs w:val="0"/>
      <w:sz w:val="18"/>
      <w:szCs w:val="18"/>
    </w:rPr>
  </w:style>
  <w:style w:type="paragraph" w:styleId="90">
    <w:name w:val="toc 9"/>
    <w:basedOn w:val="a8"/>
    <w:next w:val="a8"/>
    <w:autoRedefine/>
    <w:uiPriority w:val="39"/>
    <w:pPr>
      <w:ind w:left="1920"/>
      <w:jc w:val="left"/>
    </w:pPr>
    <w:rPr>
      <w:rFonts w:ascii="Times New Roman" w:hAnsi="Times New Roman" w:cs="Times New Roman"/>
      <w:bCs w:val="0"/>
      <w:sz w:val="18"/>
      <w:szCs w:val="18"/>
    </w:rPr>
  </w:style>
  <w:style w:type="paragraph" w:styleId="afa">
    <w:name w:val="Plain Text"/>
    <w:basedOn w:val="a8"/>
    <w:semiHidden/>
    <w:rPr>
      <w:rFonts w:ascii="SimSun" w:hAnsi="Courier New" w:cs="Courier New"/>
    </w:rPr>
  </w:style>
  <w:style w:type="character" w:customStyle="1" w:styleId="CharChar2">
    <w:name w:val="Char Char2"/>
    <w:rPr>
      <w:rFonts w:ascii="FangSong_GB2312" w:eastAsia="FangSong_GB2312" w:hAnsi="Arial" w:cs="Arial"/>
      <w:bCs/>
      <w:kern w:val="2"/>
      <w:sz w:val="24"/>
      <w:szCs w:val="24"/>
      <w:lang w:val="en-US" w:eastAsia="zh-CN" w:bidi="ar-SA"/>
    </w:rPr>
  </w:style>
  <w:style w:type="paragraph" w:styleId="afb">
    <w:name w:val="Document Map"/>
    <w:basedOn w:val="a8"/>
    <w:semiHidden/>
    <w:pPr>
      <w:shd w:val="clear" w:color="auto" w:fill="000080"/>
    </w:pPr>
  </w:style>
  <w:style w:type="paragraph" w:customStyle="1" w:styleId="afc">
    <w:name w:val="规范正文"/>
    <w:basedOn w:val="a8"/>
    <w:pPr>
      <w:adjustRightInd w:val="0"/>
      <w:spacing w:line="360" w:lineRule="auto"/>
      <w:ind w:firstLineChars="200" w:firstLine="480"/>
      <w:textAlignment w:val="baseline"/>
    </w:pPr>
    <w:rPr>
      <w:rFonts w:ascii="SimSun"/>
      <w:szCs w:val="20"/>
    </w:rPr>
  </w:style>
  <w:style w:type="paragraph" w:customStyle="1" w:styleId="afd">
    <w:name w:val="图片文字"/>
    <w:basedOn w:val="a8"/>
    <w:pPr>
      <w:spacing w:line="240" w:lineRule="atLeast"/>
      <w:jc w:val="center"/>
    </w:pPr>
    <w:rPr>
      <w:rFonts w:ascii="SimSun"/>
    </w:rPr>
  </w:style>
  <w:style w:type="paragraph" w:customStyle="1" w:styleId="afe">
    <w:name w:val="小额正文"/>
    <w:basedOn w:val="af2"/>
    <w:pPr>
      <w:spacing w:after="0" w:line="360" w:lineRule="auto"/>
      <w:ind w:leftChars="0" w:left="0" w:firstLineChars="200" w:firstLine="560"/>
    </w:pPr>
    <w:rPr>
      <w:rFonts w:ascii="KaiTi_GB2312" w:hAnsi="SimSun"/>
      <w:sz w:val="28"/>
    </w:rPr>
  </w:style>
  <w:style w:type="paragraph" w:customStyle="1" w:styleId="25">
    <w:name w:val="2"/>
    <w:basedOn w:val="a8"/>
    <w:next w:val="af2"/>
    <w:pPr>
      <w:spacing w:after="120"/>
      <w:ind w:leftChars="200" w:left="420"/>
    </w:pPr>
  </w:style>
  <w:style w:type="paragraph" w:styleId="aff">
    <w:name w:val="header"/>
    <w:basedOn w:val="a8"/>
    <w:link w:val="aff0"/>
    <w:uiPriority w:val="99"/>
    <w:pPr>
      <w:tabs>
        <w:tab w:val="center" w:pos="4153"/>
        <w:tab w:val="right" w:pos="8306"/>
      </w:tabs>
      <w:snapToGrid w:val="0"/>
      <w:spacing w:line="360" w:lineRule="auto"/>
      <w:jc w:val="right"/>
    </w:pPr>
    <w:rPr>
      <w:rFonts w:ascii="SimSun" w:hAnsi="SimSun"/>
    </w:rPr>
  </w:style>
  <w:style w:type="paragraph" w:customStyle="1" w:styleId="Char1">
    <w:name w:val="Char1"/>
    <w:basedOn w:val="a8"/>
  </w:style>
  <w:style w:type="character" w:customStyle="1" w:styleId="CharChar">
    <w:name w:val="Char Char"/>
    <w:rPr>
      <w:rFonts w:eastAsia="SimSun"/>
      <w:kern w:val="2"/>
      <w:sz w:val="28"/>
      <w:szCs w:val="24"/>
      <w:lang w:val="en-US" w:eastAsia="zh-CN" w:bidi="ar-SA"/>
    </w:rPr>
  </w:style>
  <w:style w:type="paragraph" w:styleId="2">
    <w:name w:val="List Bullet 2"/>
    <w:basedOn w:val="a8"/>
    <w:autoRedefine/>
    <w:semiHidden/>
    <w:pPr>
      <w:numPr>
        <w:numId w:val="1"/>
      </w:numPr>
    </w:pPr>
  </w:style>
  <w:style w:type="character" w:customStyle="1" w:styleId="h2Char">
    <w:name w:val="h2 Char"/>
    <w:aliases w:val="Heading 3 - old Char,H3 Char,h21 Char,Heading 3 - old1 Char,H31 Char,h22 Char,Heading 3 - old2 Char,H32 Char,h23 Char,Heading 3 - old3 Char,H33 Char,h24 Char,Heading 3 - old4 Char,H34 Char,h25 Char,Heading 3 - old5 Char,H35 Char,h26 Char"/>
    <w:rPr>
      <w:rFonts w:ascii="Tahoma" w:eastAsia="SimHei" w:hAnsi="Tahoma" w:cs="Tahoma"/>
      <w:sz w:val="30"/>
      <w:szCs w:val="32"/>
      <w:lang w:val="en-US" w:eastAsia="zh-CN" w:bidi="ar-SA"/>
    </w:rPr>
  </w:style>
  <w:style w:type="paragraph" w:styleId="aff1">
    <w:name w:val="Date"/>
    <w:basedOn w:val="a8"/>
    <w:next w:val="a8"/>
    <w:semiHidden/>
    <w:pPr>
      <w:ind w:leftChars="2500" w:left="100"/>
    </w:pPr>
  </w:style>
  <w:style w:type="character" w:styleId="FollowedHyperlink">
    <w:name w:val="FollowedHyperlink"/>
    <w:semiHidden/>
    <w:rPr>
      <w:color w:val="800080"/>
      <w:u w:val="single"/>
    </w:rPr>
  </w:style>
  <w:style w:type="character" w:customStyle="1" w:styleId="Char0">
    <w:name w:val="章 Char"/>
    <w:aliases w:val="标题1 Char,ch Char,Heading 0 Char,H1 Char,Fab-1 Char,PIM 1 Char,Heading 01 Char,Heading 02 Char,H11 Char,Heading 03 Char,H12 Char,Heading 04 Char,Heading 011 Char,H13 Char,Heading 021 Char,H111 Char,Heading 031 Char,H121 Char,Heading 05 Char"/>
    <w:rPr>
      <w:rFonts w:ascii="Tahoma" w:eastAsia="SimHei" w:hAnsi="Tahoma" w:cs="Tahoma"/>
      <w:kern w:val="44"/>
      <w:sz w:val="36"/>
      <w:szCs w:val="44"/>
      <w:lang w:val="en-US" w:eastAsia="zh-CN" w:bidi="ar-SA"/>
    </w:rPr>
  </w:style>
  <w:style w:type="paragraph" w:customStyle="1" w:styleId="font5">
    <w:name w:val="font5"/>
    <w:basedOn w:val="a8"/>
    <w:pPr>
      <w:widowControl/>
      <w:spacing w:before="100" w:beforeAutospacing="1" w:after="100" w:afterAutospacing="1"/>
      <w:jc w:val="left"/>
    </w:pPr>
    <w:rPr>
      <w:rFonts w:ascii="SimSun" w:hAnsi="SimSun" w:hint="eastAsia"/>
      <w:sz w:val="18"/>
      <w:szCs w:val="18"/>
    </w:rPr>
  </w:style>
  <w:style w:type="paragraph" w:customStyle="1" w:styleId="font6">
    <w:name w:val="font6"/>
    <w:basedOn w:val="a8"/>
    <w:pPr>
      <w:widowControl/>
      <w:spacing w:before="100" w:beforeAutospacing="1" w:after="100" w:afterAutospacing="1"/>
      <w:jc w:val="left"/>
    </w:pPr>
    <w:rPr>
      <w:sz w:val="28"/>
      <w:szCs w:val="28"/>
    </w:rPr>
  </w:style>
  <w:style w:type="paragraph" w:customStyle="1" w:styleId="xl24">
    <w:name w:val="xl24"/>
    <w:basedOn w:val="a8"/>
    <w:pPr>
      <w:widowControl/>
      <w:spacing w:before="100" w:beforeAutospacing="1" w:after="100" w:afterAutospacing="1"/>
      <w:jc w:val="left"/>
    </w:pPr>
    <w:rPr>
      <w:rFonts w:hAnsi="SimSun" w:hint="eastAsia"/>
      <w:sz w:val="28"/>
      <w:szCs w:val="28"/>
    </w:rPr>
  </w:style>
  <w:style w:type="paragraph" w:customStyle="1" w:styleId="xl25">
    <w:name w:val="xl25"/>
    <w:basedOn w:val="a8"/>
    <w:pPr>
      <w:widowControl/>
      <w:pBdr>
        <w:top w:val="single" w:sz="4" w:space="0" w:color="auto"/>
        <w:left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26">
    <w:name w:val="xl26"/>
    <w:basedOn w:val="a8"/>
    <w:pPr>
      <w:widowControl/>
      <w:pBdr>
        <w:top w:val="single" w:sz="4" w:space="0" w:color="auto"/>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27">
    <w:name w:val="xl27"/>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28">
    <w:name w:val="xl28"/>
    <w:basedOn w:val="a8"/>
    <w:pPr>
      <w:widowControl/>
      <w:pBdr>
        <w:top w:val="single" w:sz="4" w:space="0" w:color="auto"/>
        <w:left w:val="single" w:sz="4" w:space="0" w:color="auto"/>
      </w:pBdr>
      <w:spacing w:before="100" w:beforeAutospacing="1" w:after="100" w:afterAutospacing="1"/>
      <w:jc w:val="left"/>
    </w:pPr>
    <w:rPr>
      <w:rFonts w:hAnsi="SimSun" w:hint="eastAsia"/>
      <w:sz w:val="28"/>
      <w:szCs w:val="28"/>
    </w:rPr>
  </w:style>
  <w:style w:type="paragraph" w:customStyle="1" w:styleId="xl29">
    <w:name w:val="xl29"/>
    <w:basedOn w:val="a8"/>
    <w:pPr>
      <w:widowControl/>
      <w:pBdr>
        <w:top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30">
    <w:name w:val="xl30"/>
    <w:basedOn w:val="a8"/>
    <w:pPr>
      <w:widowControl/>
      <w:pBdr>
        <w:left w:val="single" w:sz="4" w:space="0" w:color="auto"/>
      </w:pBdr>
      <w:spacing w:before="100" w:beforeAutospacing="1" w:after="100" w:afterAutospacing="1"/>
      <w:jc w:val="left"/>
    </w:pPr>
    <w:rPr>
      <w:rFonts w:hAnsi="SimSun" w:hint="eastAsia"/>
      <w:sz w:val="28"/>
      <w:szCs w:val="28"/>
    </w:rPr>
  </w:style>
  <w:style w:type="paragraph" w:customStyle="1" w:styleId="xl31">
    <w:name w:val="xl31"/>
    <w:basedOn w:val="a8"/>
    <w:pPr>
      <w:widowControl/>
      <w:pBdr>
        <w:right w:val="single" w:sz="4" w:space="0" w:color="auto"/>
      </w:pBdr>
      <w:spacing w:before="100" w:beforeAutospacing="1" w:after="100" w:afterAutospacing="1"/>
      <w:jc w:val="left"/>
    </w:pPr>
    <w:rPr>
      <w:rFonts w:hAnsi="SimSun" w:hint="eastAsia"/>
      <w:sz w:val="28"/>
      <w:szCs w:val="28"/>
    </w:rPr>
  </w:style>
  <w:style w:type="paragraph" w:customStyle="1" w:styleId="xl32">
    <w:name w:val="xl32"/>
    <w:basedOn w:val="a8"/>
    <w:pPr>
      <w:widowControl/>
      <w:pBdr>
        <w:left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33">
    <w:name w:val="xl33"/>
    <w:basedOn w:val="a8"/>
    <w:pPr>
      <w:widowControl/>
      <w:pBdr>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34">
    <w:name w:val="xl34"/>
    <w:basedOn w:val="a8"/>
    <w:pPr>
      <w:widowControl/>
      <w:pBdr>
        <w:top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35">
    <w:name w:val="xl35"/>
    <w:basedOn w:val="a8"/>
    <w:pPr>
      <w:widowControl/>
      <w:pBdr>
        <w:top w:val="single" w:sz="4" w:space="0" w:color="auto"/>
      </w:pBdr>
      <w:spacing w:before="100" w:beforeAutospacing="1" w:after="100" w:afterAutospacing="1"/>
      <w:jc w:val="left"/>
    </w:pPr>
    <w:rPr>
      <w:rFonts w:hAnsi="SimSun" w:hint="eastAsia"/>
      <w:sz w:val="28"/>
      <w:szCs w:val="28"/>
    </w:rPr>
  </w:style>
  <w:style w:type="paragraph" w:styleId="15">
    <w:name w:val="index 1"/>
    <w:basedOn w:val="a8"/>
    <w:next w:val="a8"/>
    <w:autoRedefine/>
    <w:semiHidden/>
    <w:rPr>
      <w:sz w:val="18"/>
    </w:rPr>
  </w:style>
  <w:style w:type="paragraph" w:customStyle="1" w:styleId="12">
    <w:name w:val="符号1"/>
    <w:basedOn w:val="a8"/>
    <w:autoRedefine/>
    <w:pPr>
      <w:numPr>
        <w:numId w:val="2"/>
      </w:numPr>
      <w:tabs>
        <w:tab w:val="clear" w:pos="1200"/>
      </w:tabs>
      <w:spacing w:line="360" w:lineRule="auto"/>
    </w:pPr>
    <w:rPr>
      <w:rFonts w:ascii="SimSun"/>
      <w:szCs w:val="20"/>
    </w:rPr>
  </w:style>
  <w:style w:type="character" w:styleId="aff2">
    <w:name w:val="annotation reference"/>
    <w:semiHidden/>
    <w:rPr>
      <w:sz w:val="21"/>
      <w:szCs w:val="21"/>
    </w:rPr>
  </w:style>
  <w:style w:type="paragraph" w:styleId="aff3">
    <w:name w:val="annotation text"/>
    <w:basedOn w:val="a8"/>
    <w:link w:val="aff4"/>
    <w:semiHidden/>
    <w:pPr>
      <w:jc w:val="left"/>
    </w:pPr>
  </w:style>
  <w:style w:type="paragraph" w:styleId="aff5">
    <w:name w:val="annotation subject"/>
    <w:basedOn w:val="aff3"/>
    <w:next w:val="aff3"/>
    <w:semiHidden/>
    <w:rPr>
      <w:b/>
      <w:bCs w:val="0"/>
    </w:rPr>
  </w:style>
  <w:style w:type="paragraph" w:customStyle="1" w:styleId="aff6">
    <w:name w:val="图片"/>
    <w:basedOn w:val="a8"/>
    <w:next w:val="aff7"/>
    <w:pPr>
      <w:keepNext/>
      <w:widowControl/>
      <w:ind w:left="1080"/>
      <w:jc w:val="left"/>
    </w:pPr>
    <w:rPr>
      <w:sz w:val="20"/>
      <w:szCs w:val="20"/>
    </w:rPr>
  </w:style>
  <w:style w:type="paragraph" w:styleId="aff7">
    <w:name w:val="caption"/>
    <w:basedOn w:val="a8"/>
    <w:next w:val="a8"/>
    <w:qFormat/>
    <w:rPr>
      <w:rFonts w:ascii="Arial" w:eastAsia="SimHei"/>
      <w:sz w:val="20"/>
      <w:szCs w:val="20"/>
    </w:rPr>
  </w:style>
  <w:style w:type="character" w:customStyle="1" w:styleId="4CharCharChar1">
    <w:name w:val="标题 4 Char Char Char1"/>
    <w:rPr>
      <w:rFonts w:ascii="Arial" w:eastAsia="SimHei" w:hAnsi="Arial" w:cs="Arial"/>
      <w:b/>
      <w:kern w:val="2"/>
      <w:sz w:val="28"/>
      <w:szCs w:val="28"/>
      <w:lang w:val="en-US" w:eastAsia="zh-CN" w:bidi="ar-SA"/>
    </w:rPr>
  </w:style>
  <w:style w:type="paragraph" w:customStyle="1" w:styleId="10">
    <w:name w:val="列表1"/>
    <w:basedOn w:val="a8"/>
    <w:pPr>
      <w:numPr>
        <w:numId w:val="4"/>
      </w:numPr>
      <w:spacing w:line="360" w:lineRule="auto"/>
    </w:pPr>
    <w:rPr>
      <w:rFonts w:ascii="Times New Roman" w:hAnsi="Times New Roman" w:cs="Times New Roman"/>
      <w:kern w:val="44"/>
      <w:sz w:val="28"/>
      <w:szCs w:val="28"/>
    </w:rPr>
  </w:style>
  <w:style w:type="paragraph" w:customStyle="1" w:styleId="33">
    <w:name w:val="3"/>
    <w:basedOn w:val="a8"/>
  </w:style>
  <w:style w:type="paragraph" w:customStyle="1" w:styleId="16">
    <w:name w:val="1"/>
    <w:basedOn w:val="a8"/>
    <w:next w:val="aff8"/>
    <w:pPr>
      <w:numPr>
        <w:ilvl w:val="12"/>
      </w:numPr>
      <w:ind w:leftChars="394" w:left="1035" w:rightChars="376" w:right="790" w:hangingChars="99" w:hanging="208"/>
    </w:pPr>
    <w:rPr>
      <w:bCs w:val="0"/>
    </w:rPr>
  </w:style>
  <w:style w:type="paragraph" w:styleId="aff8">
    <w:name w:val="Block Text"/>
    <w:basedOn w:val="a8"/>
    <w:semiHidden/>
    <w:pPr>
      <w:spacing w:after="120"/>
      <w:ind w:leftChars="700" w:left="1440" w:rightChars="700" w:right="1440"/>
    </w:pPr>
  </w:style>
  <w:style w:type="paragraph" w:styleId="aff9">
    <w:name w:val="Note Heading"/>
    <w:basedOn w:val="a8"/>
    <w:next w:val="a8"/>
    <w:semiHidden/>
    <w:pPr>
      <w:jc w:val="center"/>
    </w:pPr>
  </w:style>
  <w:style w:type="character" w:customStyle="1" w:styleId="Char2">
    <w:name w:val="Char"/>
    <w:rPr>
      <w:rFonts w:ascii="Arial" w:eastAsia="SimHei" w:hAnsi="Arial"/>
      <w:b/>
      <w:bCs/>
      <w:kern w:val="2"/>
      <w:sz w:val="28"/>
      <w:szCs w:val="28"/>
      <w:lang w:val="en-US" w:eastAsia="zh-CN" w:bidi="ar-SA"/>
    </w:rPr>
  </w:style>
  <w:style w:type="character" w:customStyle="1" w:styleId="4CharChar">
    <w:name w:val="标题 4 Char Char"/>
    <w:rPr>
      <w:rFonts w:ascii="Arial" w:eastAsia="SimHei" w:hAnsi="Arial"/>
      <w:b/>
      <w:bCs/>
      <w:kern w:val="2"/>
      <w:sz w:val="28"/>
      <w:szCs w:val="28"/>
      <w:lang w:val="en-US" w:eastAsia="zh-CN" w:bidi="ar-SA"/>
    </w:rPr>
  </w:style>
  <w:style w:type="paragraph" w:customStyle="1" w:styleId="17">
    <w:name w:val="样式1"/>
    <w:basedOn w:val="a8"/>
    <w:autoRedefine/>
    <w:pPr>
      <w:spacing w:line="360" w:lineRule="auto"/>
      <w:ind w:firstLineChars="200" w:firstLine="480"/>
    </w:pPr>
  </w:style>
  <w:style w:type="paragraph" w:customStyle="1" w:styleId="11">
    <w:name w:val="编号1"/>
    <w:basedOn w:val="a8"/>
    <w:pPr>
      <w:numPr>
        <w:numId w:val="3"/>
      </w:numPr>
      <w:spacing w:line="360" w:lineRule="auto"/>
    </w:pPr>
  </w:style>
  <w:style w:type="paragraph" w:customStyle="1" w:styleId="affa">
    <w:name w:val="文档正文"/>
    <w:basedOn w:val="a8"/>
    <w:rPr>
      <w:rFonts w:ascii="SimSun"/>
      <w:szCs w:val="20"/>
    </w:rPr>
  </w:style>
  <w:style w:type="character" w:customStyle="1" w:styleId="4CharCharChar">
    <w:name w:val="标题 4 Char Char Char"/>
    <w:rPr>
      <w:rFonts w:ascii="Arial" w:eastAsia="SimHei" w:hAnsi="Arial"/>
      <w:b/>
      <w:bCs/>
      <w:kern w:val="2"/>
      <w:sz w:val="28"/>
      <w:szCs w:val="28"/>
      <w:lang w:val="en-US" w:eastAsia="zh-CN" w:bidi="ar-SA"/>
    </w:rPr>
  </w:style>
  <w:style w:type="paragraph" w:styleId="z-">
    <w:name w:val="HTML Top of Form"/>
    <w:basedOn w:val="a8"/>
    <w:next w:val="a8"/>
    <w:hidden/>
    <w:pPr>
      <w:widowControl/>
      <w:pBdr>
        <w:bottom w:val="single" w:sz="6" w:space="1" w:color="auto"/>
      </w:pBdr>
      <w:jc w:val="center"/>
    </w:pPr>
    <w:rPr>
      <w:rFonts w:ascii="Arial"/>
      <w:vanish/>
      <w:sz w:val="16"/>
      <w:szCs w:val="16"/>
    </w:rPr>
  </w:style>
  <w:style w:type="paragraph" w:styleId="affb">
    <w:name w:val="Normal (Web)"/>
    <w:basedOn w:val="a8"/>
    <w:semiHidden/>
    <w:pPr>
      <w:widowControl/>
      <w:spacing w:before="100" w:beforeAutospacing="1" w:after="100" w:afterAutospacing="1"/>
      <w:jc w:val="left"/>
    </w:pPr>
    <w:rPr>
      <w:rFonts w:ascii="SimSun" w:hAnsi="SimSun"/>
    </w:rPr>
  </w:style>
  <w:style w:type="paragraph" w:customStyle="1" w:styleId="20">
    <w:name w:val="列表2"/>
    <w:basedOn w:val="10"/>
    <w:pPr>
      <w:numPr>
        <w:ilvl w:val="1"/>
        <w:numId w:val="5"/>
      </w:numPr>
    </w:pPr>
  </w:style>
  <w:style w:type="character" w:customStyle="1" w:styleId="codepartname">
    <w:name w:val="codepartname"/>
    <w:basedOn w:val="a9"/>
  </w:style>
  <w:style w:type="character" w:styleId="HTML">
    <w:name w:val="HTML Code"/>
    <w:semiHidden/>
    <w:rPr>
      <w:rFonts w:ascii="Arial Unicode MS" w:eastAsia="Arial Unicode MS" w:hAnsi="Arial Unicode MS" w:cs="Arial Unicode MS"/>
      <w:sz w:val="20"/>
      <w:szCs w:val="20"/>
    </w:rPr>
  </w:style>
  <w:style w:type="paragraph" w:customStyle="1" w:styleId="font7">
    <w:name w:val="font7"/>
    <w:basedOn w:val="a8"/>
    <w:pPr>
      <w:widowControl/>
      <w:spacing w:before="100" w:beforeAutospacing="1" w:after="100" w:afterAutospacing="1"/>
      <w:jc w:val="left"/>
    </w:pPr>
    <w:rPr>
      <w:rFonts w:ascii="Times New Roman" w:hAnsi="Times New Roman" w:cs="Times New Roman"/>
      <w:bCs w:val="0"/>
    </w:rPr>
  </w:style>
  <w:style w:type="paragraph" w:customStyle="1" w:styleId="font8">
    <w:name w:val="font8"/>
    <w:basedOn w:val="a8"/>
    <w:pPr>
      <w:widowControl/>
      <w:spacing w:before="100" w:beforeAutospacing="1" w:after="100" w:afterAutospacing="1"/>
      <w:jc w:val="left"/>
    </w:pPr>
    <w:rPr>
      <w:rFonts w:hAnsi="SimSun" w:cs="SimSun"/>
      <w:bCs w:val="0"/>
      <w:color w:val="000000"/>
      <w:u w:val="single"/>
    </w:rPr>
  </w:style>
  <w:style w:type="paragraph" w:customStyle="1" w:styleId="xl36">
    <w:name w:val="xl36"/>
    <w:basedOn w:val="a8"/>
    <w:pPr>
      <w:widowControl/>
      <w:spacing w:before="100" w:beforeAutospacing="1" w:after="100" w:afterAutospacing="1"/>
      <w:jc w:val="left"/>
    </w:pPr>
    <w:rPr>
      <w:rFonts w:ascii="Times New Roman" w:hAnsi="Times New Roman" w:cs="Times New Roman"/>
      <w:bCs w:val="0"/>
    </w:rPr>
  </w:style>
  <w:style w:type="paragraph" w:customStyle="1" w:styleId="xl37">
    <w:name w:val="xl37"/>
    <w:basedOn w:val="a8"/>
    <w:pPr>
      <w:widowControl/>
      <w:spacing w:before="100" w:beforeAutospacing="1" w:after="100" w:afterAutospacing="1"/>
      <w:jc w:val="left"/>
    </w:pPr>
    <w:rPr>
      <w:rFonts w:hAnsi="SimSun" w:cs="SimSun"/>
      <w:bCs w:val="0"/>
      <w:color w:val="000000"/>
    </w:rPr>
  </w:style>
  <w:style w:type="paragraph" w:customStyle="1" w:styleId="xl38">
    <w:name w:val="xl38"/>
    <w:basedOn w:val="a8"/>
    <w:pPr>
      <w:widowControl/>
      <w:shd w:val="clear" w:color="auto" w:fill="FFFF00"/>
      <w:spacing w:before="100" w:beforeAutospacing="1" w:after="100" w:afterAutospacing="1"/>
      <w:jc w:val="left"/>
    </w:pPr>
    <w:rPr>
      <w:rFonts w:ascii="SimSun" w:hAnsi="SimSun" w:cs="SimSun"/>
      <w:bCs w:val="0"/>
    </w:rPr>
  </w:style>
  <w:style w:type="paragraph" w:customStyle="1" w:styleId="xl39">
    <w:name w:val="xl39"/>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rPr>
  </w:style>
  <w:style w:type="paragraph" w:customStyle="1" w:styleId="xl40">
    <w:name w:val="xl40"/>
    <w:basedOn w:val="a8"/>
    <w:pPr>
      <w:widowControl/>
      <w:pBdr>
        <w:left w:val="single" w:sz="8" w:space="0" w:color="auto"/>
        <w:bottom w:val="single" w:sz="8" w:space="0" w:color="auto"/>
        <w:right w:val="single" w:sz="8" w:space="0" w:color="auto"/>
      </w:pBdr>
      <w:spacing w:before="100" w:beforeAutospacing="1" w:after="100" w:afterAutospacing="1"/>
    </w:pPr>
    <w:rPr>
      <w:rFonts w:hAnsi="SimSun" w:cs="SimSun"/>
      <w:bCs w:val="0"/>
    </w:rPr>
  </w:style>
  <w:style w:type="paragraph" w:customStyle="1" w:styleId="xl41">
    <w:name w:val="xl41"/>
    <w:basedOn w:val="a8"/>
    <w:pPr>
      <w:widowControl/>
      <w:pBdr>
        <w:top w:val="single" w:sz="8" w:space="0" w:color="auto"/>
        <w:bottom w:val="single" w:sz="8" w:space="0" w:color="auto"/>
        <w:right w:val="single" w:sz="8" w:space="0" w:color="auto"/>
      </w:pBdr>
      <w:spacing w:before="100" w:beforeAutospacing="1" w:after="100" w:afterAutospacing="1"/>
    </w:pPr>
    <w:rPr>
      <w:rFonts w:hAnsi="SimSun" w:cs="SimSun"/>
      <w:bCs w:val="0"/>
      <w:color w:val="000000"/>
    </w:rPr>
  </w:style>
  <w:style w:type="paragraph" w:customStyle="1" w:styleId="xl42">
    <w:name w:val="xl42"/>
    <w:basedOn w:val="a8"/>
    <w:pPr>
      <w:widowControl/>
      <w:pBdr>
        <w:bottom w:val="single" w:sz="8" w:space="0" w:color="auto"/>
        <w:right w:val="single" w:sz="8" w:space="0" w:color="auto"/>
      </w:pBdr>
      <w:shd w:val="clear" w:color="auto" w:fill="FFFFFF"/>
      <w:spacing w:before="100" w:beforeAutospacing="1" w:after="100" w:afterAutospacing="1"/>
    </w:pPr>
    <w:rPr>
      <w:rFonts w:hAnsi="SimSun" w:cs="SimSun"/>
      <w:bCs w:val="0"/>
    </w:rPr>
  </w:style>
  <w:style w:type="paragraph" w:customStyle="1" w:styleId="xl43">
    <w:name w:val="xl43"/>
    <w:basedOn w:val="a8"/>
    <w:pPr>
      <w:widowControl/>
      <w:pBdr>
        <w:bottom w:val="single" w:sz="8" w:space="0" w:color="auto"/>
        <w:right w:val="single" w:sz="8" w:space="0" w:color="auto"/>
      </w:pBdr>
      <w:shd w:val="clear" w:color="auto" w:fill="FFFFFF"/>
      <w:spacing w:before="100" w:beforeAutospacing="1" w:after="100" w:afterAutospacing="1"/>
      <w:textAlignment w:val="top"/>
    </w:pPr>
    <w:rPr>
      <w:rFonts w:hAnsi="SimSun" w:cs="SimSun"/>
      <w:bCs w:val="0"/>
      <w:color w:val="FF0000"/>
    </w:rPr>
  </w:style>
  <w:style w:type="paragraph" w:customStyle="1" w:styleId="xl44">
    <w:name w:val="xl44"/>
    <w:basedOn w:val="a8"/>
    <w:pPr>
      <w:widowControl/>
      <w:pBdr>
        <w:bottom w:val="single" w:sz="8" w:space="0" w:color="auto"/>
        <w:right w:val="single" w:sz="8" w:space="0" w:color="auto"/>
      </w:pBdr>
      <w:shd w:val="clear" w:color="auto" w:fill="FFFFFF"/>
      <w:spacing w:before="100" w:beforeAutospacing="1" w:after="100" w:afterAutospacing="1"/>
    </w:pPr>
    <w:rPr>
      <w:rFonts w:hAnsi="SimSun" w:cs="SimSun"/>
      <w:bCs w:val="0"/>
      <w:color w:val="FF0000"/>
    </w:rPr>
  </w:style>
  <w:style w:type="paragraph" w:customStyle="1" w:styleId="xl45">
    <w:name w:val="xl45"/>
    <w:basedOn w:val="a8"/>
    <w:pPr>
      <w:widowControl/>
      <w:pBdr>
        <w:left w:val="single" w:sz="8" w:space="0" w:color="auto"/>
        <w:bottom w:val="single" w:sz="8" w:space="0" w:color="auto"/>
        <w:right w:val="single" w:sz="8" w:space="0" w:color="auto"/>
      </w:pBdr>
      <w:spacing w:before="100" w:beforeAutospacing="1" w:after="100" w:afterAutospacing="1"/>
    </w:pPr>
    <w:rPr>
      <w:rFonts w:hAnsi="SimSun" w:cs="SimSun"/>
      <w:bCs w:val="0"/>
      <w:color w:val="000000"/>
    </w:rPr>
  </w:style>
  <w:style w:type="paragraph" w:customStyle="1" w:styleId="xl46">
    <w:name w:val="xl46"/>
    <w:basedOn w:val="a8"/>
    <w:pPr>
      <w:widowControl/>
      <w:pBdr>
        <w:left w:val="single" w:sz="8" w:space="0" w:color="auto"/>
        <w:right w:val="single" w:sz="8" w:space="0" w:color="auto"/>
      </w:pBdr>
      <w:spacing w:before="100" w:beforeAutospacing="1" w:after="100" w:afterAutospacing="1"/>
      <w:textAlignment w:val="top"/>
    </w:pPr>
    <w:rPr>
      <w:rFonts w:hAnsi="SimSun" w:cs="SimSun"/>
      <w:bCs w:val="0"/>
    </w:rPr>
  </w:style>
  <w:style w:type="paragraph" w:customStyle="1" w:styleId="xl47">
    <w:name w:val="xl47"/>
    <w:basedOn w:val="a8"/>
    <w:pPr>
      <w:widowControl/>
      <w:pBdr>
        <w:right w:val="single" w:sz="8" w:space="0" w:color="000000"/>
      </w:pBdr>
      <w:shd w:val="clear" w:color="auto" w:fill="FFFFFF"/>
      <w:spacing w:before="100" w:beforeAutospacing="1" w:after="100" w:afterAutospacing="1"/>
      <w:textAlignment w:val="top"/>
    </w:pPr>
    <w:rPr>
      <w:rFonts w:hAnsi="SimSun" w:cs="SimSun"/>
      <w:bCs w:val="0"/>
    </w:rPr>
  </w:style>
  <w:style w:type="paragraph" w:customStyle="1" w:styleId="xl48">
    <w:name w:val="xl48"/>
    <w:basedOn w:val="a8"/>
    <w:pPr>
      <w:widowControl/>
      <w:shd w:val="clear" w:color="auto" w:fill="FFFF00"/>
      <w:spacing w:before="100" w:beforeAutospacing="1" w:after="100" w:afterAutospacing="1"/>
      <w:jc w:val="left"/>
    </w:pPr>
    <w:rPr>
      <w:rFonts w:hAnsi="SimSun" w:cs="SimSun"/>
      <w:bCs w:val="0"/>
      <w:color w:val="000000"/>
    </w:rPr>
  </w:style>
  <w:style w:type="paragraph" w:customStyle="1" w:styleId="xl49">
    <w:name w:val="xl49"/>
    <w:basedOn w:val="a8"/>
    <w:pPr>
      <w:widowControl/>
      <w:pBdr>
        <w:bottom w:val="single" w:sz="8" w:space="0" w:color="000000"/>
        <w:right w:val="single" w:sz="8" w:space="0" w:color="000000"/>
      </w:pBdr>
      <w:shd w:val="clear" w:color="auto" w:fill="FFFFFF"/>
      <w:spacing w:before="100" w:beforeAutospacing="1" w:after="100" w:afterAutospacing="1"/>
    </w:pPr>
    <w:rPr>
      <w:rFonts w:hAnsi="SimSun" w:cs="SimSun"/>
      <w:bCs w:val="0"/>
    </w:rPr>
  </w:style>
  <w:style w:type="paragraph" w:customStyle="1" w:styleId="xl50">
    <w:name w:val="xl50"/>
    <w:basedOn w:val="a8"/>
    <w:pPr>
      <w:widowControl/>
      <w:spacing w:before="100" w:beforeAutospacing="1" w:after="100" w:afterAutospacing="1"/>
      <w:jc w:val="left"/>
    </w:pPr>
    <w:rPr>
      <w:rFonts w:hAnsi="SimSun" w:cs="SimSun"/>
      <w:bCs w:val="0"/>
      <w:u w:val="single"/>
    </w:rPr>
  </w:style>
  <w:style w:type="paragraph" w:customStyle="1" w:styleId="xl51">
    <w:name w:val="xl51"/>
    <w:basedOn w:val="a8"/>
    <w:pPr>
      <w:widowControl/>
      <w:spacing w:before="100" w:beforeAutospacing="1" w:after="100" w:afterAutospacing="1"/>
      <w:jc w:val="left"/>
    </w:pPr>
    <w:rPr>
      <w:rFonts w:hAnsi="SimSun" w:cs="SimSun"/>
      <w:bCs w:val="0"/>
      <w:color w:val="FF0000"/>
      <w:u w:val="single"/>
    </w:rPr>
  </w:style>
  <w:style w:type="paragraph" w:customStyle="1" w:styleId="xl52">
    <w:name w:val="xl52"/>
    <w:basedOn w:val="a8"/>
    <w:pPr>
      <w:widowControl/>
      <w:pBdr>
        <w:right w:val="single" w:sz="8" w:space="0" w:color="auto"/>
      </w:pBdr>
      <w:spacing w:before="100" w:beforeAutospacing="1" w:after="100" w:afterAutospacing="1"/>
      <w:textAlignment w:val="top"/>
    </w:pPr>
    <w:rPr>
      <w:rFonts w:hAnsi="SimSun" w:cs="SimSun"/>
      <w:bCs w:val="0"/>
    </w:rPr>
  </w:style>
  <w:style w:type="paragraph" w:customStyle="1" w:styleId="xl53">
    <w:name w:val="xl53"/>
    <w:basedOn w:val="a8"/>
    <w:pPr>
      <w:widowControl/>
      <w:spacing w:before="100" w:beforeAutospacing="1" w:after="100" w:afterAutospacing="1"/>
      <w:textAlignment w:val="top"/>
    </w:pPr>
    <w:rPr>
      <w:rFonts w:hAnsi="SimSun" w:cs="SimSun"/>
      <w:bCs w:val="0"/>
    </w:rPr>
  </w:style>
  <w:style w:type="paragraph" w:customStyle="1" w:styleId="xl54">
    <w:name w:val="xl54"/>
    <w:basedOn w:val="a8"/>
    <w:pPr>
      <w:widowControl/>
      <w:shd w:val="clear" w:color="auto" w:fill="FFFFFF"/>
      <w:spacing w:before="100" w:beforeAutospacing="1" w:after="100" w:afterAutospacing="1"/>
    </w:pPr>
    <w:rPr>
      <w:rFonts w:hAnsi="SimSun" w:cs="SimSun"/>
      <w:bCs w:val="0"/>
    </w:rPr>
  </w:style>
  <w:style w:type="paragraph" w:customStyle="1" w:styleId="xl55">
    <w:name w:val="xl55"/>
    <w:basedOn w:val="a8"/>
    <w:pPr>
      <w:widowControl/>
      <w:spacing w:before="100" w:beforeAutospacing="1" w:after="100" w:afterAutospacing="1"/>
    </w:pPr>
    <w:rPr>
      <w:rFonts w:hAnsi="SimSun" w:cs="SimSun"/>
      <w:bCs w:val="0"/>
      <w:color w:val="000000"/>
    </w:rPr>
  </w:style>
  <w:style w:type="paragraph" w:customStyle="1" w:styleId="xl56">
    <w:name w:val="xl56"/>
    <w:basedOn w:val="a8"/>
    <w:pPr>
      <w:widowControl/>
      <w:pBdr>
        <w:right w:val="single" w:sz="8" w:space="0" w:color="auto"/>
      </w:pBdr>
      <w:shd w:val="clear" w:color="auto" w:fill="FFFFFF"/>
      <w:spacing w:before="100" w:beforeAutospacing="1" w:after="100" w:afterAutospacing="1"/>
      <w:textAlignment w:val="top"/>
    </w:pPr>
    <w:rPr>
      <w:rFonts w:hAnsi="SimSun" w:cs="SimSun"/>
      <w:bCs w:val="0"/>
    </w:rPr>
  </w:style>
  <w:style w:type="paragraph" w:customStyle="1" w:styleId="xl57">
    <w:name w:val="xl57"/>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00"/>
    </w:rPr>
  </w:style>
  <w:style w:type="paragraph" w:customStyle="1" w:styleId="xl58">
    <w:name w:val="xl58"/>
    <w:basedOn w:val="a8"/>
    <w:pPr>
      <w:widowControl/>
      <w:pBdr>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00"/>
    </w:rPr>
  </w:style>
  <w:style w:type="paragraph" w:customStyle="1" w:styleId="xl59">
    <w:name w:val="xl59"/>
    <w:basedOn w:val="a8"/>
    <w:pPr>
      <w:widowControl/>
      <w:spacing w:before="100" w:beforeAutospacing="1" w:after="100" w:afterAutospacing="1"/>
      <w:jc w:val="left"/>
    </w:pPr>
    <w:rPr>
      <w:rFonts w:hAnsi="SimSun" w:cs="SimSun"/>
      <w:bCs w:val="0"/>
      <w:color w:val="000000"/>
      <w:u w:val="single"/>
    </w:rPr>
  </w:style>
  <w:style w:type="paragraph" w:customStyle="1" w:styleId="xl60">
    <w:name w:val="xl60"/>
    <w:basedOn w:val="a8"/>
    <w:pPr>
      <w:widowControl/>
      <w:spacing w:before="100" w:beforeAutospacing="1" w:after="100" w:afterAutospacing="1"/>
      <w:jc w:val="left"/>
    </w:pPr>
    <w:rPr>
      <w:rFonts w:hAnsi="SimSun" w:cs="SimSun"/>
      <w:bCs w:val="0"/>
    </w:rPr>
  </w:style>
  <w:style w:type="paragraph" w:customStyle="1" w:styleId="xl61">
    <w:name w:val="xl61"/>
    <w:basedOn w:val="a8"/>
    <w:pPr>
      <w:widowControl/>
      <w:spacing w:before="100" w:beforeAutospacing="1" w:after="100" w:afterAutospacing="1"/>
      <w:jc w:val="left"/>
    </w:pPr>
    <w:rPr>
      <w:rFonts w:hAnsi="SimSun" w:cs="SimSun"/>
      <w:bCs w:val="0"/>
      <w:color w:val="FF00FF"/>
    </w:rPr>
  </w:style>
  <w:style w:type="paragraph" w:customStyle="1" w:styleId="xl62">
    <w:name w:val="xl62"/>
    <w:basedOn w:val="a8"/>
    <w:pPr>
      <w:widowControl/>
      <w:shd w:val="clear" w:color="auto" w:fill="FFFFFF"/>
      <w:spacing w:before="100" w:beforeAutospacing="1" w:after="100" w:afterAutospacing="1"/>
      <w:textAlignment w:val="top"/>
    </w:pPr>
    <w:rPr>
      <w:rFonts w:hAnsi="SimSun" w:cs="SimSun"/>
      <w:bCs w:val="0"/>
    </w:rPr>
  </w:style>
  <w:style w:type="paragraph" w:customStyle="1" w:styleId="xl63">
    <w:name w:val="xl63"/>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FF"/>
    </w:rPr>
  </w:style>
  <w:style w:type="paragraph" w:customStyle="1" w:styleId="xl64">
    <w:name w:val="xl64"/>
    <w:basedOn w:val="a8"/>
    <w:pPr>
      <w:widowControl/>
      <w:pBdr>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FF"/>
    </w:rPr>
  </w:style>
  <w:style w:type="paragraph" w:customStyle="1" w:styleId="xl65">
    <w:name w:val="xl65"/>
    <w:basedOn w:val="a8"/>
    <w:pPr>
      <w:widowControl/>
      <w:spacing w:before="100" w:beforeAutospacing="1" w:after="100" w:afterAutospacing="1"/>
      <w:jc w:val="left"/>
    </w:pPr>
    <w:rPr>
      <w:rFonts w:hAnsi="SimSun" w:cs="SimSun"/>
      <w:bCs w:val="0"/>
      <w:color w:val="FF0000"/>
    </w:rPr>
  </w:style>
  <w:style w:type="character" w:customStyle="1" w:styleId="CharChar1">
    <w:name w:val="Char Char1"/>
    <w:rPr>
      <w:rFonts w:ascii="FangSong_GB2312" w:eastAsia="FangSong_GB2312" w:hAnsi="Arial" w:cs="Arial"/>
      <w:bCs/>
      <w:kern w:val="2"/>
      <w:sz w:val="24"/>
      <w:szCs w:val="24"/>
      <w:lang w:val="en-US" w:eastAsia="zh-CN" w:bidi="ar-SA"/>
    </w:rPr>
  </w:style>
  <w:style w:type="character" w:customStyle="1" w:styleId="Char3">
    <w:name w:val="小额正文 Char"/>
    <w:rPr>
      <w:rFonts w:ascii="KaiTi_GB2312" w:eastAsia="FangSong_GB2312" w:hAnsi="SimSun" w:cs="Arial"/>
      <w:bCs/>
      <w:kern w:val="2"/>
      <w:sz w:val="28"/>
      <w:szCs w:val="24"/>
      <w:lang w:val="en-US" w:eastAsia="zh-CN" w:bidi="ar-SA"/>
    </w:rPr>
  </w:style>
  <w:style w:type="paragraph" w:customStyle="1" w:styleId="a1">
    <w:name w:val="前言、引言标题"/>
    <w:next w:val="a8"/>
    <w:pPr>
      <w:numPr>
        <w:numId w:val="6"/>
      </w:numPr>
      <w:shd w:val="clear" w:color="FFFFFF" w:fill="FFFFFF"/>
      <w:spacing w:before="640" w:after="560"/>
      <w:jc w:val="center"/>
      <w:outlineLvl w:val="0"/>
    </w:pPr>
    <w:rPr>
      <w:rFonts w:ascii="SimHei" w:eastAsia="SimHei"/>
      <w:sz w:val="32"/>
    </w:rPr>
  </w:style>
  <w:style w:type="paragraph" w:customStyle="1" w:styleId="a2">
    <w:name w:val="章标题"/>
    <w:next w:val="a8"/>
    <w:pPr>
      <w:numPr>
        <w:ilvl w:val="1"/>
        <w:numId w:val="6"/>
      </w:numPr>
      <w:spacing w:beforeLines="50" w:before="50" w:afterLines="50" w:after="50"/>
      <w:jc w:val="both"/>
      <w:outlineLvl w:val="1"/>
    </w:pPr>
    <w:rPr>
      <w:rFonts w:ascii="SimHei" w:eastAsia="SimHei"/>
      <w:b/>
      <w:sz w:val="21"/>
    </w:rPr>
  </w:style>
  <w:style w:type="paragraph" w:customStyle="1" w:styleId="a3">
    <w:name w:val="一级条标题"/>
    <w:next w:val="a8"/>
    <w:pPr>
      <w:numPr>
        <w:ilvl w:val="2"/>
        <w:numId w:val="6"/>
      </w:numPr>
      <w:ind w:left="0"/>
      <w:outlineLvl w:val="2"/>
    </w:pPr>
    <w:rPr>
      <w:rFonts w:eastAsia="SimHei"/>
      <w:sz w:val="21"/>
    </w:rPr>
  </w:style>
  <w:style w:type="paragraph" w:customStyle="1" w:styleId="a4">
    <w:name w:val="二级条标题"/>
    <w:basedOn w:val="a3"/>
    <w:next w:val="a8"/>
    <w:pPr>
      <w:numPr>
        <w:ilvl w:val="3"/>
      </w:numPr>
      <w:spacing w:line="360" w:lineRule="auto"/>
      <w:ind w:left="839" w:rightChars="100" w:right="100"/>
      <w:outlineLvl w:val="3"/>
    </w:pPr>
  </w:style>
  <w:style w:type="paragraph" w:customStyle="1" w:styleId="a5">
    <w:name w:val="三级条标题"/>
    <w:basedOn w:val="a4"/>
    <w:next w:val="a8"/>
    <w:pPr>
      <w:numPr>
        <w:ilvl w:val="4"/>
      </w:numPr>
      <w:outlineLvl w:val="4"/>
    </w:pPr>
  </w:style>
  <w:style w:type="paragraph" w:customStyle="1" w:styleId="a6">
    <w:name w:val="四级条标题"/>
    <w:basedOn w:val="a5"/>
    <w:next w:val="a8"/>
    <w:pPr>
      <w:numPr>
        <w:ilvl w:val="5"/>
      </w:numPr>
      <w:outlineLvl w:val="5"/>
    </w:pPr>
  </w:style>
  <w:style w:type="paragraph" w:customStyle="1" w:styleId="a7">
    <w:name w:val="五级条标题"/>
    <w:basedOn w:val="a6"/>
    <w:next w:val="a8"/>
    <w:pPr>
      <w:numPr>
        <w:ilvl w:val="6"/>
      </w:numPr>
      <w:outlineLvl w:val="6"/>
    </w:pPr>
  </w:style>
  <w:style w:type="paragraph" w:customStyle="1" w:styleId="a0">
    <w:name w:val="正文表标题"/>
    <w:next w:val="a8"/>
    <w:pPr>
      <w:numPr>
        <w:numId w:val="7"/>
      </w:numPr>
      <w:jc w:val="center"/>
    </w:pPr>
    <w:rPr>
      <w:rFonts w:ascii="SimHei" w:eastAsia="SimHei"/>
      <w:sz w:val="21"/>
    </w:rPr>
  </w:style>
  <w:style w:type="paragraph" w:customStyle="1" w:styleId="6Char">
    <w:name w:val="6 Char"/>
    <w:basedOn w:val="a8"/>
    <w:pPr>
      <w:widowControl/>
      <w:spacing w:after="160" w:line="240" w:lineRule="exact"/>
      <w:jc w:val="left"/>
    </w:pPr>
    <w:rPr>
      <w:rFonts w:ascii="Verdana" w:hAnsi="Verdana" w:cs="Times New Roman"/>
      <w:bCs w:val="0"/>
      <w:sz w:val="20"/>
      <w:szCs w:val="20"/>
      <w:lang w:eastAsia="en-US"/>
    </w:rPr>
  </w:style>
  <w:style w:type="paragraph" w:customStyle="1" w:styleId="a">
    <w:name w:val="附录表标题"/>
    <w:next w:val="a8"/>
    <w:pPr>
      <w:numPr>
        <w:numId w:val="8"/>
      </w:numPr>
      <w:jc w:val="center"/>
      <w:textAlignment w:val="baseline"/>
    </w:pPr>
    <w:rPr>
      <w:rFonts w:ascii="SimHei" w:eastAsia="SimHei"/>
      <w:kern w:val="21"/>
      <w:sz w:val="21"/>
    </w:rPr>
  </w:style>
  <w:style w:type="character" w:customStyle="1" w:styleId="word">
    <w:name w:val="word"/>
    <w:basedOn w:val="a9"/>
  </w:style>
  <w:style w:type="paragraph" w:customStyle="1" w:styleId="CharChar3">
    <w:name w:val="Char Char3"/>
    <w:basedOn w:val="a8"/>
    <w:pPr>
      <w:adjustRightInd w:val="0"/>
      <w:spacing w:line="360" w:lineRule="auto"/>
    </w:pPr>
    <w:rPr>
      <w:rFonts w:ascii="Times New Roman" w:hAnsi="Times New Roman" w:cs="Times New Roman"/>
      <w:bCs w:val="0"/>
      <w:szCs w:val="20"/>
    </w:rPr>
  </w:style>
  <w:style w:type="character" w:customStyle="1" w:styleId="CharChar4">
    <w:name w:val="Char Char4"/>
    <w:rPr>
      <w:rFonts w:ascii="SimSun" w:eastAsia="SimSun" w:hAnsi="Courier New"/>
      <w:b/>
      <w:kern w:val="2"/>
      <w:sz w:val="21"/>
      <w:lang w:val="en-US" w:eastAsia="zh-CN" w:bidi="ar-SA"/>
    </w:rPr>
  </w:style>
  <w:style w:type="character" w:customStyle="1" w:styleId="lijuyuanxing">
    <w:name w:val="lijuyuanxing"/>
    <w:basedOn w:val="a9"/>
  </w:style>
  <w:style w:type="paragraph" w:customStyle="1" w:styleId="affc">
    <w:name w:val="表格正文"/>
    <w:basedOn w:val="a8"/>
    <w:pPr>
      <w:snapToGrid w:val="0"/>
      <w:spacing w:afterLines="50" w:after="50" w:line="300" w:lineRule="auto"/>
      <w:jc w:val="left"/>
    </w:pPr>
    <w:rPr>
      <w:rFonts w:ascii="Times New Roman" w:eastAsia="FangSong_GB2312" w:hAnsi="Times New Roman" w:cs="Times New Roman"/>
      <w:kern w:val="2"/>
      <w:szCs w:val="24"/>
    </w:rPr>
  </w:style>
  <w:style w:type="paragraph" w:customStyle="1" w:styleId="font1">
    <w:name w:val="font1"/>
    <w:basedOn w:val="a8"/>
    <w:pPr>
      <w:widowControl/>
      <w:spacing w:before="100" w:beforeAutospacing="1" w:after="100" w:afterAutospacing="1"/>
      <w:jc w:val="left"/>
    </w:pPr>
    <w:rPr>
      <w:rFonts w:ascii="SimSun" w:hAnsi="SimSun" w:cs="SimSun"/>
      <w:bCs w:val="0"/>
      <w:sz w:val="24"/>
      <w:szCs w:val="24"/>
    </w:rPr>
  </w:style>
  <w:style w:type="paragraph" w:customStyle="1" w:styleId="xl66">
    <w:name w:val="xl66"/>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Courier New" w:hAnsi="Courier New" w:cs="Courier New"/>
      <w:bCs w:val="0"/>
      <w:sz w:val="22"/>
      <w:szCs w:val="22"/>
    </w:rPr>
  </w:style>
  <w:style w:type="paragraph" w:customStyle="1" w:styleId="xl67">
    <w:name w:val="xl67"/>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68">
    <w:name w:val="xl68"/>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Courier New" w:hAnsi="Courier New" w:cs="Courier New"/>
      <w:bCs w:val="0"/>
      <w:sz w:val="22"/>
      <w:szCs w:val="22"/>
    </w:rPr>
  </w:style>
  <w:style w:type="paragraph" w:customStyle="1" w:styleId="xl69">
    <w:name w:val="xl69"/>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70">
    <w:name w:val="xl70"/>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71">
    <w:name w:val="xl71"/>
    <w:basedOn w:val="a8"/>
    <w:pPr>
      <w:widowControl/>
      <w:shd w:val="clear" w:color="auto" w:fill="99CCFF"/>
      <w:spacing w:before="100" w:beforeAutospacing="1" w:after="100" w:afterAutospacing="1"/>
      <w:jc w:val="left"/>
    </w:pPr>
    <w:rPr>
      <w:rFonts w:ascii="SimSun" w:hAnsi="SimSun" w:cs="SimSun"/>
      <w:b/>
      <w:sz w:val="22"/>
      <w:szCs w:val="22"/>
    </w:rPr>
  </w:style>
  <w:style w:type="paragraph" w:customStyle="1" w:styleId="xl22">
    <w:name w:val="xl22"/>
    <w:basedOn w:val="a8"/>
    <w:pPr>
      <w:widowControl/>
      <w:spacing w:before="100" w:beforeAutospacing="1" w:after="100" w:afterAutospacing="1"/>
      <w:jc w:val="left"/>
    </w:pPr>
    <w:rPr>
      <w:rFonts w:ascii="Courier New" w:hAnsi="Courier New" w:cs="Courier New"/>
      <w:bCs w:val="0"/>
      <w:sz w:val="22"/>
      <w:szCs w:val="22"/>
    </w:rPr>
  </w:style>
  <w:style w:type="paragraph" w:customStyle="1" w:styleId="xl23">
    <w:name w:val="xl23"/>
    <w:basedOn w:val="a8"/>
    <w:pPr>
      <w:widowControl/>
      <w:spacing w:before="100" w:beforeAutospacing="1" w:after="100" w:afterAutospacing="1"/>
      <w:jc w:val="left"/>
    </w:pPr>
    <w:rPr>
      <w:rFonts w:ascii="SimSun" w:hAnsi="SimSun" w:cs="SimSun"/>
      <w:bCs w:val="0"/>
      <w:sz w:val="22"/>
      <w:szCs w:val="22"/>
    </w:rPr>
  </w:style>
  <w:style w:type="paragraph" w:customStyle="1" w:styleId="44Char">
    <w:name w:val="样式 标题 4标题 4 Char + 宋体 五号"/>
    <w:basedOn w:val="40"/>
    <w:pPr>
      <w:spacing w:before="0" w:after="0" w:line="360" w:lineRule="auto"/>
    </w:pPr>
    <w:rPr>
      <w:rFonts w:ascii="SimSun" w:eastAsia="SimSun" w:hAnsi="SimSun"/>
      <w:bCs/>
      <w:sz w:val="21"/>
    </w:rPr>
  </w:style>
  <w:style w:type="paragraph" w:customStyle="1" w:styleId="4">
    <w:name w:val="样式4"/>
    <w:basedOn w:val="1"/>
    <w:pPr>
      <w:keepNext w:val="0"/>
      <w:keepLines w:val="0"/>
      <w:pageBreakBefore/>
      <w:widowControl/>
      <w:numPr>
        <w:numId w:val="9"/>
      </w:numPr>
      <w:tabs>
        <w:tab w:val="clear" w:pos="4115"/>
        <w:tab w:val="num" w:pos="720"/>
      </w:tabs>
      <w:spacing w:beforeLines="100" w:before="312" w:afterLines="100" w:after="312" w:line="360" w:lineRule="auto"/>
      <w:ind w:left="567" w:hanging="567"/>
      <w:jc w:val="center"/>
    </w:pPr>
    <w:rPr>
      <w:rFonts w:ascii="Times New Roman" w:eastAsia="FangSong_GB2312" w:hAnsi="Times New Roman" w:cs="Times New Roman"/>
      <w:b/>
      <w:kern w:val="2"/>
      <w:sz w:val="44"/>
      <w:szCs w:val="30"/>
      <w:lang w:val="en-GB"/>
    </w:rPr>
  </w:style>
  <w:style w:type="character" w:customStyle="1" w:styleId="type">
    <w:name w:val="type"/>
    <w:rPr>
      <w:i/>
      <w:iCs/>
      <w:sz w:val="20"/>
      <w:szCs w:val="20"/>
    </w:rPr>
  </w:style>
  <w:style w:type="character" w:customStyle="1" w:styleId="multi">
    <w:name w:val="multi"/>
    <w:rPr>
      <w:sz w:val="20"/>
      <w:szCs w:val="20"/>
    </w:rPr>
  </w:style>
  <w:style w:type="character" w:customStyle="1" w:styleId="name">
    <w:name w:val="name"/>
    <w:basedOn w:val="a9"/>
  </w:style>
  <w:style w:type="character" w:customStyle="1" w:styleId="b">
    <w:name w:val="b"/>
    <w:basedOn w:val="a9"/>
  </w:style>
  <w:style w:type="character" w:customStyle="1" w:styleId="trans">
    <w:name w:val="trans"/>
    <w:basedOn w:val="a9"/>
  </w:style>
  <w:style w:type="table" w:styleId="affd">
    <w:name w:val="Table Grid"/>
    <w:basedOn w:val="aa"/>
    <w:uiPriority w:val="39"/>
    <w:rsid w:val="007D5186"/>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e">
    <w:name w:val="正文(缩进) 五号"/>
    <w:basedOn w:val="a8"/>
    <w:link w:val="Char10"/>
    <w:rsid w:val="00CA3B46"/>
    <w:pPr>
      <w:widowControl/>
      <w:spacing w:after="120" w:line="360" w:lineRule="auto"/>
      <w:ind w:firstLineChars="200" w:firstLine="420"/>
      <w:jc w:val="left"/>
    </w:pPr>
    <w:rPr>
      <w:rFonts w:ascii="Arial" w:hAnsi="Arial" w:cs="Times New Roman"/>
      <w:bCs w:val="0"/>
      <w:szCs w:val="20"/>
      <w:lang w:val="x-none" w:eastAsia="x-none"/>
    </w:rPr>
  </w:style>
  <w:style w:type="character" w:customStyle="1" w:styleId="Char10">
    <w:name w:val="正文(缩进) 五号 Char1"/>
    <w:link w:val="affe"/>
    <w:rsid w:val="00CA3B46"/>
    <w:rPr>
      <w:rFonts w:ascii="Arial" w:hAnsi="Arial" w:cs="SimSun"/>
      <w:sz w:val="21"/>
    </w:rPr>
  </w:style>
  <w:style w:type="character" w:customStyle="1" w:styleId="af1">
    <w:name w:val="正文文本字符"/>
    <w:aliases w:val="body heading 5字符,contents字符,Corps de texte字符,body tesx字符,Texto independiente字符,t字符,?y????×?字符,?y????字符,?y?????字符,????字符,建议书标准字符,正文文字 Char Char Char字符,EHPT字符,Text1字符,Starbucks Body Text字符,heading3字符,3 indent字符,heading31字符,body text1字符,ändrad字符"/>
    <w:link w:val="af0"/>
    <w:uiPriority w:val="1"/>
    <w:rsid w:val="004C66A6"/>
    <w:rPr>
      <w:rFonts w:ascii="Tahoma" w:hAnsi="Tahoma" w:cs="Tahoma"/>
      <w:bCs/>
      <w:sz w:val="21"/>
      <w:szCs w:val="21"/>
    </w:rPr>
  </w:style>
  <w:style w:type="character" w:customStyle="1" w:styleId="aff0">
    <w:name w:val="页眉字符"/>
    <w:link w:val="aff"/>
    <w:uiPriority w:val="99"/>
    <w:rsid w:val="004A7CEE"/>
    <w:rPr>
      <w:rFonts w:ascii="SimSun" w:hAnsi="SimSun" w:cs="Tahoma"/>
      <w:bCs/>
      <w:sz w:val="21"/>
      <w:szCs w:val="21"/>
    </w:rPr>
  </w:style>
  <w:style w:type="character" w:customStyle="1" w:styleId="af6">
    <w:name w:val="页脚字符"/>
    <w:link w:val="af5"/>
    <w:uiPriority w:val="99"/>
    <w:rsid w:val="004A7CEE"/>
    <w:rPr>
      <w:rFonts w:ascii="Tahoma" w:hAnsi="Tahoma" w:cs="Tahoma"/>
      <w:bCs/>
      <w:sz w:val="18"/>
      <w:szCs w:val="18"/>
    </w:rPr>
  </w:style>
  <w:style w:type="paragraph" w:styleId="afff">
    <w:name w:val="List Paragraph"/>
    <w:basedOn w:val="a8"/>
    <w:uiPriority w:val="34"/>
    <w:qFormat/>
    <w:rsid w:val="00CF7628"/>
    <w:pPr>
      <w:widowControl/>
      <w:spacing w:after="160" w:line="259" w:lineRule="auto"/>
      <w:ind w:left="720"/>
      <w:contextualSpacing/>
      <w:jc w:val="left"/>
    </w:pPr>
    <w:rPr>
      <w:rFonts w:ascii="Calibri" w:eastAsia="Calibri" w:hAnsi="Calibri" w:cs="Times New Roman"/>
      <w:bCs w:val="0"/>
      <w:sz w:val="22"/>
      <w:szCs w:val="22"/>
      <w:lang w:eastAsia="en-US"/>
    </w:rPr>
  </w:style>
  <w:style w:type="character" w:customStyle="1" w:styleId="13">
    <w:name w:val="标题 1字符"/>
    <w:aliases w:val="章字符,标题1字符,ch字符,Heading 0字符,H1字符,Fab-1字符,PIM 1字符,Heading 01字符,Heading 02字符,H11字符,Heading 03字符,H12字符,Heading 04字符,Heading 011字符,H13字符,Heading 021字符,H111字符,Heading 031字符,H121字符,Heading 05字符,H14字符,Heading 06字符,H15字符,Heading 012字符,Heading 022字符,H112字符"/>
    <w:link w:val="1"/>
    <w:rsid w:val="00EC452D"/>
    <w:rPr>
      <w:rFonts w:ascii="Tahoma" w:eastAsia="SimHei" w:hAnsi="Tahoma" w:cs="Tahoma"/>
      <w:kern w:val="44"/>
      <w:sz w:val="36"/>
      <w:szCs w:val="44"/>
      <w:lang w:eastAsia="zh-CN"/>
    </w:rPr>
  </w:style>
  <w:style w:type="character" w:customStyle="1" w:styleId="30">
    <w:name w:val="标题 3字符"/>
    <w:aliases w:val="h2字符,Heading 3 - old字符,H3字符,h21字符,Heading 3 - old1字符,H31字符,h22字符,Heading 3 - old2字符,H32字符,h23字符,Heading 3 - old3字符,H33字符,h24字符,Heading 3 - old4字符,H34字符,h25字符,Heading 3 - old5字符,H35字符,h26字符,Heading 3 - old6字符,H36字符,h27字符,Heading 3 - old7字符,H37字符"/>
    <w:link w:val="3"/>
    <w:rsid w:val="00C31C54"/>
    <w:rPr>
      <w:rFonts w:ascii="Tahoma" w:eastAsia="SimHei" w:hAnsi="Tahoma" w:cs="Tahoma"/>
      <w:sz w:val="30"/>
      <w:szCs w:val="32"/>
      <w:lang w:eastAsia="zh-CN"/>
    </w:rPr>
  </w:style>
  <w:style w:type="character" w:customStyle="1" w:styleId="aff4">
    <w:name w:val="注释文本字符"/>
    <w:link w:val="aff3"/>
    <w:semiHidden/>
    <w:rsid w:val="00C31C54"/>
    <w:rPr>
      <w:rFonts w:ascii="Tahoma" w:hAnsi="Tahoma" w:cs="Tahoma"/>
      <w:bCs/>
      <w:sz w:val="21"/>
      <w:szCs w:val="21"/>
      <w:lang w:eastAsia="zh-CN"/>
    </w:rPr>
  </w:style>
  <w:style w:type="paragraph" w:styleId="afff0">
    <w:name w:val="Revision"/>
    <w:hidden/>
    <w:uiPriority w:val="71"/>
    <w:rsid w:val="004F5E49"/>
    <w:rPr>
      <w:rFonts w:ascii="Tahoma" w:hAnsi="Tahoma" w:cs="Tahoma"/>
      <w:bCs/>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caption" w:semiHidden="0" w:uiPriority="0" w:unhideWhenUsed="0" w:qFormat="1"/>
    <w:lsdException w:name="footnote reference" w:uiPriority="0"/>
    <w:lsdException w:name="annotation reference" w:uiPriority="0"/>
    <w:lsdException w:name="page number" w:uiPriority="0"/>
    <w:lsdException w:name="List Bullet 2" w:uiPriority="0"/>
    <w:lsdException w:name="Title" w:semiHidden="0" w:uiPriority="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Date" w:uiPriority="0"/>
    <w:lsdException w:name="Note Heading" w:uiPriority="0"/>
    <w:lsdException w:name="Body Text 2"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HTML Top of Form" w:uiPriority="0"/>
    <w:lsdException w:name="Normal (Web)" w:uiPriority="0"/>
    <w:lsdException w:name="HTML Code" w:uiPriority="0"/>
    <w:lsdException w:name="annotation subject" w:uiPriority="0"/>
    <w:lsdException w:name="Balloon Text" w:uiPriority="0"/>
    <w:lsdException w:name="Table Grid" w:semiHidden="0" w:uiPriority="3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a8">
    <w:name w:val="Normal"/>
    <w:qFormat/>
    <w:rsid w:val="00CF7892"/>
    <w:pPr>
      <w:widowControl w:val="0"/>
      <w:jc w:val="both"/>
    </w:pPr>
    <w:rPr>
      <w:rFonts w:ascii="Tahoma" w:hAnsi="Tahoma" w:cs="Tahoma"/>
      <w:bCs/>
      <w:sz w:val="21"/>
      <w:szCs w:val="21"/>
    </w:rPr>
  </w:style>
  <w:style w:type="paragraph" w:styleId="1">
    <w:name w:val="heading 1"/>
    <w:aliases w:val="章,标题1,ch,Heading 0,H1,Fab-1,PIM 1,Heading 01,Heading 02,H11,Heading 03,H12,Heading 04,Heading 011,H13,Heading 021,H111,Heading 031,H121,Heading 05,H14,Heading 06,H15,Heading 012,Heading 022,H112,Heading 032,H122,Heading 07,H16,Heading 013"/>
    <w:basedOn w:val="a8"/>
    <w:next w:val="a8"/>
    <w:link w:val="13"/>
    <w:qFormat/>
    <w:pPr>
      <w:keepNext/>
      <w:keepLines/>
      <w:numPr>
        <w:numId w:val="10"/>
      </w:numPr>
      <w:spacing w:before="340" w:after="330" w:line="578" w:lineRule="auto"/>
      <w:outlineLvl w:val="0"/>
    </w:pPr>
    <w:rPr>
      <w:rFonts w:eastAsia="SimHei"/>
      <w:bCs w:val="0"/>
      <w:kern w:val="44"/>
      <w:sz w:val="36"/>
      <w:szCs w:val="44"/>
    </w:rPr>
  </w:style>
  <w:style w:type="paragraph" w:styleId="21">
    <w:name w:val="heading 2"/>
    <w:aliases w:val="节,Chapter X.X. Statement,Header 2,l2,Level 2 Head,heading 2,小节1,h1,Attribute Heading 2,H2,文件标题2 Char,Heading 2 Hidden,Heading 2 CCBS,2nd level,Fab-2,PIM2,Titre3,HD2,sect 1.2,Heading 2 Hidden1,Heading 2 CCBS1,Heading 2 Hidden2,H"/>
    <w:basedOn w:val="a8"/>
    <w:next w:val="a8"/>
    <w:qFormat/>
    <w:pPr>
      <w:keepNext/>
      <w:keepLines/>
      <w:spacing w:before="260" w:after="260" w:line="416" w:lineRule="auto"/>
      <w:outlineLvl w:val="1"/>
    </w:pPr>
    <w:rPr>
      <w:rFonts w:ascii="Arial" w:eastAsia="SimHei"/>
      <w:bCs w:val="0"/>
      <w:sz w:val="32"/>
      <w:szCs w:val="32"/>
    </w:rPr>
  </w:style>
  <w:style w:type="paragraph" w:styleId="3">
    <w:name w:val="heading 3"/>
    <w:aliases w:val="h2,Heading 3 - old,H3,h21,Heading 3 - old1,H31,h22,Heading 3 - old2,H32,h23,Heading 3 - old3,H33,h24,Heading 3 - old4,H34,h25,Heading 3 - old5,H35,h26,Heading 3 - old6,H36,h27,Heading 3 - old7,H37,h211,Heading 3 - old11,H311,h221"/>
    <w:basedOn w:val="a8"/>
    <w:next w:val="a8"/>
    <w:link w:val="30"/>
    <w:qFormat/>
    <w:pPr>
      <w:keepNext/>
      <w:keepLines/>
      <w:numPr>
        <w:ilvl w:val="2"/>
        <w:numId w:val="10"/>
      </w:numPr>
      <w:spacing w:before="260" w:after="260" w:line="416" w:lineRule="auto"/>
      <w:outlineLvl w:val="2"/>
    </w:pPr>
    <w:rPr>
      <w:rFonts w:eastAsia="SimHei"/>
      <w:bCs w:val="0"/>
      <w:sz w:val="30"/>
      <w:szCs w:val="32"/>
    </w:rPr>
  </w:style>
  <w:style w:type="paragraph" w:styleId="40">
    <w:name w:val="heading 4"/>
    <w:aliases w:val="标题 4 Char"/>
    <w:basedOn w:val="a8"/>
    <w:next w:val="a8"/>
    <w:qFormat/>
    <w:pPr>
      <w:keepNext/>
      <w:keepLines/>
      <w:numPr>
        <w:ilvl w:val="3"/>
        <w:numId w:val="10"/>
      </w:numPr>
      <w:spacing w:before="280" w:after="290" w:line="376" w:lineRule="auto"/>
      <w:outlineLvl w:val="3"/>
    </w:pPr>
    <w:rPr>
      <w:rFonts w:ascii="Arial" w:eastAsia="SimHei"/>
      <w:b/>
      <w:bCs w:val="0"/>
      <w:sz w:val="28"/>
      <w:szCs w:val="28"/>
    </w:rPr>
  </w:style>
  <w:style w:type="paragraph" w:styleId="5">
    <w:name w:val="heading 5"/>
    <w:basedOn w:val="a8"/>
    <w:next w:val="a8"/>
    <w:qFormat/>
    <w:pPr>
      <w:keepNext/>
      <w:keepLines/>
      <w:numPr>
        <w:ilvl w:val="4"/>
        <w:numId w:val="10"/>
      </w:numPr>
      <w:spacing w:before="280" w:after="290" w:line="376" w:lineRule="auto"/>
      <w:outlineLvl w:val="4"/>
    </w:pPr>
    <w:rPr>
      <w:b/>
      <w:bCs w:val="0"/>
      <w:sz w:val="28"/>
      <w:szCs w:val="28"/>
    </w:rPr>
  </w:style>
  <w:style w:type="paragraph" w:styleId="6">
    <w:name w:val="heading 6"/>
    <w:basedOn w:val="a8"/>
    <w:next w:val="a8"/>
    <w:qFormat/>
    <w:pPr>
      <w:keepNext/>
      <w:keepLines/>
      <w:spacing w:line="360" w:lineRule="auto"/>
      <w:ind w:left="1134" w:hanging="1134"/>
      <w:outlineLvl w:val="5"/>
    </w:pPr>
    <w:rPr>
      <w:rFonts w:ascii="Arial" w:eastAsia="SimHei"/>
      <w:bCs w:val="0"/>
    </w:rPr>
  </w:style>
  <w:style w:type="paragraph" w:styleId="7">
    <w:name w:val="heading 7"/>
    <w:basedOn w:val="a8"/>
    <w:next w:val="a8"/>
    <w:qFormat/>
    <w:pPr>
      <w:keepNext/>
      <w:keepLines/>
      <w:tabs>
        <w:tab w:val="num" w:pos="2520"/>
      </w:tabs>
      <w:spacing w:line="360" w:lineRule="auto"/>
      <w:ind w:left="1906" w:hanging="1906"/>
      <w:outlineLvl w:val="6"/>
    </w:pPr>
    <w:rPr>
      <w:rFonts w:ascii="SimSun"/>
      <w:bCs w:val="0"/>
    </w:rPr>
  </w:style>
  <w:style w:type="paragraph" w:styleId="8">
    <w:name w:val="heading 8"/>
    <w:basedOn w:val="a8"/>
    <w:next w:val="a8"/>
    <w:qFormat/>
    <w:pPr>
      <w:keepNext/>
      <w:keepLines/>
      <w:tabs>
        <w:tab w:val="num" w:pos="2880"/>
      </w:tabs>
      <w:spacing w:before="240" w:after="64" w:line="320" w:lineRule="auto"/>
      <w:ind w:left="2048" w:hanging="2048"/>
      <w:outlineLvl w:val="7"/>
    </w:pPr>
    <w:rPr>
      <w:rFonts w:ascii="Arial" w:eastAsia="SimHei"/>
    </w:rPr>
  </w:style>
  <w:style w:type="paragraph" w:styleId="9">
    <w:name w:val="heading 9"/>
    <w:basedOn w:val="a8"/>
    <w:next w:val="a8"/>
    <w:qFormat/>
    <w:pPr>
      <w:keepNext/>
      <w:keepLines/>
      <w:tabs>
        <w:tab w:val="num" w:pos="3240"/>
      </w:tabs>
      <w:spacing w:before="240" w:after="64" w:line="320" w:lineRule="auto"/>
      <w:ind w:left="2189" w:hanging="2189"/>
      <w:outlineLvl w:val="8"/>
    </w:pPr>
    <w:rPr>
      <w:rFonts w:ascii="Arial" w:eastAsia="SimHei"/>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Balloon Text"/>
    <w:basedOn w:val="a8"/>
    <w:semiHidden/>
    <w:rPr>
      <w:sz w:val="18"/>
      <w:szCs w:val="18"/>
    </w:rPr>
  </w:style>
  <w:style w:type="paragraph" w:customStyle="1" w:styleId="Char">
    <w:name w:val="Char"/>
    <w:basedOn w:val="a8"/>
  </w:style>
  <w:style w:type="paragraph" w:styleId="ad">
    <w:name w:val="footnote text"/>
    <w:basedOn w:val="a8"/>
    <w:semiHidden/>
    <w:pPr>
      <w:widowControl/>
      <w:snapToGrid w:val="0"/>
      <w:spacing w:line="360" w:lineRule="auto"/>
      <w:ind w:firstLineChars="200" w:firstLine="200"/>
      <w:jc w:val="left"/>
    </w:pPr>
    <w:rPr>
      <w:sz w:val="18"/>
      <w:szCs w:val="18"/>
      <w:lang w:val="en-GB" w:eastAsia="en-US"/>
    </w:rPr>
  </w:style>
  <w:style w:type="character" w:styleId="ae">
    <w:name w:val="footnote reference"/>
    <w:semiHidden/>
    <w:rPr>
      <w:vertAlign w:val="superscript"/>
    </w:rPr>
  </w:style>
  <w:style w:type="paragraph" w:styleId="af">
    <w:name w:val="Normal Indent"/>
    <w:basedOn w:val="a8"/>
    <w:semiHidden/>
    <w:pPr>
      <w:ind w:firstLineChars="200" w:firstLine="420"/>
    </w:pPr>
  </w:style>
  <w:style w:type="paragraph" w:styleId="af0">
    <w:name w:val="Body Text"/>
    <w:aliases w:val="body heading 5,contents,Corps de texte,body tesx,Texto independiente,t,?y????×?,?y????,?y?????,????,建议书标准,正文文字 Char Char Char,EHPT,Text1,Starbucks Body Text,heading3,3 indent,heading31,body text1,正文文本 Char Char Char,ändrad,本文1,Block 55,BODY TE"/>
    <w:basedOn w:val="a8"/>
    <w:link w:val="af1"/>
    <w:uiPriority w:val="1"/>
    <w:qFormat/>
    <w:pPr>
      <w:spacing w:after="120"/>
    </w:pPr>
    <w:rPr>
      <w:rFonts w:cs="Times New Roman"/>
      <w:lang w:val="x-none" w:eastAsia="x-none"/>
    </w:rPr>
  </w:style>
  <w:style w:type="paragraph" w:styleId="af2">
    <w:name w:val="Body Text Indent"/>
    <w:basedOn w:val="a8"/>
    <w:semiHidden/>
    <w:pPr>
      <w:spacing w:after="120"/>
      <w:ind w:leftChars="200" w:left="420"/>
    </w:pPr>
  </w:style>
  <w:style w:type="paragraph" w:styleId="22">
    <w:name w:val="Body Text Indent 2"/>
    <w:basedOn w:val="a8"/>
    <w:semiHidden/>
    <w:pPr>
      <w:spacing w:after="120" w:line="480" w:lineRule="auto"/>
      <w:ind w:leftChars="200" w:left="420"/>
    </w:pPr>
  </w:style>
  <w:style w:type="paragraph" w:styleId="31">
    <w:name w:val="Body Text Indent 3"/>
    <w:basedOn w:val="a8"/>
    <w:semiHidden/>
    <w:pPr>
      <w:spacing w:after="120"/>
      <w:ind w:leftChars="200" w:left="420"/>
    </w:pPr>
    <w:rPr>
      <w:sz w:val="16"/>
      <w:szCs w:val="16"/>
    </w:rPr>
  </w:style>
  <w:style w:type="character" w:styleId="af3">
    <w:name w:val="Hyperlink"/>
    <w:uiPriority w:val="99"/>
    <w:rPr>
      <w:color w:val="0000FF"/>
      <w:u w:val="single"/>
    </w:rPr>
  </w:style>
  <w:style w:type="paragraph" w:styleId="af4">
    <w:name w:val="Title"/>
    <w:basedOn w:val="a8"/>
    <w:qFormat/>
    <w:pPr>
      <w:spacing w:before="240" w:after="60"/>
      <w:jc w:val="center"/>
      <w:outlineLvl w:val="0"/>
    </w:pPr>
    <w:rPr>
      <w:rFonts w:ascii="Arial" w:eastAsia="SimHei"/>
      <w:bCs w:val="0"/>
      <w:sz w:val="44"/>
      <w:szCs w:val="32"/>
    </w:rPr>
  </w:style>
  <w:style w:type="paragraph" w:styleId="23">
    <w:name w:val="Body Text 2"/>
    <w:basedOn w:val="a8"/>
    <w:semiHidden/>
    <w:pPr>
      <w:spacing w:after="120" w:line="480" w:lineRule="auto"/>
    </w:pPr>
  </w:style>
  <w:style w:type="paragraph" w:styleId="14">
    <w:name w:val="toc 1"/>
    <w:basedOn w:val="a8"/>
    <w:next w:val="a8"/>
    <w:autoRedefine/>
    <w:uiPriority w:val="39"/>
    <w:rsid w:val="00220DE1"/>
    <w:pPr>
      <w:tabs>
        <w:tab w:val="left" w:pos="426"/>
        <w:tab w:val="right" w:leader="dot" w:pos="9090"/>
      </w:tabs>
      <w:spacing w:before="120" w:after="120"/>
      <w:jc w:val="left"/>
    </w:pPr>
    <w:rPr>
      <w:rFonts w:ascii="Times New Roman" w:hAnsi="Times New Roman" w:cs="Times New Roman"/>
      <w:b/>
      <w:caps/>
      <w:sz w:val="20"/>
      <w:szCs w:val="20"/>
    </w:rPr>
  </w:style>
  <w:style w:type="paragraph" w:styleId="af5">
    <w:name w:val="footer"/>
    <w:basedOn w:val="a8"/>
    <w:link w:val="af6"/>
    <w:uiPriority w:val="99"/>
    <w:pPr>
      <w:tabs>
        <w:tab w:val="center" w:pos="4153"/>
        <w:tab w:val="right" w:pos="8306"/>
      </w:tabs>
      <w:snapToGrid w:val="0"/>
      <w:jc w:val="left"/>
    </w:pPr>
    <w:rPr>
      <w:sz w:val="18"/>
      <w:szCs w:val="18"/>
    </w:rPr>
  </w:style>
  <w:style w:type="character" w:styleId="af7">
    <w:name w:val="page number"/>
    <w:basedOn w:val="a9"/>
    <w:semiHidden/>
  </w:style>
  <w:style w:type="paragraph" w:customStyle="1" w:styleId="af8">
    <w:name w:val="表格文字"/>
    <w:basedOn w:val="a8"/>
    <w:pPr>
      <w:spacing w:line="360" w:lineRule="auto"/>
    </w:pPr>
    <w:rPr>
      <w:rFonts w:ascii="Times New Roman" w:hAnsi="Times New Roman" w:cs="Times New Roman"/>
      <w:bCs w:val="0"/>
    </w:rPr>
  </w:style>
  <w:style w:type="paragraph" w:customStyle="1" w:styleId="af9">
    <w:name w:val="文本框文字"/>
    <w:basedOn w:val="a8"/>
    <w:autoRedefine/>
    <w:pPr>
      <w:adjustRightInd w:val="0"/>
      <w:snapToGrid w:val="0"/>
      <w:spacing w:line="240" w:lineRule="atLeast"/>
      <w:jc w:val="center"/>
    </w:pPr>
    <w:rPr>
      <w:rFonts w:ascii="SimSun"/>
    </w:rPr>
  </w:style>
  <w:style w:type="paragraph" w:styleId="24">
    <w:name w:val="toc 2"/>
    <w:basedOn w:val="a8"/>
    <w:next w:val="a8"/>
    <w:autoRedefine/>
    <w:uiPriority w:val="39"/>
    <w:rsid w:val="00220DE1"/>
    <w:pPr>
      <w:tabs>
        <w:tab w:val="left" w:pos="851"/>
        <w:tab w:val="left" w:pos="1134"/>
        <w:tab w:val="right" w:leader="dot" w:pos="9090"/>
      </w:tabs>
      <w:ind w:left="240"/>
      <w:jc w:val="left"/>
    </w:pPr>
    <w:rPr>
      <w:rFonts w:ascii="Times New Roman" w:hAnsi="Times New Roman" w:cs="Times New Roman"/>
      <w:bCs w:val="0"/>
      <w:smallCaps/>
      <w:sz w:val="20"/>
      <w:szCs w:val="20"/>
    </w:rPr>
  </w:style>
  <w:style w:type="paragraph" w:styleId="32">
    <w:name w:val="toc 3"/>
    <w:basedOn w:val="a8"/>
    <w:next w:val="a8"/>
    <w:autoRedefine/>
    <w:uiPriority w:val="39"/>
    <w:rsid w:val="00220DE1"/>
    <w:pPr>
      <w:tabs>
        <w:tab w:val="left" w:pos="1200"/>
        <w:tab w:val="left" w:pos="1418"/>
        <w:tab w:val="right" w:leader="dot" w:pos="9090"/>
      </w:tabs>
      <w:ind w:left="480"/>
      <w:jc w:val="left"/>
    </w:pPr>
    <w:rPr>
      <w:rFonts w:ascii="Times New Roman" w:hAnsi="Times New Roman" w:cs="Times New Roman"/>
      <w:b/>
      <w:bCs w:val="0"/>
      <w:iCs/>
      <w:noProof/>
      <w:sz w:val="20"/>
      <w:szCs w:val="20"/>
    </w:rPr>
  </w:style>
  <w:style w:type="paragraph" w:styleId="41">
    <w:name w:val="toc 4"/>
    <w:basedOn w:val="a8"/>
    <w:next w:val="a8"/>
    <w:autoRedefine/>
    <w:uiPriority w:val="39"/>
    <w:pPr>
      <w:ind w:left="720"/>
      <w:jc w:val="left"/>
    </w:pPr>
    <w:rPr>
      <w:rFonts w:ascii="Times New Roman" w:hAnsi="Times New Roman" w:cs="Times New Roman"/>
      <w:bCs w:val="0"/>
      <w:sz w:val="18"/>
      <w:szCs w:val="18"/>
    </w:rPr>
  </w:style>
  <w:style w:type="paragraph" w:styleId="50">
    <w:name w:val="toc 5"/>
    <w:basedOn w:val="a8"/>
    <w:next w:val="a8"/>
    <w:autoRedefine/>
    <w:uiPriority w:val="39"/>
    <w:pPr>
      <w:ind w:left="960"/>
      <w:jc w:val="left"/>
    </w:pPr>
    <w:rPr>
      <w:rFonts w:ascii="Times New Roman" w:hAnsi="Times New Roman" w:cs="Times New Roman"/>
      <w:bCs w:val="0"/>
      <w:sz w:val="18"/>
      <w:szCs w:val="18"/>
    </w:rPr>
  </w:style>
  <w:style w:type="paragraph" w:styleId="60">
    <w:name w:val="toc 6"/>
    <w:basedOn w:val="a8"/>
    <w:next w:val="a8"/>
    <w:autoRedefine/>
    <w:uiPriority w:val="39"/>
    <w:pPr>
      <w:ind w:left="1200"/>
      <w:jc w:val="left"/>
    </w:pPr>
    <w:rPr>
      <w:rFonts w:ascii="Times New Roman" w:hAnsi="Times New Roman" w:cs="Times New Roman"/>
      <w:bCs w:val="0"/>
      <w:sz w:val="18"/>
      <w:szCs w:val="18"/>
    </w:rPr>
  </w:style>
  <w:style w:type="paragraph" w:styleId="70">
    <w:name w:val="toc 7"/>
    <w:basedOn w:val="a8"/>
    <w:next w:val="a8"/>
    <w:autoRedefine/>
    <w:uiPriority w:val="39"/>
    <w:pPr>
      <w:ind w:left="1440"/>
      <w:jc w:val="left"/>
    </w:pPr>
    <w:rPr>
      <w:rFonts w:ascii="Times New Roman" w:hAnsi="Times New Roman" w:cs="Times New Roman"/>
      <w:bCs w:val="0"/>
      <w:sz w:val="18"/>
      <w:szCs w:val="18"/>
    </w:rPr>
  </w:style>
  <w:style w:type="paragraph" w:styleId="80">
    <w:name w:val="toc 8"/>
    <w:basedOn w:val="a8"/>
    <w:next w:val="a8"/>
    <w:autoRedefine/>
    <w:uiPriority w:val="39"/>
    <w:pPr>
      <w:ind w:left="1680"/>
      <w:jc w:val="left"/>
    </w:pPr>
    <w:rPr>
      <w:rFonts w:ascii="Times New Roman" w:hAnsi="Times New Roman" w:cs="Times New Roman"/>
      <w:bCs w:val="0"/>
      <w:sz w:val="18"/>
      <w:szCs w:val="18"/>
    </w:rPr>
  </w:style>
  <w:style w:type="paragraph" w:styleId="90">
    <w:name w:val="toc 9"/>
    <w:basedOn w:val="a8"/>
    <w:next w:val="a8"/>
    <w:autoRedefine/>
    <w:uiPriority w:val="39"/>
    <w:pPr>
      <w:ind w:left="1920"/>
      <w:jc w:val="left"/>
    </w:pPr>
    <w:rPr>
      <w:rFonts w:ascii="Times New Roman" w:hAnsi="Times New Roman" w:cs="Times New Roman"/>
      <w:bCs w:val="0"/>
      <w:sz w:val="18"/>
      <w:szCs w:val="18"/>
    </w:rPr>
  </w:style>
  <w:style w:type="paragraph" w:styleId="afa">
    <w:name w:val="Plain Text"/>
    <w:basedOn w:val="a8"/>
    <w:semiHidden/>
    <w:rPr>
      <w:rFonts w:ascii="SimSun" w:hAnsi="Courier New" w:cs="Courier New"/>
    </w:rPr>
  </w:style>
  <w:style w:type="character" w:customStyle="1" w:styleId="CharChar2">
    <w:name w:val="Char Char2"/>
    <w:rPr>
      <w:rFonts w:ascii="FangSong_GB2312" w:eastAsia="FangSong_GB2312" w:hAnsi="Arial" w:cs="Arial"/>
      <w:bCs/>
      <w:kern w:val="2"/>
      <w:sz w:val="24"/>
      <w:szCs w:val="24"/>
      <w:lang w:val="en-US" w:eastAsia="zh-CN" w:bidi="ar-SA"/>
    </w:rPr>
  </w:style>
  <w:style w:type="paragraph" w:styleId="afb">
    <w:name w:val="Document Map"/>
    <w:basedOn w:val="a8"/>
    <w:semiHidden/>
    <w:pPr>
      <w:shd w:val="clear" w:color="auto" w:fill="000080"/>
    </w:pPr>
  </w:style>
  <w:style w:type="paragraph" w:customStyle="1" w:styleId="afc">
    <w:name w:val="规范正文"/>
    <w:basedOn w:val="a8"/>
    <w:pPr>
      <w:adjustRightInd w:val="0"/>
      <w:spacing w:line="360" w:lineRule="auto"/>
      <w:ind w:firstLineChars="200" w:firstLine="480"/>
      <w:textAlignment w:val="baseline"/>
    </w:pPr>
    <w:rPr>
      <w:rFonts w:ascii="SimSun"/>
      <w:szCs w:val="20"/>
    </w:rPr>
  </w:style>
  <w:style w:type="paragraph" w:customStyle="1" w:styleId="afd">
    <w:name w:val="图片文字"/>
    <w:basedOn w:val="a8"/>
    <w:pPr>
      <w:spacing w:line="240" w:lineRule="atLeast"/>
      <w:jc w:val="center"/>
    </w:pPr>
    <w:rPr>
      <w:rFonts w:ascii="SimSun"/>
    </w:rPr>
  </w:style>
  <w:style w:type="paragraph" w:customStyle="1" w:styleId="afe">
    <w:name w:val="小额正文"/>
    <w:basedOn w:val="af2"/>
    <w:pPr>
      <w:spacing w:after="0" w:line="360" w:lineRule="auto"/>
      <w:ind w:leftChars="0" w:left="0" w:firstLineChars="200" w:firstLine="560"/>
    </w:pPr>
    <w:rPr>
      <w:rFonts w:ascii="KaiTi_GB2312" w:hAnsi="SimSun"/>
      <w:sz w:val="28"/>
    </w:rPr>
  </w:style>
  <w:style w:type="paragraph" w:customStyle="1" w:styleId="25">
    <w:name w:val="2"/>
    <w:basedOn w:val="a8"/>
    <w:next w:val="af2"/>
    <w:pPr>
      <w:spacing w:after="120"/>
      <w:ind w:leftChars="200" w:left="420"/>
    </w:pPr>
  </w:style>
  <w:style w:type="paragraph" w:styleId="aff">
    <w:name w:val="header"/>
    <w:basedOn w:val="a8"/>
    <w:link w:val="aff0"/>
    <w:uiPriority w:val="99"/>
    <w:pPr>
      <w:tabs>
        <w:tab w:val="center" w:pos="4153"/>
        <w:tab w:val="right" w:pos="8306"/>
      </w:tabs>
      <w:snapToGrid w:val="0"/>
      <w:spacing w:line="360" w:lineRule="auto"/>
      <w:jc w:val="right"/>
    </w:pPr>
    <w:rPr>
      <w:rFonts w:ascii="SimSun" w:hAnsi="SimSun"/>
    </w:rPr>
  </w:style>
  <w:style w:type="paragraph" w:customStyle="1" w:styleId="Char1">
    <w:name w:val="Char1"/>
    <w:basedOn w:val="a8"/>
  </w:style>
  <w:style w:type="character" w:customStyle="1" w:styleId="CharChar">
    <w:name w:val="Char Char"/>
    <w:rPr>
      <w:rFonts w:eastAsia="SimSun"/>
      <w:kern w:val="2"/>
      <w:sz w:val="28"/>
      <w:szCs w:val="24"/>
      <w:lang w:val="en-US" w:eastAsia="zh-CN" w:bidi="ar-SA"/>
    </w:rPr>
  </w:style>
  <w:style w:type="paragraph" w:styleId="2">
    <w:name w:val="List Bullet 2"/>
    <w:basedOn w:val="a8"/>
    <w:autoRedefine/>
    <w:semiHidden/>
    <w:pPr>
      <w:numPr>
        <w:numId w:val="1"/>
      </w:numPr>
    </w:pPr>
  </w:style>
  <w:style w:type="character" w:customStyle="1" w:styleId="h2Char">
    <w:name w:val="h2 Char"/>
    <w:aliases w:val="Heading 3 - old Char,H3 Char,h21 Char,Heading 3 - old1 Char,H31 Char,h22 Char,Heading 3 - old2 Char,H32 Char,h23 Char,Heading 3 - old3 Char,H33 Char,h24 Char,Heading 3 - old4 Char,H34 Char,h25 Char,Heading 3 - old5 Char,H35 Char,h26 Char"/>
    <w:rPr>
      <w:rFonts w:ascii="Tahoma" w:eastAsia="SimHei" w:hAnsi="Tahoma" w:cs="Tahoma"/>
      <w:sz w:val="30"/>
      <w:szCs w:val="32"/>
      <w:lang w:val="en-US" w:eastAsia="zh-CN" w:bidi="ar-SA"/>
    </w:rPr>
  </w:style>
  <w:style w:type="paragraph" w:styleId="aff1">
    <w:name w:val="Date"/>
    <w:basedOn w:val="a8"/>
    <w:next w:val="a8"/>
    <w:semiHidden/>
    <w:pPr>
      <w:ind w:leftChars="2500" w:left="100"/>
    </w:pPr>
  </w:style>
  <w:style w:type="character" w:styleId="FollowedHyperlink">
    <w:name w:val="FollowedHyperlink"/>
    <w:semiHidden/>
    <w:rPr>
      <w:color w:val="800080"/>
      <w:u w:val="single"/>
    </w:rPr>
  </w:style>
  <w:style w:type="character" w:customStyle="1" w:styleId="Char0">
    <w:name w:val="章 Char"/>
    <w:aliases w:val="标题1 Char,ch Char,Heading 0 Char,H1 Char,Fab-1 Char,PIM 1 Char,Heading 01 Char,Heading 02 Char,H11 Char,Heading 03 Char,H12 Char,Heading 04 Char,Heading 011 Char,H13 Char,Heading 021 Char,H111 Char,Heading 031 Char,H121 Char,Heading 05 Char"/>
    <w:rPr>
      <w:rFonts w:ascii="Tahoma" w:eastAsia="SimHei" w:hAnsi="Tahoma" w:cs="Tahoma"/>
      <w:kern w:val="44"/>
      <w:sz w:val="36"/>
      <w:szCs w:val="44"/>
      <w:lang w:val="en-US" w:eastAsia="zh-CN" w:bidi="ar-SA"/>
    </w:rPr>
  </w:style>
  <w:style w:type="paragraph" w:customStyle="1" w:styleId="font5">
    <w:name w:val="font5"/>
    <w:basedOn w:val="a8"/>
    <w:pPr>
      <w:widowControl/>
      <w:spacing w:before="100" w:beforeAutospacing="1" w:after="100" w:afterAutospacing="1"/>
      <w:jc w:val="left"/>
    </w:pPr>
    <w:rPr>
      <w:rFonts w:ascii="SimSun" w:hAnsi="SimSun" w:hint="eastAsia"/>
      <w:sz w:val="18"/>
      <w:szCs w:val="18"/>
    </w:rPr>
  </w:style>
  <w:style w:type="paragraph" w:customStyle="1" w:styleId="font6">
    <w:name w:val="font6"/>
    <w:basedOn w:val="a8"/>
    <w:pPr>
      <w:widowControl/>
      <w:spacing w:before="100" w:beforeAutospacing="1" w:after="100" w:afterAutospacing="1"/>
      <w:jc w:val="left"/>
    </w:pPr>
    <w:rPr>
      <w:sz w:val="28"/>
      <w:szCs w:val="28"/>
    </w:rPr>
  </w:style>
  <w:style w:type="paragraph" w:customStyle="1" w:styleId="xl24">
    <w:name w:val="xl24"/>
    <w:basedOn w:val="a8"/>
    <w:pPr>
      <w:widowControl/>
      <w:spacing w:before="100" w:beforeAutospacing="1" w:after="100" w:afterAutospacing="1"/>
      <w:jc w:val="left"/>
    </w:pPr>
    <w:rPr>
      <w:rFonts w:hAnsi="SimSun" w:hint="eastAsia"/>
      <w:sz w:val="28"/>
      <w:szCs w:val="28"/>
    </w:rPr>
  </w:style>
  <w:style w:type="paragraph" w:customStyle="1" w:styleId="xl25">
    <w:name w:val="xl25"/>
    <w:basedOn w:val="a8"/>
    <w:pPr>
      <w:widowControl/>
      <w:pBdr>
        <w:top w:val="single" w:sz="4" w:space="0" w:color="auto"/>
        <w:left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26">
    <w:name w:val="xl26"/>
    <w:basedOn w:val="a8"/>
    <w:pPr>
      <w:widowControl/>
      <w:pBdr>
        <w:top w:val="single" w:sz="4" w:space="0" w:color="auto"/>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27">
    <w:name w:val="xl27"/>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28">
    <w:name w:val="xl28"/>
    <w:basedOn w:val="a8"/>
    <w:pPr>
      <w:widowControl/>
      <w:pBdr>
        <w:top w:val="single" w:sz="4" w:space="0" w:color="auto"/>
        <w:left w:val="single" w:sz="4" w:space="0" w:color="auto"/>
      </w:pBdr>
      <w:spacing w:before="100" w:beforeAutospacing="1" w:after="100" w:afterAutospacing="1"/>
      <w:jc w:val="left"/>
    </w:pPr>
    <w:rPr>
      <w:rFonts w:hAnsi="SimSun" w:hint="eastAsia"/>
      <w:sz w:val="28"/>
      <w:szCs w:val="28"/>
    </w:rPr>
  </w:style>
  <w:style w:type="paragraph" w:customStyle="1" w:styleId="xl29">
    <w:name w:val="xl29"/>
    <w:basedOn w:val="a8"/>
    <w:pPr>
      <w:widowControl/>
      <w:pBdr>
        <w:top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30">
    <w:name w:val="xl30"/>
    <w:basedOn w:val="a8"/>
    <w:pPr>
      <w:widowControl/>
      <w:pBdr>
        <w:left w:val="single" w:sz="4" w:space="0" w:color="auto"/>
      </w:pBdr>
      <w:spacing w:before="100" w:beforeAutospacing="1" w:after="100" w:afterAutospacing="1"/>
      <w:jc w:val="left"/>
    </w:pPr>
    <w:rPr>
      <w:rFonts w:hAnsi="SimSun" w:hint="eastAsia"/>
      <w:sz w:val="28"/>
      <w:szCs w:val="28"/>
    </w:rPr>
  </w:style>
  <w:style w:type="paragraph" w:customStyle="1" w:styleId="xl31">
    <w:name w:val="xl31"/>
    <w:basedOn w:val="a8"/>
    <w:pPr>
      <w:widowControl/>
      <w:pBdr>
        <w:right w:val="single" w:sz="4" w:space="0" w:color="auto"/>
      </w:pBdr>
      <w:spacing w:before="100" w:beforeAutospacing="1" w:after="100" w:afterAutospacing="1"/>
      <w:jc w:val="left"/>
    </w:pPr>
    <w:rPr>
      <w:rFonts w:hAnsi="SimSun" w:hint="eastAsia"/>
      <w:sz w:val="28"/>
      <w:szCs w:val="28"/>
    </w:rPr>
  </w:style>
  <w:style w:type="paragraph" w:customStyle="1" w:styleId="xl32">
    <w:name w:val="xl32"/>
    <w:basedOn w:val="a8"/>
    <w:pPr>
      <w:widowControl/>
      <w:pBdr>
        <w:left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33">
    <w:name w:val="xl33"/>
    <w:basedOn w:val="a8"/>
    <w:pPr>
      <w:widowControl/>
      <w:pBdr>
        <w:bottom w:val="single" w:sz="4" w:space="0" w:color="auto"/>
        <w:right w:val="single" w:sz="4" w:space="0" w:color="auto"/>
      </w:pBdr>
      <w:spacing w:before="100" w:beforeAutospacing="1" w:after="100" w:afterAutospacing="1"/>
      <w:jc w:val="left"/>
    </w:pPr>
    <w:rPr>
      <w:rFonts w:hAnsi="SimSun" w:hint="eastAsia"/>
      <w:sz w:val="28"/>
      <w:szCs w:val="28"/>
    </w:rPr>
  </w:style>
  <w:style w:type="paragraph" w:customStyle="1" w:styleId="xl34">
    <w:name w:val="xl34"/>
    <w:basedOn w:val="a8"/>
    <w:pPr>
      <w:widowControl/>
      <w:pBdr>
        <w:top w:val="single" w:sz="4" w:space="0" w:color="auto"/>
        <w:bottom w:val="single" w:sz="4" w:space="0" w:color="auto"/>
      </w:pBdr>
      <w:spacing w:before="100" w:beforeAutospacing="1" w:after="100" w:afterAutospacing="1"/>
      <w:jc w:val="left"/>
    </w:pPr>
    <w:rPr>
      <w:rFonts w:hAnsi="SimSun" w:hint="eastAsia"/>
      <w:sz w:val="28"/>
      <w:szCs w:val="28"/>
    </w:rPr>
  </w:style>
  <w:style w:type="paragraph" w:customStyle="1" w:styleId="xl35">
    <w:name w:val="xl35"/>
    <w:basedOn w:val="a8"/>
    <w:pPr>
      <w:widowControl/>
      <w:pBdr>
        <w:top w:val="single" w:sz="4" w:space="0" w:color="auto"/>
      </w:pBdr>
      <w:spacing w:before="100" w:beforeAutospacing="1" w:after="100" w:afterAutospacing="1"/>
      <w:jc w:val="left"/>
    </w:pPr>
    <w:rPr>
      <w:rFonts w:hAnsi="SimSun" w:hint="eastAsia"/>
      <w:sz w:val="28"/>
      <w:szCs w:val="28"/>
    </w:rPr>
  </w:style>
  <w:style w:type="paragraph" w:styleId="15">
    <w:name w:val="index 1"/>
    <w:basedOn w:val="a8"/>
    <w:next w:val="a8"/>
    <w:autoRedefine/>
    <w:semiHidden/>
    <w:rPr>
      <w:sz w:val="18"/>
    </w:rPr>
  </w:style>
  <w:style w:type="paragraph" w:customStyle="1" w:styleId="12">
    <w:name w:val="符号1"/>
    <w:basedOn w:val="a8"/>
    <w:autoRedefine/>
    <w:pPr>
      <w:numPr>
        <w:numId w:val="2"/>
      </w:numPr>
      <w:tabs>
        <w:tab w:val="clear" w:pos="1200"/>
      </w:tabs>
      <w:spacing w:line="360" w:lineRule="auto"/>
    </w:pPr>
    <w:rPr>
      <w:rFonts w:ascii="SimSun"/>
      <w:szCs w:val="20"/>
    </w:rPr>
  </w:style>
  <w:style w:type="character" w:styleId="aff2">
    <w:name w:val="annotation reference"/>
    <w:semiHidden/>
    <w:rPr>
      <w:sz w:val="21"/>
      <w:szCs w:val="21"/>
    </w:rPr>
  </w:style>
  <w:style w:type="paragraph" w:styleId="aff3">
    <w:name w:val="annotation text"/>
    <w:basedOn w:val="a8"/>
    <w:link w:val="aff4"/>
    <w:semiHidden/>
    <w:pPr>
      <w:jc w:val="left"/>
    </w:pPr>
  </w:style>
  <w:style w:type="paragraph" w:styleId="aff5">
    <w:name w:val="annotation subject"/>
    <w:basedOn w:val="aff3"/>
    <w:next w:val="aff3"/>
    <w:semiHidden/>
    <w:rPr>
      <w:b/>
      <w:bCs w:val="0"/>
    </w:rPr>
  </w:style>
  <w:style w:type="paragraph" w:customStyle="1" w:styleId="aff6">
    <w:name w:val="图片"/>
    <w:basedOn w:val="a8"/>
    <w:next w:val="aff7"/>
    <w:pPr>
      <w:keepNext/>
      <w:widowControl/>
      <w:ind w:left="1080"/>
      <w:jc w:val="left"/>
    </w:pPr>
    <w:rPr>
      <w:sz w:val="20"/>
      <w:szCs w:val="20"/>
    </w:rPr>
  </w:style>
  <w:style w:type="paragraph" w:styleId="aff7">
    <w:name w:val="caption"/>
    <w:basedOn w:val="a8"/>
    <w:next w:val="a8"/>
    <w:qFormat/>
    <w:rPr>
      <w:rFonts w:ascii="Arial" w:eastAsia="SimHei"/>
      <w:sz w:val="20"/>
      <w:szCs w:val="20"/>
    </w:rPr>
  </w:style>
  <w:style w:type="character" w:customStyle="1" w:styleId="4CharCharChar1">
    <w:name w:val="标题 4 Char Char Char1"/>
    <w:rPr>
      <w:rFonts w:ascii="Arial" w:eastAsia="SimHei" w:hAnsi="Arial" w:cs="Arial"/>
      <w:b/>
      <w:kern w:val="2"/>
      <w:sz w:val="28"/>
      <w:szCs w:val="28"/>
      <w:lang w:val="en-US" w:eastAsia="zh-CN" w:bidi="ar-SA"/>
    </w:rPr>
  </w:style>
  <w:style w:type="paragraph" w:customStyle="1" w:styleId="10">
    <w:name w:val="列表1"/>
    <w:basedOn w:val="a8"/>
    <w:pPr>
      <w:numPr>
        <w:numId w:val="4"/>
      </w:numPr>
      <w:spacing w:line="360" w:lineRule="auto"/>
    </w:pPr>
    <w:rPr>
      <w:rFonts w:ascii="Times New Roman" w:hAnsi="Times New Roman" w:cs="Times New Roman"/>
      <w:kern w:val="44"/>
      <w:sz w:val="28"/>
      <w:szCs w:val="28"/>
    </w:rPr>
  </w:style>
  <w:style w:type="paragraph" w:customStyle="1" w:styleId="33">
    <w:name w:val="3"/>
    <w:basedOn w:val="a8"/>
  </w:style>
  <w:style w:type="paragraph" w:customStyle="1" w:styleId="16">
    <w:name w:val="1"/>
    <w:basedOn w:val="a8"/>
    <w:next w:val="aff8"/>
    <w:pPr>
      <w:numPr>
        <w:ilvl w:val="12"/>
      </w:numPr>
      <w:ind w:leftChars="394" w:left="1035" w:rightChars="376" w:right="790" w:hangingChars="99" w:hanging="208"/>
    </w:pPr>
    <w:rPr>
      <w:bCs w:val="0"/>
    </w:rPr>
  </w:style>
  <w:style w:type="paragraph" w:styleId="aff8">
    <w:name w:val="Block Text"/>
    <w:basedOn w:val="a8"/>
    <w:semiHidden/>
    <w:pPr>
      <w:spacing w:after="120"/>
      <w:ind w:leftChars="700" w:left="1440" w:rightChars="700" w:right="1440"/>
    </w:pPr>
  </w:style>
  <w:style w:type="paragraph" w:styleId="aff9">
    <w:name w:val="Note Heading"/>
    <w:basedOn w:val="a8"/>
    <w:next w:val="a8"/>
    <w:semiHidden/>
    <w:pPr>
      <w:jc w:val="center"/>
    </w:pPr>
  </w:style>
  <w:style w:type="character" w:customStyle="1" w:styleId="Char2">
    <w:name w:val="Char"/>
    <w:rPr>
      <w:rFonts w:ascii="Arial" w:eastAsia="SimHei" w:hAnsi="Arial"/>
      <w:b/>
      <w:bCs/>
      <w:kern w:val="2"/>
      <w:sz w:val="28"/>
      <w:szCs w:val="28"/>
      <w:lang w:val="en-US" w:eastAsia="zh-CN" w:bidi="ar-SA"/>
    </w:rPr>
  </w:style>
  <w:style w:type="character" w:customStyle="1" w:styleId="4CharChar">
    <w:name w:val="标题 4 Char Char"/>
    <w:rPr>
      <w:rFonts w:ascii="Arial" w:eastAsia="SimHei" w:hAnsi="Arial"/>
      <w:b/>
      <w:bCs/>
      <w:kern w:val="2"/>
      <w:sz w:val="28"/>
      <w:szCs w:val="28"/>
      <w:lang w:val="en-US" w:eastAsia="zh-CN" w:bidi="ar-SA"/>
    </w:rPr>
  </w:style>
  <w:style w:type="paragraph" w:customStyle="1" w:styleId="17">
    <w:name w:val="样式1"/>
    <w:basedOn w:val="a8"/>
    <w:autoRedefine/>
    <w:pPr>
      <w:spacing w:line="360" w:lineRule="auto"/>
      <w:ind w:firstLineChars="200" w:firstLine="480"/>
    </w:pPr>
  </w:style>
  <w:style w:type="paragraph" w:customStyle="1" w:styleId="11">
    <w:name w:val="编号1"/>
    <w:basedOn w:val="a8"/>
    <w:pPr>
      <w:numPr>
        <w:numId w:val="3"/>
      </w:numPr>
      <w:spacing w:line="360" w:lineRule="auto"/>
    </w:pPr>
  </w:style>
  <w:style w:type="paragraph" w:customStyle="1" w:styleId="affa">
    <w:name w:val="文档正文"/>
    <w:basedOn w:val="a8"/>
    <w:rPr>
      <w:rFonts w:ascii="SimSun"/>
      <w:szCs w:val="20"/>
    </w:rPr>
  </w:style>
  <w:style w:type="character" w:customStyle="1" w:styleId="4CharCharChar">
    <w:name w:val="标题 4 Char Char Char"/>
    <w:rPr>
      <w:rFonts w:ascii="Arial" w:eastAsia="SimHei" w:hAnsi="Arial"/>
      <w:b/>
      <w:bCs/>
      <w:kern w:val="2"/>
      <w:sz w:val="28"/>
      <w:szCs w:val="28"/>
      <w:lang w:val="en-US" w:eastAsia="zh-CN" w:bidi="ar-SA"/>
    </w:rPr>
  </w:style>
  <w:style w:type="paragraph" w:styleId="z-">
    <w:name w:val="HTML Top of Form"/>
    <w:basedOn w:val="a8"/>
    <w:next w:val="a8"/>
    <w:hidden/>
    <w:pPr>
      <w:widowControl/>
      <w:pBdr>
        <w:bottom w:val="single" w:sz="6" w:space="1" w:color="auto"/>
      </w:pBdr>
      <w:jc w:val="center"/>
    </w:pPr>
    <w:rPr>
      <w:rFonts w:ascii="Arial"/>
      <w:vanish/>
      <w:sz w:val="16"/>
      <w:szCs w:val="16"/>
    </w:rPr>
  </w:style>
  <w:style w:type="paragraph" w:styleId="affb">
    <w:name w:val="Normal (Web)"/>
    <w:basedOn w:val="a8"/>
    <w:semiHidden/>
    <w:pPr>
      <w:widowControl/>
      <w:spacing w:before="100" w:beforeAutospacing="1" w:after="100" w:afterAutospacing="1"/>
      <w:jc w:val="left"/>
    </w:pPr>
    <w:rPr>
      <w:rFonts w:ascii="SimSun" w:hAnsi="SimSun"/>
    </w:rPr>
  </w:style>
  <w:style w:type="paragraph" w:customStyle="1" w:styleId="20">
    <w:name w:val="列表2"/>
    <w:basedOn w:val="10"/>
    <w:pPr>
      <w:numPr>
        <w:ilvl w:val="1"/>
        <w:numId w:val="5"/>
      </w:numPr>
    </w:pPr>
  </w:style>
  <w:style w:type="character" w:customStyle="1" w:styleId="codepartname">
    <w:name w:val="codepartname"/>
    <w:basedOn w:val="a9"/>
  </w:style>
  <w:style w:type="character" w:styleId="HTML">
    <w:name w:val="HTML Code"/>
    <w:semiHidden/>
    <w:rPr>
      <w:rFonts w:ascii="Arial Unicode MS" w:eastAsia="Arial Unicode MS" w:hAnsi="Arial Unicode MS" w:cs="Arial Unicode MS"/>
      <w:sz w:val="20"/>
      <w:szCs w:val="20"/>
    </w:rPr>
  </w:style>
  <w:style w:type="paragraph" w:customStyle="1" w:styleId="font7">
    <w:name w:val="font7"/>
    <w:basedOn w:val="a8"/>
    <w:pPr>
      <w:widowControl/>
      <w:spacing w:before="100" w:beforeAutospacing="1" w:after="100" w:afterAutospacing="1"/>
      <w:jc w:val="left"/>
    </w:pPr>
    <w:rPr>
      <w:rFonts w:ascii="Times New Roman" w:hAnsi="Times New Roman" w:cs="Times New Roman"/>
      <w:bCs w:val="0"/>
    </w:rPr>
  </w:style>
  <w:style w:type="paragraph" w:customStyle="1" w:styleId="font8">
    <w:name w:val="font8"/>
    <w:basedOn w:val="a8"/>
    <w:pPr>
      <w:widowControl/>
      <w:spacing w:before="100" w:beforeAutospacing="1" w:after="100" w:afterAutospacing="1"/>
      <w:jc w:val="left"/>
    </w:pPr>
    <w:rPr>
      <w:rFonts w:hAnsi="SimSun" w:cs="SimSun"/>
      <w:bCs w:val="0"/>
      <w:color w:val="000000"/>
      <w:u w:val="single"/>
    </w:rPr>
  </w:style>
  <w:style w:type="paragraph" w:customStyle="1" w:styleId="xl36">
    <w:name w:val="xl36"/>
    <w:basedOn w:val="a8"/>
    <w:pPr>
      <w:widowControl/>
      <w:spacing w:before="100" w:beforeAutospacing="1" w:after="100" w:afterAutospacing="1"/>
      <w:jc w:val="left"/>
    </w:pPr>
    <w:rPr>
      <w:rFonts w:ascii="Times New Roman" w:hAnsi="Times New Roman" w:cs="Times New Roman"/>
      <w:bCs w:val="0"/>
    </w:rPr>
  </w:style>
  <w:style w:type="paragraph" w:customStyle="1" w:styleId="xl37">
    <w:name w:val="xl37"/>
    <w:basedOn w:val="a8"/>
    <w:pPr>
      <w:widowControl/>
      <w:spacing w:before="100" w:beforeAutospacing="1" w:after="100" w:afterAutospacing="1"/>
      <w:jc w:val="left"/>
    </w:pPr>
    <w:rPr>
      <w:rFonts w:hAnsi="SimSun" w:cs="SimSun"/>
      <w:bCs w:val="0"/>
      <w:color w:val="000000"/>
    </w:rPr>
  </w:style>
  <w:style w:type="paragraph" w:customStyle="1" w:styleId="xl38">
    <w:name w:val="xl38"/>
    <w:basedOn w:val="a8"/>
    <w:pPr>
      <w:widowControl/>
      <w:shd w:val="clear" w:color="auto" w:fill="FFFF00"/>
      <w:spacing w:before="100" w:beforeAutospacing="1" w:after="100" w:afterAutospacing="1"/>
      <w:jc w:val="left"/>
    </w:pPr>
    <w:rPr>
      <w:rFonts w:ascii="SimSun" w:hAnsi="SimSun" w:cs="SimSun"/>
      <w:bCs w:val="0"/>
    </w:rPr>
  </w:style>
  <w:style w:type="paragraph" w:customStyle="1" w:styleId="xl39">
    <w:name w:val="xl39"/>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rPr>
  </w:style>
  <w:style w:type="paragraph" w:customStyle="1" w:styleId="xl40">
    <w:name w:val="xl40"/>
    <w:basedOn w:val="a8"/>
    <w:pPr>
      <w:widowControl/>
      <w:pBdr>
        <w:left w:val="single" w:sz="8" w:space="0" w:color="auto"/>
        <w:bottom w:val="single" w:sz="8" w:space="0" w:color="auto"/>
        <w:right w:val="single" w:sz="8" w:space="0" w:color="auto"/>
      </w:pBdr>
      <w:spacing w:before="100" w:beforeAutospacing="1" w:after="100" w:afterAutospacing="1"/>
    </w:pPr>
    <w:rPr>
      <w:rFonts w:hAnsi="SimSun" w:cs="SimSun"/>
      <w:bCs w:val="0"/>
    </w:rPr>
  </w:style>
  <w:style w:type="paragraph" w:customStyle="1" w:styleId="xl41">
    <w:name w:val="xl41"/>
    <w:basedOn w:val="a8"/>
    <w:pPr>
      <w:widowControl/>
      <w:pBdr>
        <w:top w:val="single" w:sz="8" w:space="0" w:color="auto"/>
        <w:bottom w:val="single" w:sz="8" w:space="0" w:color="auto"/>
        <w:right w:val="single" w:sz="8" w:space="0" w:color="auto"/>
      </w:pBdr>
      <w:spacing w:before="100" w:beforeAutospacing="1" w:after="100" w:afterAutospacing="1"/>
    </w:pPr>
    <w:rPr>
      <w:rFonts w:hAnsi="SimSun" w:cs="SimSun"/>
      <w:bCs w:val="0"/>
      <w:color w:val="000000"/>
    </w:rPr>
  </w:style>
  <w:style w:type="paragraph" w:customStyle="1" w:styleId="xl42">
    <w:name w:val="xl42"/>
    <w:basedOn w:val="a8"/>
    <w:pPr>
      <w:widowControl/>
      <w:pBdr>
        <w:bottom w:val="single" w:sz="8" w:space="0" w:color="auto"/>
        <w:right w:val="single" w:sz="8" w:space="0" w:color="auto"/>
      </w:pBdr>
      <w:shd w:val="clear" w:color="auto" w:fill="FFFFFF"/>
      <w:spacing w:before="100" w:beforeAutospacing="1" w:after="100" w:afterAutospacing="1"/>
    </w:pPr>
    <w:rPr>
      <w:rFonts w:hAnsi="SimSun" w:cs="SimSun"/>
      <w:bCs w:val="0"/>
    </w:rPr>
  </w:style>
  <w:style w:type="paragraph" w:customStyle="1" w:styleId="xl43">
    <w:name w:val="xl43"/>
    <w:basedOn w:val="a8"/>
    <w:pPr>
      <w:widowControl/>
      <w:pBdr>
        <w:bottom w:val="single" w:sz="8" w:space="0" w:color="auto"/>
        <w:right w:val="single" w:sz="8" w:space="0" w:color="auto"/>
      </w:pBdr>
      <w:shd w:val="clear" w:color="auto" w:fill="FFFFFF"/>
      <w:spacing w:before="100" w:beforeAutospacing="1" w:after="100" w:afterAutospacing="1"/>
      <w:textAlignment w:val="top"/>
    </w:pPr>
    <w:rPr>
      <w:rFonts w:hAnsi="SimSun" w:cs="SimSun"/>
      <w:bCs w:val="0"/>
      <w:color w:val="FF0000"/>
    </w:rPr>
  </w:style>
  <w:style w:type="paragraph" w:customStyle="1" w:styleId="xl44">
    <w:name w:val="xl44"/>
    <w:basedOn w:val="a8"/>
    <w:pPr>
      <w:widowControl/>
      <w:pBdr>
        <w:bottom w:val="single" w:sz="8" w:space="0" w:color="auto"/>
        <w:right w:val="single" w:sz="8" w:space="0" w:color="auto"/>
      </w:pBdr>
      <w:shd w:val="clear" w:color="auto" w:fill="FFFFFF"/>
      <w:spacing w:before="100" w:beforeAutospacing="1" w:after="100" w:afterAutospacing="1"/>
    </w:pPr>
    <w:rPr>
      <w:rFonts w:hAnsi="SimSun" w:cs="SimSun"/>
      <w:bCs w:val="0"/>
      <w:color w:val="FF0000"/>
    </w:rPr>
  </w:style>
  <w:style w:type="paragraph" w:customStyle="1" w:styleId="xl45">
    <w:name w:val="xl45"/>
    <w:basedOn w:val="a8"/>
    <w:pPr>
      <w:widowControl/>
      <w:pBdr>
        <w:left w:val="single" w:sz="8" w:space="0" w:color="auto"/>
        <w:bottom w:val="single" w:sz="8" w:space="0" w:color="auto"/>
        <w:right w:val="single" w:sz="8" w:space="0" w:color="auto"/>
      </w:pBdr>
      <w:spacing w:before="100" w:beforeAutospacing="1" w:after="100" w:afterAutospacing="1"/>
    </w:pPr>
    <w:rPr>
      <w:rFonts w:hAnsi="SimSun" w:cs="SimSun"/>
      <w:bCs w:val="0"/>
      <w:color w:val="000000"/>
    </w:rPr>
  </w:style>
  <w:style w:type="paragraph" w:customStyle="1" w:styleId="xl46">
    <w:name w:val="xl46"/>
    <w:basedOn w:val="a8"/>
    <w:pPr>
      <w:widowControl/>
      <w:pBdr>
        <w:left w:val="single" w:sz="8" w:space="0" w:color="auto"/>
        <w:right w:val="single" w:sz="8" w:space="0" w:color="auto"/>
      </w:pBdr>
      <w:spacing w:before="100" w:beforeAutospacing="1" w:after="100" w:afterAutospacing="1"/>
      <w:textAlignment w:val="top"/>
    </w:pPr>
    <w:rPr>
      <w:rFonts w:hAnsi="SimSun" w:cs="SimSun"/>
      <w:bCs w:val="0"/>
    </w:rPr>
  </w:style>
  <w:style w:type="paragraph" w:customStyle="1" w:styleId="xl47">
    <w:name w:val="xl47"/>
    <w:basedOn w:val="a8"/>
    <w:pPr>
      <w:widowControl/>
      <w:pBdr>
        <w:right w:val="single" w:sz="8" w:space="0" w:color="000000"/>
      </w:pBdr>
      <w:shd w:val="clear" w:color="auto" w:fill="FFFFFF"/>
      <w:spacing w:before="100" w:beforeAutospacing="1" w:after="100" w:afterAutospacing="1"/>
      <w:textAlignment w:val="top"/>
    </w:pPr>
    <w:rPr>
      <w:rFonts w:hAnsi="SimSun" w:cs="SimSun"/>
      <w:bCs w:val="0"/>
    </w:rPr>
  </w:style>
  <w:style w:type="paragraph" w:customStyle="1" w:styleId="xl48">
    <w:name w:val="xl48"/>
    <w:basedOn w:val="a8"/>
    <w:pPr>
      <w:widowControl/>
      <w:shd w:val="clear" w:color="auto" w:fill="FFFF00"/>
      <w:spacing w:before="100" w:beforeAutospacing="1" w:after="100" w:afterAutospacing="1"/>
      <w:jc w:val="left"/>
    </w:pPr>
    <w:rPr>
      <w:rFonts w:hAnsi="SimSun" w:cs="SimSun"/>
      <w:bCs w:val="0"/>
      <w:color w:val="000000"/>
    </w:rPr>
  </w:style>
  <w:style w:type="paragraph" w:customStyle="1" w:styleId="xl49">
    <w:name w:val="xl49"/>
    <w:basedOn w:val="a8"/>
    <w:pPr>
      <w:widowControl/>
      <w:pBdr>
        <w:bottom w:val="single" w:sz="8" w:space="0" w:color="000000"/>
        <w:right w:val="single" w:sz="8" w:space="0" w:color="000000"/>
      </w:pBdr>
      <w:shd w:val="clear" w:color="auto" w:fill="FFFFFF"/>
      <w:spacing w:before="100" w:beforeAutospacing="1" w:after="100" w:afterAutospacing="1"/>
    </w:pPr>
    <w:rPr>
      <w:rFonts w:hAnsi="SimSun" w:cs="SimSun"/>
      <w:bCs w:val="0"/>
    </w:rPr>
  </w:style>
  <w:style w:type="paragraph" w:customStyle="1" w:styleId="xl50">
    <w:name w:val="xl50"/>
    <w:basedOn w:val="a8"/>
    <w:pPr>
      <w:widowControl/>
      <w:spacing w:before="100" w:beforeAutospacing="1" w:after="100" w:afterAutospacing="1"/>
      <w:jc w:val="left"/>
    </w:pPr>
    <w:rPr>
      <w:rFonts w:hAnsi="SimSun" w:cs="SimSun"/>
      <w:bCs w:val="0"/>
      <w:u w:val="single"/>
    </w:rPr>
  </w:style>
  <w:style w:type="paragraph" w:customStyle="1" w:styleId="xl51">
    <w:name w:val="xl51"/>
    <w:basedOn w:val="a8"/>
    <w:pPr>
      <w:widowControl/>
      <w:spacing w:before="100" w:beforeAutospacing="1" w:after="100" w:afterAutospacing="1"/>
      <w:jc w:val="left"/>
    </w:pPr>
    <w:rPr>
      <w:rFonts w:hAnsi="SimSun" w:cs="SimSun"/>
      <w:bCs w:val="0"/>
      <w:color w:val="FF0000"/>
      <w:u w:val="single"/>
    </w:rPr>
  </w:style>
  <w:style w:type="paragraph" w:customStyle="1" w:styleId="xl52">
    <w:name w:val="xl52"/>
    <w:basedOn w:val="a8"/>
    <w:pPr>
      <w:widowControl/>
      <w:pBdr>
        <w:right w:val="single" w:sz="8" w:space="0" w:color="auto"/>
      </w:pBdr>
      <w:spacing w:before="100" w:beforeAutospacing="1" w:after="100" w:afterAutospacing="1"/>
      <w:textAlignment w:val="top"/>
    </w:pPr>
    <w:rPr>
      <w:rFonts w:hAnsi="SimSun" w:cs="SimSun"/>
      <w:bCs w:val="0"/>
    </w:rPr>
  </w:style>
  <w:style w:type="paragraph" w:customStyle="1" w:styleId="xl53">
    <w:name w:val="xl53"/>
    <w:basedOn w:val="a8"/>
    <w:pPr>
      <w:widowControl/>
      <w:spacing w:before="100" w:beforeAutospacing="1" w:after="100" w:afterAutospacing="1"/>
      <w:textAlignment w:val="top"/>
    </w:pPr>
    <w:rPr>
      <w:rFonts w:hAnsi="SimSun" w:cs="SimSun"/>
      <w:bCs w:val="0"/>
    </w:rPr>
  </w:style>
  <w:style w:type="paragraph" w:customStyle="1" w:styleId="xl54">
    <w:name w:val="xl54"/>
    <w:basedOn w:val="a8"/>
    <w:pPr>
      <w:widowControl/>
      <w:shd w:val="clear" w:color="auto" w:fill="FFFFFF"/>
      <w:spacing w:before="100" w:beforeAutospacing="1" w:after="100" w:afterAutospacing="1"/>
    </w:pPr>
    <w:rPr>
      <w:rFonts w:hAnsi="SimSun" w:cs="SimSun"/>
      <w:bCs w:val="0"/>
    </w:rPr>
  </w:style>
  <w:style w:type="paragraph" w:customStyle="1" w:styleId="xl55">
    <w:name w:val="xl55"/>
    <w:basedOn w:val="a8"/>
    <w:pPr>
      <w:widowControl/>
      <w:spacing w:before="100" w:beforeAutospacing="1" w:after="100" w:afterAutospacing="1"/>
    </w:pPr>
    <w:rPr>
      <w:rFonts w:hAnsi="SimSun" w:cs="SimSun"/>
      <w:bCs w:val="0"/>
      <w:color w:val="000000"/>
    </w:rPr>
  </w:style>
  <w:style w:type="paragraph" w:customStyle="1" w:styleId="xl56">
    <w:name w:val="xl56"/>
    <w:basedOn w:val="a8"/>
    <w:pPr>
      <w:widowControl/>
      <w:pBdr>
        <w:right w:val="single" w:sz="8" w:space="0" w:color="auto"/>
      </w:pBdr>
      <w:shd w:val="clear" w:color="auto" w:fill="FFFFFF"/>
      <w:spacing w:before="100" w:beforeAutospacing="1" w:after="100" w:afterAutospacing="1"/>
      <w:textAlignment w:val="top"/>
    </w:pPr>
    <w:rPr>
      <w:rFonts w:hAnsi="SimSun" w:cs="SimSun"/>
      <w:bCs w:val="0"/>
    </w:rPr>
  </w:style>
  <w:style w:type="paragraph" w:customStyle="1" w:styleId="xl57">
    <w:name w:val="xl57"/>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00"/>
    </w:rPr>
  </w:style>
  <w:style w:type="paragraph" w:customStyle="1" w:styleId="xl58">
    <w:name w:val="xl58"/>
    <w:basedOn w:val="a8"/>
    <w:pPr>
      <w:widowControl/>
      <w:pBdr>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00"/>
    </w:rPr>
  </w:style>
  <w:style w:type="paragraph" w:customStyle="1" w:styleId="xl59">
    <w:name w:val="xl59"/>
    <w:basedOn w:val="a8"/>
    <w:pPr>
      <w:widowControl/>
      <w:spacing w:before="100" w:beforeAutospacing="1" w:after="100" w:afterAutospacing="1"/>
      <w:jc w:val="left"/>
    </w:pPr>
    <w:rPr>
      <w:rFonts w:hAnsi="SimSun" w:cs="SimSun"/>
      <w:bCs w:val="0"/>
      <w:color w:val="000000"/>
      <w:u w:val="single"/>
    </w:rPr>
  </w:style>
  <w:style w:type="paragraph" w:customStyle="1" w:styleId="xl60">
    <w:name w:val="xl60"/>
    <w:basedOn w:val="a8"/>
    <w:pPr>
      <w:widowControl/>
      <w:spacing w:before="100" w:beforeAutospacing="1" w:after="100" w:afterAutospacing="1"/>
      <w:jc w:val="left"/>
    </w:pPr>
    <w:rPr>
      <w:rFonts w:hAnsi="SimSun" w:cs="SimSun"/>
      <w:bCs w:val="0"/>
    </w:rPr>
  </w:style>
  <w:style w:type="paragraph" w:customStyle="1" w:styleId="xl61">
    <w:name w:val="xl61"/>
    <w:basedOn w:val="a8"/>
    <w:pPr>
      <w:widowControl/>
      <w:spacing w:before="100" w:beforeAutospacing="1" w:after="100" w:afterAutospacing="1"/>
      <w:jc w:val="left"/>
    </w:pPr>
    <w:rPr>
      <w:rFonts w:hAnsi="SimSun" w:cs="SimSun"/>
      <w:bCs w:val="0"/>
      <w:color w:val="FF00FF"/>
    </w:rPr>
  </w:style>
  <w:style w:type="paragraph" w:customStyle="1" w:styleId="xl62">
    <w:name w:val="xl62"/>
    <w:basedOn w:val="a8"/>
    <w:pPr>
      <w:widowControl/>
      <w:shd w:val="clear" w:color="auto" w:fill="FFFFFF"/>
      <w:spacing w:before="100" w:beforeAutospacing="1" w:after="100" w:afterAutospacing="1"/>
      <w:textAlignment w:val="top"/>
    </w:pPr>
    <w:rPr>
      <w:rFonts w:hAnsi="SimSun" w:cs="SimSun"/>
      <w:bCs w:val="0"/>
    </w:rPr>
  </w:style>
  <w:style w:type="paragraph" w:customStyle="1" w:styleId="xl63">
    <w:name w:val="xl63"/>
    <w:basedOn w:val="a8"/>
    <w:pPr>
      <w:widowControl/>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FF"/>
    </w:rPr>
  </w:style>
  <w:style w:type="paragraph" w:customStyle="1" w:styleId="xl64">
    <w:name w:val="xl64"/>
    <w:basedOn w:val="a8"/>
    <w:pPr>
      <w:widowControl/>
      <w:pBdr>
        <w:left w:val="single" w:sz="8" w:space="0" w:color="auto"/>
        <w:bottom w:val="single" w:sz="8" w:space="0" w:color="auto"/>
        <w:right w:val="single" w:sz="8" w:space="0" w:color="auto"/>
      </w:pBdr>
      <w:spacing w:before="100" w:beforeAutospacing="1" w:after="100" w:afterAutospacing="1"/>
      <w:textAlignment w:val="top"/>
    </w:pPr>
    <w:rPr>
      <w:rFonts w:hAnsi="SimSun" w:cs="SimSun"/>
      <w:bCs w:val="0"/>
      <w:color w:val="0000FF"/>
    </w:rPr>
  </w:style>
  <w:style w:type="paragraph" w:customStyle="1" w:styleId="xl65">
    <w:name w:val="xl65"/>
    <w:basedOn w:val="a8"/>
    <w:pPr>
      <w:widowControl/>
      <w:spacing w:before="100" w:beforeAutospacing="1" w:after="100" w:afterAutospacing="1"/>
      <w:jc w:val="left"/>
    </w:pPr>
    <w:rPr>
      <w:rFonts w:hAnsi="SimSun" w:cs="SimSun"/>
      <w:bCs w:val="0"/>
      <w:color w:val="FF0000"/>
    </w:rPr>
  </w:style>
  <w:style w:type="character" w:customStyle="1" w:styleId="CharChar1">
    <w:name w:val="Char Char1"/>
    <w:rPr>
      <w:rFonts w:ascii="FangSong_GB2312" w:eastAsia="FangSong_GB2312" w:hAnsi="Arial" w:cs="Arial"/>
      <w:bCs/>
      <w:kern w:val="2"/>
      <w:sz w:val="24"/>
      <w:szCs w:val="24"/>
      <w:lang w:val="en-US" w:eastAsia="zh-CN" w:bidi="ar-SA"/>
    </w:rPr>
  </w:style>
  <w:style w:type="character" w:customStyle="1" w:styleId="Char3">
    <w:name w:val="小额正文 Char"/>
    <w:rPr>
      <w:rFonts w:ascii="KaiTi_GB2312" w:eastAsia="FangSong_GB2312" w:hAnsi="SimSun" w:cs="Arial"/>
      <w:bCs/>
      <w:kern w:val="2"/>
      <w:sz w:val="28"/>
      <w:szCs w:val="24"/>
      <w:lang w:val="en-US" w:eastAsia="zh-CN" w:bidi="ar-SA"/>
    </w:rPr>
  </w:style>
  <w:style w:type="paragraph" w:customStyle="1" w:styleId="a1">
    <w:name w:val="前言、引言标题"/>
    <w:next w:val="a8"/>
    <w:pPr>
      <w:numPr>
        <w:numId w:val="6"/>
      </w:numPr>
      <w:shd w:val="clear" w:color="FFFFFF" w:fill="FFFFFF"/>
      <w:spacing w:before="640" w:after="560"/>
      <w:jc w:val="center"/>
      <w:outlineLvl w:val="0"/>
    </w:pPr>
    <w:rPr>
      <w:rFonts w:ascii="SimHei" w:eastAsia="SimHei"/>
      <w:sz w:val="32"/>
    </w:rPr>
  </w:style>
  <w:style w:type="paragraph" w:customStyle="1" w:styleId="a2">
    <w:name w:val="章标题"/>
    <w:next w:val="a8"/>
    <w:pPr>
      <w:numPr>
        <w:ilvl w:val="1"/>
        <w:numId w:val="6"/>
      </w:numPr>
      <w:spacing w:beforeLines="50" w:before="50" w:afterLines="50" w:after="50"/>
      <w:jc w:val="both"/>
      <w:outlineLvl w:val="1"/>
    </w:pPr>
    <w:rPr>
      <w:rFonts w:ascii="SimHei" w:eastAsia="SimHei"/>
      <w:b/>
      <w:sz w:val="21"/>
    </w:rPr>
  </w:style>
  <w:style w:type="paragraph" w:customStyle="1" w:styleId="a3">
    <w:name w:val="一级条标题"/>
    <w:next w:val="a8"/>
    <w:pPr>
      <w:numPr>
        <w:ilvl w:val="2"/>
        <w:numId w:val="6"/>
      </w:numPr>
      <w:ind w:left="0"/>
      <w:outlineLvl w:val="2"/>
    </w:pPr>
    <w:rPr>
      <w:rFonts w:eastAsia="SimHei"/>
      <w:sz w:val="21"/>
    </w:rPr>
  </w:style>
  <w:style w:type="paragraph" w:customStyle="1" w:styleId="a4">
    <w:name w:val="二级条标题"/>
    <w:basedOn w:val="a3"/>
    <w:next w:val="a8"/>
    <w:pPr>
      <w:numPr>
        <w:ilvl w:val="3"/>
      </w:numPr>
      <w:spacing w:line="360" w:lineRule="auto"/>
      <w:ind w:left="839" w:rightChars="100" w:right="100"/>
      <w:outlineLvl w:val="3"/>
    </w:pPr>
  </w:style>
  <w:style w:type="paragraph" w:customStyle="1" w:styleId="a5">
    <w:name w:val="三级条标题"/>
    <w:basedOn w:val="a4"/>
    <w:next w:val="a8"/>
    <w:pPr>
      <w:numPr>
        <w:ilvl w:val="4"/>
      </w:numPr>
      <w:outlineLvl w:val="4"/>
    </w:pPr>
  </w:style>
  <w:style w:type="paragraph" w:customStyle="1" w:styleId="a6">
    <w:name w:val="四级条标题"/>
    <w:basedOn w:val="a5"/>
    <w:next w:val="a8"/>
    <w:pPr>
      <w:numPr>
        <w:ilvl w:val="5"/>
      </w:numPr>
      <w:outlineLvl w:val="5"/>
    </w:pPr>
  </w:style>
  <w:style w:type="paragraph" w:customStyle="1" w:styleId="a7">
    <w:name w:val="五级条标题"/>
    <w:basedOn w:val="a6"/>
    <w:next w:val="a8"/>
    <w:pPr>
      <w:numPr>
        <w:ilvl w:val="6"/>
      </w:numPr>
      <w:outlineLvl w:val="6"/>
    </w:pPr>
  </w:style>
  <w:style w:type="paragraph" w:customStyle="1" w:styleId="a0">
    <w:name w:val="正文表标题"/>
    <w:next w:val="a8"/>
    <w:pPr>
      <w:numPr>
        <w:numId w:val="7"/>
      </w:numPr>
      <w:jc w:val="center"/>
    </w:pPr>
    <w:rPr>
      <w:rFonts w:ascii="SimHei" w:eastAsia="SimHei"/>
      <w:sz w:val="21"/>
    </w:rPr>
  </w:style>
  <w:style w:type="paragraph" w:customStyle="1" w:styleId="6Char">
    <w:name w:val="6 Char"/>
    <w:basedOn w:val="a8"/>
    <w:pPr>
      <w:widowControl/>
      <w:spacing w:after="160" w:line="240" w:lineRule="exact"/>
      <w:jc w:val="left"/>
    </w:pPr>
    <w:rPr>
      <w:rFonts w:ascii="Verdana" w:hAnsi="Verdana" w:cs="Times New Roman"/>
      <w:bCs w:val="0"/>
      <w:sz w:val="20"/>
      <w:szCs w:val="20"/>
      <w:lang w:eastAsia="en-US"/>
    </w:rPr>
  </w:style>
  <w:style w:type="paragraph" w:customStyle="1" w:styleId="a">
    <w:name w:val="附录表标题"/>
    <w:next w:val="a8"/>
    <w:pPr>
      <w:numPr>
        <w:numId w:val="8"/>
      </w:numPr>
      <w:jc w:val="center"/>
      <w:textAlignment w:val="baseline"/>
    </w:pPr>
    <w:rPr>
      <w:rFonts w:ascii="SimHei" w:eastAsia="SimHei"/>
      <w:kern w:val="21"/>
      <w:sz w:val="21"/>
    </w:rPr>
  </w:style>
  <w:style w:type="character" w:customStyle="1" w:styleId="word">
    <w:name w:val="word"/>
    <w:basedOn w:val="a9"/>
  </w:style>
  <w:style w:type="paragraph" w:customStyle="1" w:styleId="CharChar3">
    <w:name w:val="Char Char3"/>
    <w:basedOn w:val="a8"/>
    <w:pPr>
      <w:adjustRightInd w:val="0"/>
      <w:spacing w:line="360" w:lineRule="auto"/>
    </w:pPr>
    <w:rPr>
      <w:rFonts w:ascii="Times New Roman" w:hAnsi="Times New Roman" w:cs="Times New Roman"/>
      <w:bCs w:val="0"/>
      <w:szCs w:val="20"/>
    </w:rPr>
  </w:style>
  <w:style w:type="character" w:customStyle="1" w:styleId="CharChar4">
    <w:name w:val="Char Char4"/>
    <w:rPr>
      <w:rFonts w:ascii="SimSun" w:eastAsia="SimSun" w:hAnsi="Courier New"/>
      <w:b/>
      <w:kern w:val="2"/>
      <w:sz w:val="21"/>
      <w:lang w:val="en-US" w:eastAsia="zh-CN" w:bidi="ar-SA"/>
    </w:rPr>
  </w:style>
  <w:style w:type="character" w:customStyle="1" w:styleId="lijuyuanxing">
    <w:name w:val="lijuyuanxing"/>
    <w:basedOn w:val="a9"/>
  </w:style>
  <w:style w:type="paragraph" w:customStyle="1" w:styleId="affc">
    <w:name w:val="表格正文"/>
    <w:basedOn w:val="a8"/>
    <w:pPr>
      <w:snapToGrid w:val="0"/>
      <w:spacing w:afterLines="50" w:after="50" w:line="300" w:lineRule="auto"/>
      <w:jc w:val="left"/>
    </w:pPr>
    <w:rPr>
      <w:rFonts w:ascii="Times New Roman" w:eastAsia="FangSong_GB2312" w:hAnsi="Times New Roman" w:cs="Times New Roman"/>
      <w:kern w:val="2"/>
      <w:szCs w:val="24"/>
    </w:rPr>
  </w:style>
  <w:style w:type="paragraph" w:customStyle="1" w:styleId="font1">
    <w:name w:val="font1"/>
    <w:basedOn w:val="a8"/>
    <w:pPr>
      <w:widowControl/>
      <w:spacing w:before="100" w:beforeAutospacing="1" w:after="100" w:afterAutospacing="1"/>
      <w:jc w:val="left"/>
    </w:pPr>
    <w:rPr>
      <w:rFonts w:ascii="SimSun" w:hAnsi="SimSun" w:cs="SimSun"/>
      <w:bCs w:val="0"/>
      <w:sz w:val="24"/>
      <w:szCs w:val="24"/>
    </w:rPr>
  </w:style>
  <w:style w:type="paragraph" w:customStyle="1" w:styleId="xl66">
    <w:name w:val="xl66"/>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Courier New" w:hAnsi="Courier New" w:cs="Courier New"/>
      <w:bCs w:val="0"/>
      <w:sz w:val="22"/>
      <w:szCs w:val="22"/>
    </w:rPr>
  </w:style>
  <w:style w:type="paragraph" w:customStyle="1" w:styleId="xl67">
    <w:name w:val="xl67"/>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68">
    <w:name w:val="xl68"/>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Courier New" w:hAnsi="Courier New" w:cs="Courier New"/>
      <w:bCs w:val="0"/>
      <w:sz w:val="22"/>
      <w:szCs w:val="22"/>
    </w:rPr>
  </w:style>
  <w:style w:type="paragraph" w:customStyle="1" w:styleId="xl69">
    <w:name w:val="xl69"/>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70">
    <w:name w:val="xl70"/>
    <w:basedOn w:val="a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SimSun" w:hAnsi="SimSun" w:cs="SimSun"/>
      <w:bCs w:val="0"/>
      <w:sz w:val="22"/>
      <w:szCs w:val="22"/>
    </w:rPr>
  </w:style>
  <w:style w:type="paragraph" w:customStyle="1" w:styleId="xl71">
    <w:name w:val="xl71"/>
    <w:basedOn w:val="a8"/>
    <w:pPr>
      <w:widowControl/>
      <w:shd w:val="clear" w:color="auto" w:fill="99CCFF"/>
      <w:spacing w:before="100" w:beforeAutospacing="1" w:after="100" w:afterAutospacing="1"/>
      <w:jc w:val="left"/>
    </w:pPr>
    <w:rPr>
      <w:rFonts w:ascii="SimSun" w:hAnsi="SimSun" w:cs="SimSun"/>
      <w:b/>
      <w:sz w:val="22"/>
      <w:szCs w:val="22"/>
    </w:rPr>
  </w:style>
  <w:style w:type="paragraph" w:customStyle="1" w:styleId="xl22">
    <w:name w:val="xl22"/>
    <w:basedOn w:val="a8"/>
    <w:pPr>
      <w:widowControl/>
      <w:spacing w:before="100" w:beforeAutospacing="1" w:after="100" w:afterAutospacing="1"/>
      <w:jc w:val="left"/>
    </w:pPr>
    <w:rPr>
      <w:rFonts w:ascii="Courier New" w:hAnsi="Courier New" w:cs="Courier New"/>
      <w:bCs w:val="0"/>
      <w:sz w:val="22"/>
      <w:szCs w:val="22"/>
    </w:rPr>
  </w:style>
  <w:style w:type="paragraph" w:customStyle="1" w:styleId="xl23">
    <w:name w:val="xl23"/>
    <w:basedOn w:val="a8"/>
    <w:pPr>
      <w:widowControl/>
      <w:spacing w:before="100" w:beforeAutospacing="1" w:after="100" w:afterAutospacing="1"/>
      <w:jc w:val="left"/>
    </w:pPr>
    <w:rPr>
      <w:rFonts w:ascii="SimSun" w:hAnsi="SimSun" w:cs="SimSun"/>
      <w:bCs w:val="0"/>
      <w:sz w:val="22"/>
      <w:szCs w:val="22"/>
    </w:rPr>
  </w:style>
  <w:style w:type="paragraph" w:customStyle="1" w:styleId="44Char">
    <w:name w:val="样式 标题 4标题 4 Char + 宋体 五号"/>
    <w:basedOn w:val="40"/>
    <w:pPr>
      <w:spacing w:before="0" w:after="0" w:line="360" w:lineRule="auto"/>
    </w:pPr>
    <w:rPr>
      <w:rFonts w:ascii="SimSun" w:eastAsia="SimSun" w:hAnsi="SimSun"/>
      <w:bCs/>
      <w:sz w:val="21"/>
    </w:rPr>
  </w:style>
  <w:style w:type="paragraph" w:customStyle="1" w:styleId="4">
    <w:name w:val="样式4"/>
    <w:basedOn w:val="1"/>
    <w:pPr>
      <w:keepNext w:val="0"/>
      <w:keepLines w:val="0"/>
      <w:pageBreakBefore/>
      <w:widowControl/>
      <w:numPr>
        <w:numId w:val="9"/>
      </w:numPr>
      <w:tabs>
        <w:tab w:val="clear" w:pos="4115"/>
        <w:tab w:val="num" w:pos="720"/>
      </w:tabs>
      <w:spacing w:beforeLines="100" w:before="312" w:afterLines="100" w:after="312" w:line="360" w:lineRule="auto"/>
      <w:ind w:left="567" w:hanging="567"/>
      <w:jc w:val="center"/>
    </w:pPr>
    <w:rPr>
      <w:rFonts w:ascii="Times New Roman" w:eastAsia="FangSong_GB2312" w:hAnsi="Times New Roman" w:cs="Times New Roman"/>
      <w:b/>
      <w:kern w:val="2"/>
      <w:sz w:val="44"/>
      <w:szCs w:val="30"/>
      <w:lang w:val="en-GB"/>
    </w:rPr>
  </w:style>
  <w:style w:type="character" w:customStyle="1" w:styleId="type">
    <w:name w:val="type"/>
    <w:rPr>
      <w:i/>
      <w:iCs/>
      <w:sz w:val="20"/>
      <w:szCs w:val="20"/>
    </w:rPr>
  </w:style>
  <w:style w:type="character" w:customStyle="1" w:styleId="multi">
    <w:name w:val="multi"/>
    <w:rPr>
      <w:sz w:val="20"/>
      <w:szCs w:val="20"/>
    </w:rPr>
  </w:style>
  <w:style w:type="character" w:customStyle="1" w:styleId="name">
    <w:name w:val="name"/>
    <w:basedOn w:val="a9"/>
  </w:style>
  <w:style w:type="character" w:customStyle="1" w:styleId="b">
    <w:name w:val="b"/>
    <w:basedOn w:val="a9"/>
  </w:style>
  <w:style w:type="character" w:customStyle="1" w:styleId="trans">
    <w:name w:val="trans"/>
    <w:basedOn w:val="a9"/>
  </w:style>
  <w:style w:type="table" w:styleId="affd">
    <w:name w:val="Table Grid"/>
    <w:basedOn w:val="aa"/>
    <w:uiPriority w:val="39"/>
    <w:rsid w:val="007D5186"/>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e">
    <w:name w:val="正文(缩进) 五号"/>
    <w:basedOn w:val="a8"/>
    <w:link w:val="Char10"/>
    <w:rsid w:val="00CA3B46"/>
    <w:pPr>
      <w:widowControl/>
      <w:spacing w:after="120" w:line="360" w:lineRule="auto"/>
      <w:ind w:firstLineChars="200" w:firstLine="420"/>
      <w:jc w:val="left"/>
    </w:pPr>
    <w:rPr>
      <w:rFonts w:ascii="Arial" w:hAnsi="Arial" w:cs="Times New Roman"/>
      <w:bCs w:val="0"/>
      <w:szCs w:val="20"/>
      <w:lang w:val="x-none" w:eastAsia="x-none"/>
    </w:rPr>
  </w:style>
  <w:style w:type="character" w:customStyle="1" w:styleId="Char10">
    <w:name w:val="正文(缩进) 五号 Char1"/>
    <w:link w:val="affe"/>
    <w:rsid w:val="00CA3B46"/>
    <w:rPr>
      <w:rFonts w:ascii="Arial" w:hAnsi="Arial" w:cs="SimSun"/>
      <w:sz w:val="21"/>
    </w:rPr>
  </w:style>
  <w:style w:type="character" w:customStyle="1" w:styleId="af1">
    <w:name w:val="正文文本字符"/>
    <w:aliases w:val="body heading 5字符,contents字符,Corps de texte字符,body tesx字符,Texto independiente字符,t字符,?y????×?字符,?y????字符,?y?????字符,????字符,建议书标准字符,正文文字 Char Char Char字符,EHPT字符,Text1字符,Starbucks Body Text字符,heading3字符,3 indent字符,heading31字符,body text1字符,ändrad字符"/>
    <w:link w:val="af0"/>
    <w:uiPriority w:val="1"/>
    <w:rsid w:val="004C66A6"/>
    <w:rPr>
      <w:rFonts w:ascii="Tahoma" w:hAnsi="Tahoma" w:cs="Tahoma"/>
      <w:bCs/>
      <w:sz w:val="21"/>
      <w:szCs w:val="21"/>
    </w:rPr>
  </w:style>
  <w:style w:type="character" w:customStyle="1" w:styleId="aff0">
    <w:name w:val="页眉字符"/>
    <w:link w:val="aff"/>
    <w:uiPriority w:val="99"/>
    <w:rsid w:val="004A7CEE"/>
    <w:rPr>
      <w:rFonts w:ascii="SimSun" w:hAnsi="SimSun" w:cs="Tahoma"/>
      <w:bCs/>
      <w:sz w:val="21"/>
      <w:szCs w:val="21"/>
    </w:rPr>
  </w:style>
  <w:style w:type="character" w:customStyle="1" w:styleId="af6">
    <w:name w:val="页脚字符"/>
    <w:link w:val="af5"/>
    <w:uiPriority w:val="99"/>
    <w:rsid w:val="004A7CEE"/>
    <w:rPr>
      <w:rFonts w:ascii="Tahoma" w:hAnsi="Tahoma" w:cs="Tahoma"/>
      <w:bCs/>
      <w:sz w:val="18"/>
      <w:szCs w:val="18"/>
    </w:rPr>
  </w:style>
  <w:style w:type="paragraph" w:styleId="afff">
    <w:name w:val="List Paragraph"/>
    <w:basedOn w:val="a8"/>
    <w:uiPriority w:val="34"/>
    <w:qFormat/>
    <w:rsid w:val="00CF7628"/>
    <w:pPr>
      <w:widowControl/>
      <w:spacing w:after="160" w:line="259" w:lineRule="auto"/>
      <w:ind w:left="720"/>
      <w:contextualSpacing/>
      <w:jc w:val="left"/>
    </w:pPr>
    <w:rPr>
      <w:rFonts w:ascii="Calibri" w:eastAsia="Calibri" w:hAnsi="Calibri" w:cs="Times New Roman"/>
      <w:bCs w:val="0"/>
      <w:sz w:val="22"/>
      <w:szCs w:val="22"/>
      <w:lang w:eastAsia="en-US"/>
    </w:rPr>
  </w:style>
  <w:style w:type="character" w:customStyle="1" w:styleId="13">
    <w:name w:val="标题 1字符"/>
    <w:aliases w:val="章字符,标题1字符,ch字符,Heading 0字符,H1字符,Fab-1字符,PIM 1字符,Heading 01字符,Heading 02字符,H11字符,Heading 03字符,H12字符,Heading 04字符,Heading 011字符,H13字符,Heading 021字符,H111字符,Heading 031字符,H121字符,Heading 05字符,H14字符,Heading 06字符,H15字符,Heading 012字符,Heading 022字符,H112字符"/>
    <w:link w:val="1"/>
    <w:rsid w:val="00EC452D"/>
    <w:rPr>
      <w:rFonts w:ascii="Tahoma" w:eastAsia="SimHei" w:hAnsi="Tahoma" w:cs="Tahoma"/>
      <w:kern w:val="44"/>
      <w:sz w:val="36"/>
      <w:szCs w:val="44"/>
      <w:lang w:eastAsia="zh-CN"/>
    </w:rPr>
  </w:style>
  <w:style w:type="character" w:customStyle="1" w:styleId="30">
    <w:name w:val="标题 3字符"/>
    <w:aliases w:val="h2字符,Heading 3 - old字符,H3字符,h21字符,Heading 3 - old1字符,H31字符,h22字符,Heading 3 - old2字符,H32字符,h23字符,Heading 3 - old3字符,H33字符,h24字符,Heading 3 - old4字符,H34字符,h25字符,Heading 3 - old5字符,H35字符,h26字符,Heading 3 - old6字符,H36字符,h27字符,Heading 3 - old7字符,H37字符"/>
    <w:link w:val="3"/>
    <w:rsid w:val="00C31C54"/>
    <w:rPr>
      <w:rFonts w:ascii="Tahoma" w:eastAsia="SimHei" w:hAnsi="Tahoma" w:cs="Tahoma"/>
      <w:sz w:val="30"/>
      <w:szCs w:val="32"/>
      <w:lang w:eastAsia="zh-CN"/>
    </w:rPr>
  </w:style>
  <w:style w:type="character" w:customStyle="1" w:styleId="aff4">
    <w:name w:val="注释文本字符"/>
    <w:link w:val="aff3"/>
    <w:semiHidden/>
    <w:rsid w:val="00C31C54"/>
    <w:rPr>
      <w:rFonts w:ascii="Tahoma" w:hAnsi="Tahoma" w:cs="Tahoma"/>
      <w:bCs/>
      <w:sz w:val="21"/>
      <w:szCs w:val="21"/>
      <w:lang w:eastAsia="zh-CN"/>
    </w:rPr>
  </w:style>
  <w:style w:type="paragraph" w:styleId="afff0">
    <w:name w:val="Revision"/>
    <w:hidden/>
    <w:uiPriority w:val="71"/>
    <w:rsid w:val="004F5E49"/>
    <w:rPr>
      <w:rFonts w:ascii="Tahoma" w:hAnsi="Tahoma" w:cs="Tahoma"/>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9642">
      <w:bodyDiv w:val="1"/>
      <w:marLeft w:val="0"/>
      <w:marRight w:val="0"/>
      <w:marTop w:val="0"/>
      <w:marBottom w:val="0"/>
      <w:divBdr>
        <w:top w:val="none" w:sz="0" w:space="0" w:color="auto"/>
        <w:left w:val="none" w:sz="0" w:space="0" w:color="auto"/>
        <w:bottom w:val="none" w:sz="0" w:space="0" w:color="auto"/>
        <w:right w:val="none" w:sz="0" w:space="0" w:color="auto"/>
      </w:divBdr>
    </w:div>
    <w:div w:id="277301710">
      <w:bodyDiv w:val="1"/>
      <w:marLeft w:val="0"/>
      <w:marRight w:val="0"/>
      <w:marTop w:val="0"/>
      <w:marBottom w:val="0"/>
      <w:divBdr>
        <w:top w:val="none" w:sz="0" w:space="0" w:color="auto"/>
        <w:left w:val="none" w:sz="0" w:space="0" w:color="auto"/>
        <w:bottom w:val="none" w:sz="0" w:space="0" w:color="auto"/>
        <w:right w:val="none" w:sz="0" w:space="0" w:color="auto"/>
      </w:divBdr>
    </w:div>
    <w:div w:id="348027023">
      <w:bodyDiv w:val="1"/>
      <w:marLeft w:val="0"/>
      <w:marRight w:val="0"/>
      <w:marTop w:val="0"/>
      <w:marBottom w:val="0"/>
      <w:divBdr>
        <w:top w:val="none" w:sz="0" w:space="0" w:color="auto"/>
        <w:left w:val="none" w:sz="0" w:space="0" w:color="auto"/>
        <w:bottom w:val="none" w:sz="0" w:space="0" w:color="auto"/>
        <w:right w:val="none" w:sz="0" w:space="0" w:color="auto"/>
      </w:divBdr>
    </w:div>
    <w:div w:id="462117773">
      <w:bodyDiv w:val="1"/>
      <w:marLeft w:val="0"/>
      <w:marRight w:val="0"/>
      <w:marTop w:val="0"/>
      <w:marBottom w:val="0"/>
      <w:divBdr>
        <w:top w:val="none" w:sz="0" w:space="0" w:color="auto"/>
        <w:left w:val="none" w:sz="0" w:space="0" w:color="auto"/>
        <w:bottom w:val="none" w:sz="0" w:space="0" w:color="auto"/>
        <w:right w:val="none" w:sz="0" w:space="0" w:color="auto"/>
      </w:divBdr>
    </w:div>
    <w:div w:id="562564489">
      <w:bodyDiv w:val="1"/>
      <w:marLeft w:val="0"/>
      <w:marRight w:val="0"/>
      <w:marTop w:val="0"/>
      <w:marBottom w:val="0"/>
      <w:divBdr>
        <w:top w:val="none" w:sz="0" w:space="0" w:color="auto"/>
        <w:left w:val="none" w:sz="0" w:space="0" w:color="auto"/>
        <w:bottom w:val="none" w:sz="0" w:space="0" w:color="auto"/>
        <w:right w:val="none" w:sz="0" w:space="0" w:color="auto"/>
      </w:divBdr>
      <w:divsChild>
        <w:div w:id="1215389617">
          <w:marLeft w:val="0"/>
          <w:marRight w:val="0"/>
          <w:marTop w:val="0"/>
          <w:marBottom w:val="0"/>
          <w:divBdr>
            <w:top w:val="none" w:sz="0" w:space="0" w:color="auto"/>
            <w:left w:val="none" w:sz="0" w:space="0" w:color="auto"/>
            <w:bottom w:val="none" w:sz="0" w:space="0" w:color="auto"/>
            <w:right w:val="none" w:sz="0" w:space="0" w:color="auto"/>
          </w:divBdr>
        </w:div>
      </w:divsChild>
    </w:div>
    <w:div w:id="755250316">
      <w:bodyDiv w:val="1"/>
      <w:marLeft w:val="0"/>
      <w:marRight w:val="0"/>
      <w:marTop w:val="0"/>
      <w:marBottom w:val="0"/>
      <w:divBdr>
        <w:top w:val="none" w:sz="0" w:space="0" w:color="auto"/>
        <w:left w:val="none" w:sz="0" w:space="0" w:color="auto"/>
        <w:bottom w:val="none" w:sz="0" w:space="0" w:color="auto"/>
        <w:right w:val="none" w:sz="0" w:space="0" w:color="auto"/>
      </w:divBdr>
    </w:div>
    <w:div w:id="798645898">
      <w:bodyDiv w:val="1"/>
      <w:marLeft w:val="0"/>
      <w:marRight w:val="0"/>
      <w:marTop w:val="0"/>
      <w:marBottom w:val="0"/>
      <w:divBdr>
        <w:top w:val="none" w:sz="0" w:space="0" w:color="auto"/>
        <w:left w:val="none" w:sz="0" w:space="0" w:color="auto"/>
        <w:bottom w:val="none" w:sz="0" w:space="0" w:color="auto"/>
        <w:right w:val="none" w:sz="0" w:space="0" w:color="auto"/>
      </w:divBdr>
    </w:div>
    <w:div w:id="915436253">
      <w:bodyDiv w:val="1"/>
      <w:marLeft w:val="0"/>
      <w:marRight w:val="0"/>
      <w:marTop w:val="0"/>
      <w:marBottom w:val="0"/>
      <w:divBdr>
        <w:top w:val="none" w:sz="0" w:space="0" w:color="auto"/>
        <w:left w:val="none" w:sz="0" w:space="0" w:color="auto"/>
        <w:bottom w:val="none" w:sz="0" w:space="0" w:color="auto"/>
        <w:right w:val="none" w:sz="0" w:space="0" w:color="auto"/>
      </w:divBdr>
    </w:div>
    <w:div w:id="917835142">
      <w:bodyDiv w:val="1"/>
      <w:marLeft w:val="0"/>
      <w:marRight w:val="0"/>
      <w:marTop w:val="0"/>
      <w:marBottom w:val="0"/>
      <w:divBdr>
        <w:top w:val="none" w:sz="0" w:space="0" w:color="auto"/>
        <w:left w:val="none" w:sz="0" w:space="0" w:color="auto"/>
        <w:bottom w:val="none" w:sz="0" w:space="0" w:color="auto"/>
        <w:right w:val="none" w:sz="0" w:space="0" w:color="auto"/>
      </w:divBdr>
    </w:div>
    <w:div w:id="1082725185">
      <w:bodyDiv w:val="1"/>
      <w:marLeft w:val="0"/>
      <w:marRight w:val="0"/>
      <w:marTop w:val="0"/>
      <w:marBottom w:val="0"/>
      <w:divBdr>
        <w:top w:val="none" w:sz="0" w:space="0" w:color="auto"/>
        <w:left w:val="none" w:sz="0" w:space="0" w:color="auto"/>
        <w:bottom w:val="none" w:sz="0" w:space="0" w:color="auto"/>
        <w:right w:val="none" w:sz="0" w:space="0" w:color="auto"/>
      </w:divBdr>
    </w:div>
    <w:div w:id="1243680103">
      <w:bodyDiv w:val="1"/>
      <w:marLeft w:val="0"/>
      <w:marRight w:val="0"/>
      <w:marTop w:val="0"/>
      <w:marBottom w:val="0"/>
      <w:divBdr>
        <w:top w:val="none" w:sz="0" w:space="0" w:color="auto"/>
        <w:left w:val="none" w:sz="0" w:space="0" w:color="auto"/>
        <w:bottom w:val="none" w:sz="0" w:space="0" w:color="auto"/>
        <w:right w:val="none" w:sz="0" w:space="0" w:color="auto"/>
      </w:divBdr>
    </w:div>
    <w:div w:id="1293906120">
      <w:bodyDiv w:val="1"/>
      <w:marLeft w:val="0"/>
      <w:marRight w:val="0"/>
      <w:marTop w:val="0"/>
      <w:marBottom w:val="0"/>
      <w:divBdr>
        <w:top w:val="none" w:sz="0" w:space="0" w:color="auto"/>
        <w:left w:val="none" w:sz="0" w:space="0" w:color="auto"/>
        <w:bottom w:val="none" w:sz="0" w:space="0" w:color="auto"/>
        <w:right w:val="none" w:sz="0" w:space="0" w:color="auto"/>
      </w:divBdr>
    </w:div>
    <w:div w:id="1316956595">
      <w:bodyDiv w:val="1"/>
      <w:marLeft w:val="0"/>
      <w:marRight w:val="0"/>
      <w:marTop w:val="0"/>
      <w:marBottom w:val="0"/>
      <w:divBdr>
        <w:top w:val="none" w:sz="0" w:space="0" w:color="auto"/>
        <w:left w:val="none" w:sz="0" w:space="0" w:color="auto"/>
        <w:bottom w:val="none" w:sz="0" w:space="0" w:color="auto"/>
        <w:right w:val="none" w:sz="0" w:space="0" w:color="auto"/>
      </w:divBdr>
    </w:div>
    <w:div w:id="1323856054">
      <w:bodyDiv w:val="1"/>
      <w:marLeft w:val="0"/>
      <w:marRight w:val="0"/>
      <w:marTop w:val="0"/>
      <w:marBottom w:val="0"/>
      <w:divBdr>
        <w:top w:val="none" w:sz="0" w:space="0" w:color="auto"/>
        <w:left w:val="none" w:sz="0" w:space="0" w:color="auto"/>
        <w:bottom w:val="none" w:sz="0" w:space="0" w:color="auto"/>
        <w:right w:val="none" w:sz="0" w:space="0" w:color="auto"/>
      </w:divBdr>
    </w:div>
    <w:div w:id="1378628064">
      <w:bodyDiv w:val="1"/>
      <w:marLeft w:val="0"/>
      <w:marRight w:val="0"/>
      <w:marTop w:val="0"/>
      <w:marBottom w:val="0"/>
      <w:divBdr>
        <w:top w:val="none" w:sz="0" w:space="0" w:color="auto"/>
        <w:left w:val="none" w:sz="0" w:space="0" w:color="auto"/>
        <w:bottom w:val="none" w:sz="0" w:space="0" w:color="auto"/>
        <w:right w:val="none" w:sz="0" w:space="0" w:color="auto"/>
      </w:divBdr>
    </w:div>
    <w:div w:id="1540775822">
      <w:bodyDiv w:val="1"/>
      <w:marLeft w:val="0"/>
      <w:marRight w:val="0"/>
      <w:marTop w:val="0"/>
      <w:marBottom w:val="0"/>
      <w:divBdr>
        <w:top w:val="none" w:sz="0" w:space="0" w:color="auto"/>
        <w:left w:val="none" w:sz="0" w:space="0" w:color="auto"/>
        <w:bottom w:val="none" w:sz="0" w:space="0" w:color="auto"/>
        <w:right w:val="none" w:sz="0" w:space="0" w:color="auto"/>
      </w:divBdr>
    </w:div>
    <w:div w:id="1547176194">
      <w:bodyDiv w:val="1"/>
      <w:marLeft w:val="0"/>
      <w:marRight w:val="0"/>
      <w:marTop w:val="0"/>
      <w:marBottom w:val="0"/>
      <w:divBdr>
        <w:top w:val="none" w:sz="0" w:space="0" w:color="auto"/>
        <w:left w:val="none" w:sz="0" w:space="0" w:color="auto"/>
        <w:bottom w:val="none" w:sz="0" w:space="0" w:color="auto"/>
        <w:right w:val="none" w:sz="0" w:space="0" w:color="auto"/>
      </w:divBdr>
    </w:div>
    <w:div w:id="1612280196">
      <w:bodyDiv w:val="1"/>
      <w:marLeft w:val="0"/>
      <w:marRight w:val="0"/>
      <w:marTop w:val="0"/>
      <w:marBottom w:val="0"/>
      <w:divBdr>
        <w:top w:val="none" w:sz="0" w:space="0" w:color="auto"/>
        <w:left w:val="none" w:sz="0" w:space="0" w:color="auto"/>
        <w:bottom w:val="none" w:sz="0" w:space="0" w:color="auto"/>
        <w:right w:val="none" w:sz="0" w:space="0" w:color="auto"/>
      </w:divBdr>
    </w:div>
    <w:div w:id="1679892570">
      <w:bodyDiv w:val="1"/>
      <w:marLeft w:val="0"/>
      <w:marRight w:val="0"/>
      <w:marTop w:val="0"/>
      <w:marBottom w:val="0"/>
      <w:divBdr>
        <w:top w:val="none" w:sz="0" w:space="0" w:color="auto"/>
        <w:left w:val="none" w:sz="0" w:space="0" w:color="auto"/>
        <w:bottom w:val="none" w:sz="0" w:space="0" w:color="auto"/>
        <w:right w:val="none" w:sz="0" w:space="0" w:color="auto"/>
      </w:divBdr>
    </w:div>
    <w:div w:id="1822576094">
      <w:bodyDiv w:val="1"/>
      <w:marLeft w:val="0"/>
      <w:marRight w:val="0"/>
      <w:marTop w:val="0"/>
      <w:marBottom w:val="0"/>
      <w:divBdr>
        <w:top w:val="none" w:sz="0" w:space="0" w:color="auto"/>
        <w:left w:val="none" w:sz="0" w:space="0" w:color="auto"/>
        <w:bottom w:val="none" w:sz="0" w:space="0" w:color="auto"/>
        <w:right w:val="none" w:sz="0" w:space="0" w:color="auto"/>
      </w:divBdr>
    </w:div>
    <w:div w:id="1859736630">
      <w:bodyDiv w:val="1"/>
      <w:marLeft w:val="0"/>
      <w:marRight w:val="0"/>
      <w:marTop w:val="0"/>
      <w:marBottom w:val="0"/>
      <w:divBdr>
        <w:top w:val="none" w:sz="0" w:space="0" w:color="auto"/>
        <w:left w:val="none" w:sz="0" w:space="0" w:color="auto"/>
        <w:bottom w:val="none" w:sz="0" w:space="0" w:color="auto"/>
        <w:right w:val="none" w:sz="0" w:space="0" w:color="auto"/>
      </w:divBdr>
    </w:div>
    <w:div w:id="1873152947">
      <w:bodyDiv w:val="1"/>
      <w:marLeft w:val="0"/>
      <w:marRight w:val="0"/>
      <w:marTop w:val="0"/>
      <w:marBottom w:val="0"/>
      <w:divBdr>
        <w:top w:val="none" w:sz="0" w:space="0" w:color="auto"/>
        <w:left w:val="none" w:sz="0" w:space="0" w:color="auto"/>
        <w:bottom w:val="none" w:sz="0" w:space="0" w:color="auto"/>
        <w:right w:val="none" w:sz="0" w:space="0" w:color="auto"/>
      </w:divBdr>
    </w:div>
    <w:div w:id="1949963826">
      <w:bodyDiv w:val="1"/>
      <w:marLeft w:val="0"/>
      <w:marRight w:val="0"/>
      <w:marTop w:val="0"/>
      <w:marBottom w:val="0"/>
      <w:divBdr>
        <w:top w:val="none" w:sz="0" w:space="0" w:color="auto"/>
        <w:left w:val="none" w:sz="0" w:space="0" w:color="auto"/>
        <w:bottom w:val="none" w:sz="0" w:space="0" w:color="auto"/>
        <w:right w:val="none" w:sz="0" w:space="0" w:color="auto"/>
      </w:divBdr>
    </w:div>
    <w:div w:id="21086935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package" Target="embeddings/Microsoft_Excel____1.xlsx"/><Relationship Id="rId16" Type="http://schemas.openxmlformats.org/officeDocument/2006/relationships/image" Target="media/image3.png"/><Relationship Id="rId17" Type="http://schemas.openxmlformats.org/officeDocument/2006/relationships/image" Target="media/image4.emf"/><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9.jpeg"/><Relationship Id="rId64" Type="http://schemas.openxmlformats.org/officeDocument/2006/relationships/image" Target="media/image50.jpe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6.png"/><Relationship Id="rId51" Type="http://schemas.openxmlformats.org/officeDocument/2006/relationships/image" Target="media/image37.emf"/><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jpeg"/><Relationship Id="rId40" Type="http://schemas.openxmlformats.org/officeDocument/2006/relationships/image" Target="media/image26.png"/><Relationship Id="rId41" Type="http://schemas.openxmlformats.org/officeDocument/2006/relationships/image" Target="media/image27.emf"/><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emf"/><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emf"/><Relationship Id="rId48" Type="http://schemas.openxmlformats.org/officeDocument/2006/relationships/image" Target="media/image34.png"/><Relationship Id="rId4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6.emf"/><Relationship Id="rId31" Type="http://schemas.openxmlformats.org/officeDocument/2006/relationships/image" Target="media/image17.png"/><Relationship Id="rId32" Type="http://schemas.openxmlformats.org/officeDocument/2006/relationships/image" Target="media/image18.emf"/><Relationship Id="rId33" Type="http://schemas.openxmlformats.org/officeDocument/2006/relationships/image" Target="media/image19.emf"/><Relationship Id="rId34" Type="http://schemas.openxmlformats.org/officeDocument/2006/relationships/image" Target="media/image20.png"/><Relationship Id="rId35" Type="http://schemas.openxmlformats.org/officeDocument/2006/relationships/image" Target="media/image21.emf"/><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emf"/><Relationship Id="rId39" Type="http://schemas.openxmlformats.org/officeDocument/2006/relationships/image" Target="media/image25.png"/><Relationship Id="rId80" Type="http://schemas.openxmlformats.org/officeDocument/2006/relationships/image" Target="media/image66.emf"/><Relationship Id="rId81" Type="http://schemas.openxmlformats.org/officeDocument/2006/relationships/image" Target="media/image67.emf"/><Relationship Id="rId82" Type="http://schemas.openxmlformats.org/officeDocument/2006/relationships/package" Target="embeddings/Microsoft_Excel____2.xlsx"/><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20" Type="http://schemas.openxmlformats.org/officeDocument/2006/relationships/image" Target="media/image7.emf"/><Relationship Id="rId21" Type="http://schemas.openxmlformats.org/officeDocument/2006/relationships/comments" Target="comments.xml"/><Relationship Id="rId22" Type="http://schemas.openxmlformats.org/officeDocument/2006/relationships/image" Target="media/image8.emf"/><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emf"/><Relationship Id="rId27" Type="http://schemas.openxmlformats.org/officeDocument/2006/relationships/image" Target="media/image13.png"/><Relationship Id="rId28" Type="http://schemas.openxmlformats.org/officeDocument/2006/relationships/image" Target="media/image14.emf"/><Relationship Id="rId29" Type="http://schemas.openxmlformats.org/officeDocument/2006/relationships/image" Target="media/image15.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emf"/><Relationship Id="rId79" Type="http://schemas.openxmlformats.org/officeDocument/2006/relationships/image" Target="media/image65.emf"/><Relationship Id="rId60" Type="http://schemas.openxmlformats.org/officeDocument/2006/relationships/image" Target="media/image46.jpeg"/><Relationship Id="rId61" Type="http://schemas.openxmlformats.org/officeDocument/2006/relationships/image" Target="media/image47.jpeg"/><Relationship Id="rId62" Type="http://schemas.openxmlformats.org/officeDocument/2006/relationships/image" Target="media/image48.jpe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860E3-F620-EA48-946E-A0510EFF6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141</Pages>
  <Words>26217</Words>
  <Characters>149441</Characters>
  <Application>Microsoft Macintosh Word</Application>
  <DocSecurity>0</DocSecurity>
  <Lines>1245</Lines>
  <Paragraphs>350</Paragraphs>
  <ScaleCrop>false</ScaleCrop>
  <HeadingPairs>
    <vt:vector size="2" baseType="variant">
      <vt:variant>
        <vt:lpstr>标题</vt:lpstr>
      </vt:variant>
      <vt:variant>
        <vt:i4>1</vt:i4>
      </vt:variant>
    </vt:vector>
  </HeadingPairs>
  <TitlesOfParts>
    <vt:vector size="1" baseType="lpstr">
      <vt:lpstr>kong@cncc.cn</vt:lpstr>
    </vt:vector>
  </TitlesOfParts>
  <Company>cncc</Company>
  <LinksUpToDate>false</LinksUpToDate>
  <CharactersWithSpaces>175308</CharactersWithSpaces>
  <SharedDoc>false</SharedDoc>
  <HLinks>
    <vt:vector size="1230" baseType="variant">
      <vt:variant>
        <vt:i4>5570672</vt:i4>
      </vt:variant>
      <vt:variant>
        <vt:i4>1164</vt:i4>
      </vt:variant>
      <vt:variant>
        <vt:i4>0</vt:i4>
      </vt:variant>
      <vt:variant>
        <vt:i4>5</vt:i4>
      </vt:variant>
      <vt:variant>
        <vt:lpwstr/>
      </vt:variant>
      <vt:variant>
        <vt:lpwstr>_Other_template_report</vt:lpwstr>
      </vt:variant>
      <vt:variant>
        <vt:i4>5570672</vt:i4>
      </vt:variant>
      <vt:variant>
        <vt:i4>1158</vt:i4>
      </vt:variant>
      <vt:variant>
        <vt:i4>0</vt:i4>
      </vt:variant>
      <vt:variant>
        <vt:i4>5</vt:i4>
      </vt:variant>
      <vt:variant>
        <vt:lpwstr/>
      </vt:variant>
      <vt:variant>
        <vt:lpwstr>_Other_template_report</vt:lpwstr>
      </vt:variant>
      <vt:variant>
        <vt:i4>1703941</vt:i4>
      </vt:variant>
      <vt:variant>
        <vt:i4>1088</vt:i4>
      </vt:variant>
      <vt:variant>
        <vt:i4>0</vt:i4>
      </vt:variant>
      <vt:variant>
        <vt:i4>5</vt:i4>
      </vt:variant>
      <vt:variant>
        <vt:lpwstr/>
      </vt:variant>
      <vt:variant>
        <vt:lpwstr>_Toc390432124</vt:lpwstr>
      </vt:variant>
      <vt:variant>
        <vt:i4>1703938</vt:i4>
      </vt:variant>
      <vt:variant>
        <vt:i4>1082</vt:i4>
      </vt:variant>
      <vt:variant>
        <vt:i4>0</vt:i4>
      </vt:variant>
      <vt:variant>
        <vt:i4>5</vt:i4>
      </vt:variant>
      <vt:variant>
        <vt:lpwstr/>
      </vt:variant>
      <vt:variant>
        <vt:lpwstr>_Toc390432123</vt:lpwstr>
      </vt:variant>
      <vt:variant>
        <vt:i4>1703939</vt:i4>
      </vt:variant>
      <vt:variant>
        <vt:i4>1076</vt:i4>
      </vt:variant>
      <vt:variant>
        <vt:i4>0</vt:i4>
      </vt:variant>
      <vt:variant>
        <vt:i4>5</vt:i4>
      </vt:variant>
      <vt:variant>
        <vt:lpwstr/>
      </vt:variant>
      <vt:variant>
        <vt:lpwstr>_Toc390432122</vt:lpwstr>
      </vt:variant>
      <vt:variant>
        <vt:i4>1703936</vt:i4>
      </vt:variant>
      <vt:variant>
        <vt:i4>1070</vt:i4>
      </vt:variant>
      <vt:variant>
        <vt:i4>0</vt:i4>
      </vt:variant>
      <vt:variant>
        <vt:i4>5</vt:i4>
      </vt:variant>
      <vt:variant>
        <vt:lpwstr/>
      </vt:variant>
      <vt:variant>
        <vt:lpwstr>_Toc390432121</vt:lpwstr>
      </vt:variant>
      <vt:variant>
        <vt:i4>1703937</vt:i4>
      </vt:variant>
      <vt:variant>
        <vt:i4>1064</vt:i4>
      </vt:variant>
      <vt:variant>
        <vt:i4>0</vt:i4>
      </vt:variant>
      <vt:variant>
        <vt:i4>5</vt:i4>
      </vt:variant>
      <vt:variant>
        <vt:lpwstr/>
      </vt:variant>
      <vt:variant>
        <vt:lpwstr>_Toc390432120</vt:lpwstr>
      </vt:variant>
      <vt:variant>
        <vt:i4>1638407</vt:i4>
      </vt:variant>
      <vt:variant>
        <vt:i4>1058</vt:i4>
      </vt:variant>
      <vt:variant>
        <vt:i4>0</vt:i4>
      </vt:variant>
      <vt:variant>
        <vt:i4>5</vt:i4>
      </vt:variant>
      <vt:variant>
        <vt:lpwstr/>
      </vt:variant>
      <vt:variant>
        <vt:lpwstr>_Toc390432116</vt:lpwstr>
      </vt:variant>
      <vt:variant>
        <vt:i4>1638404</vt:i4>
      </vt:variant>
      <vt:variant>
        <vt:i4>1052</vt:i4>
      </vt:variant>
      <vt:variant>
        <vt:i4>0</vt:i4>
      </vt:variant>
      <vt:variant>
        <vt:i4>5</vt:i4>
      </vt:variant>
      <vt:variant>
        <vt:lpwstr/>
      </vt:variant>
      <vt:variant>
        <vt:lpwstr>_Toc390432115</vt:lpwstr>
      </vt:variant>
      <vt:variant>
        <vt:i4>1638405</vt:i4>
      </vt:variant>
      <vt:variant>
        <vt:i4>1046</vt:i4>
      </vt:variant>
      <vt:variant>
        <vt:i4>0</vt:i4>
      </vt:variant>
      <vt:variant>
        <vt:i4>5</vt:i4>
      </vt:variant>
      <vt:variant>
        <vt:lpwstr/>
      </vt:variant>
      <vt:variant>
        <vt:lpwstr>_Toc390432114</vt:lpwstr>
      </vt:variant>
      <vt:variant>
        <vt:i4>1638402</vt:i4>
      </vt:variant>
      <vt:variant>
        <vt:i4>1040</vt:i4>
      </vt:variant>
      <vt:variant>
        <vt:i4>0</vt:i4>
      </vt:variant>
      <vt:variant>
        <vt:i4>5</vt:i4>
      </vt:variant>
      <vt:variant>
        <vt:lpwstr/>
      </vt:variant>
      <vt:variant>
        <vt:lpwstr>_Toc390432113</vt:lpwstr>
      </vt:variant>
      <vt:variant>
        <vt:i4>1638403</vt:i4>
      </vt:variant>
      <vt:variant>
        <vt:i4>1034</vt:i4>
      </vt:variant>
      <vt:variant>
        <vt:i4>0</vt:i4>
      </vt:variant>
      <vt:variant>
        <vt:i4>5</vt:i4>
      </vt:variant>
      <vt:variant>
        <vt:lpwstr/>
      </vt:variant>
      <vt:variant>
        <vt:lpwstr>_Toc390432112</vt:lpwstr>
      </vt:variant>
      <vt:variant>
        <vt:i4>1638400</vt:i4>
      </vt:variant>
      <vt:variant>
        <vt:i4>1028</vt:i4>
      </vt:variant>
      <vt:variant>
        <vt:i4>0</vt:i4>
      </vt:variant>
      <vt:variant>
        <vt:i4>5</vt:i4>
      </vt:variant>
      <vt:variant>
        <vt:lpwstr/>
      </vt:variant>
      <vt:variant>
        <vt:lpwstr>_Toc390432111</vt:lpwstr>
      </vt:variant>
      <vt:variant>
        <vt:i4>1572872</vt:i4>
      </vt:variant>
      <vt:variant>
        <vt:i4>1022</vt:i4>
      </vt:variant>
      <vt:variant>
        <vt:i4>0</vt:i4>
      </vt:variant>
      <vt:variant>
        <vt:i4>5</vt:i4>
      </vt:variant>
      <vt:variant>
        <vt:lpwstr/>
      </vt:variant>
      <vt:variant>
        <vt:lpwstr>_Toc390432109</vt:lpwstr>
      </vt:variant>
      <vt:variant>
        <vt:i4>1572873</vt:i4>
      </vt:variant>
      <vt:variant>
        <vt:i4>1016</vt:i4>
      </vt:variant>
      <vt:variant>
        <vt:i4>0</vt:i4>
      </vt:variant>
      <vt:variant>
        <vt:i4>5</vt:i4>
      </vt:variant>
      <vt:variant>
        <vt:lpwstr/>
      </vt:variant>
      <vt:variant>
        <vt:lpwstr>_Toc390432108</vt:lpwstr>
      </vt:variant>
      <vt:variant>
        <vt:i4>1572870</vt:i4>
      </vt:variant>
      <vt:variant>
        <vt:i4>1010</vt:i4>
      </vt:variant>
      <vt:variant>
        <vt:i4>0</vt:i4>
      </vt:variant>
      <vt:variant>
        <vt:i4>5</vt:i4>
      </vt:variant>
      <vt:variant>
        <vt:lpwstr/>
      </vt:variant>
      <vt:variant>
        <vt:lpwstr>_Toc390432107</vt:lpwstr>
      </vt:variant>
      <vt:variant>
        <vt:i4>1572871</vt:i4>
      </vt:variant>
      <vt:variant>
        <vt:i4>1004</vt:i4>
      </vt:variant>
      <vt:variant>
        <vt:i4>0</vt:i4>
      </vt:variant>
      <vt:variant>
        <vt:i4>5</vt:i4>
      </vt:variant>
      <vt:variant>
        <vt:lpwstr/>
      </vt:variant>
      <vt:variant>
        <vt:lpwstr>_Toc390432106</vt:lpwstr>
      </vt:variant>
      <vt:variant>
        <vt:i4>1572868</vt:i4>
      </vt:variant>
      <vt:variant>
        <vt:i4>998</vt:i4>
      </vt:variant>
      <vt:variant>
        <vt:i4>0</vt:i4>
      </vt:variant>
      <vt:variant>
        <vt:i4>5</vt:i4>
      </vt:variant>
      <vt:variant>
        <vt:lpwstr/>
      </vt:variant>
      <vt:variant>
        <vt:lpwstr>_Toc390432105</vt:lpwstr>
      </vt:variant>
      <vt:variant>
        <vt:i4>1572869</vt:i4>
      </vt:variant>
      <vt:variant>
        <vt:i4>992</vt:i4>
      </vt:variant>
      <vt:variant>
        <vt:i4>0</vt:i4>
      </vt:variant>
      <vt:variant>
        <vt:i4>5</vt:i4>
      </vt:variant>
      <vt:variant>
        <vt:lpwstr/>
      </vt:variant>
      <vt:variant>
        <vt:lpwstr>_Toc390432104</vt:lpwstr>
      </vt:variant>
      <vt:variant>
        <vt:i4>1572866</vt:i4>
      </vt:variant>
      <vt:variant>
        <vt:i4>986</vt:i4>
      </vt:variant>
      <vt:variant>
        <vt:i4>0</vt:i4>
      </vt:variant>
      <vt:variant>
        <vt:i4>5</vt:i4>
      </vt:variant>
      <vt:variant>
        <vt:lpwstr/>
      </vt:variant>
      <vt:variant>
        <vt:lpwstr>_Toc390432103</vt:lpwstr>
      </vt:variant>
      <vt:variant>
        <vt:i4>1572867</vt:i4>
      </vt:variant>
      <vt:variant>
        <vt:i4>980</vt:i4>
      </vt:variant>
      <vt:variant>
        <vt:i4>0</vt:i4>
      </vt:variant>
      <vt:variant>
        <vt:i4>5</vt:i4>
      </vt:variant>
      <vt:variant>
        <vt:lpwstr/>
      </vt:variant>
      <vt:variant>
        <vt:lpwstr>_Toc390432102</vt:lpwstr>
      </vt:variant>
      <vt:variant>
        <vt:i4>1572864</vt:i4>
      </vt:variant>
      <vt:variant>
        <vt:i4>974</vt:i4>
      </vt:variant>
      <vt:variant>
        <vt:i4>0</vt:i4>
      </vt:variant>
      <vt:variant>
        <vt:i4>5</vt:i4>
      </vt:variant>
      <vt:variant>
        <vt:lpwstr/>
      </vt:variant>
      <vt:variant>
        <vt:lpwstr>_Toc390432101</vt:lpwstr>
      </vt:variant>
      <vt:variant>
        <vt:i4>1572865</vt:i4>
      </vt:variant>
      <vt:variant>
        <vt:i4>968</vt:i4>
      </vt:variant>
      <vt:variant>
        <vt:i4>0</vt:i4>
      </vt:variant>
      <vt:variant>
        <vt:i4>5</vt:i4>
      </vt:variant>
      <vt:variant>
        <vt:lpwstr/>
      </vt:variant>
      <vt:variant>
        <vt:lpwstr>_Toc390432100</vt:lpwstr>
      </vt:variant>
      <vt:variant>
        <vt:i4>1114121</vt:i4>
      </vt:variant>
      <vt:variant>
        <vt:i4>962</vt:i4>
      </vt:variant>
      <vt:variant>
        <vt:i4>0</vt:i4>
      </vt:variant>
      <vt:variant>
        <vt:i4>5</vt:i4>
      </vt:variant>
      <vt:variant>
        <vt:lpwstr/>
      </vt:variant>
      <vt:variant>
        <vt:lpwstr>_Toc390432099</vt:lpwstr>
      </vt:variant>
      <vt:variant>
        <vt:i4>1114120</vt:i4>
      </vt:variant>
      <vt:variant>
        <vt:i4>956</vt:i4>
      </vt:variant>
      <vt:variant>
        <vt:i4>0</vt:i4>
      </vt:variant>
      <vt:variant>
        <vt:i4>5</vt:i4>
      </vt:variant>
      <vt:variant>
        <vt:lpwstr/>
      </vt:variant>
      <vt:variant>
        <vt:lpwstr>_Toc390432098</vt:lpwstr>
      </vt:variant>
      <vt:variant>
        <vt:i4>1114119</vt:i4>
      </vt:variant>
      <vt:variant>
        <vt:i4>950</vt:i4>
      </vt:variant>
      <vt:variant>
        <vt:i4>0</vt:i4>
      </vt:variant>
      <vt:variant>
        <vt:i4>5</vt:i4>
      </vt:variant>
      <vt:variant>
        <vt:lpwstr/>
      </vt:variant>
      <vt:variant>
        <vt:lpwstr>_Toc390432097</vt:lpwstr>
      </vt:variant>
      <vt:variant>
        <vt:i4>1114118</vt:i4>
      </vt:variant>
      <vt:variant>
        <vt:i4>944</vt:i4>
      </vt:variant>
      <vt:variant>
        <vt:i4>0</vt:i4>
      </vt:variant>
      <vt:variant>
        <vt:i4>5</vt:i4>
      </vt:variant>
      <vt:variant>
        <vt:lpwstr/>
      </vt:variant>
      <vt:variant>
        <vt:lpwstr>_Toc390432096</vt:lpwstr>
      </vt:variant>
      <vt:variant>
        <vt:i4>1114117</vt:i4>
      </vt:variant>
      <vt:variant>
        <vt:i4>938</vt:i4>
      </vt:variant>
      <vt:variant>
        <vt:i4>0</vt:i4>
      </vt:variant>
      <vt:variant>
        <vt:i4>5</vt:i4>
      </vt:variant>
      <vt:variant>
        <vt:lpwstr/>
      </vt:variant>
      <vt:variant>
        <vt:lpwstr>_Toc390432095</vt:lpwstr>
      </vt:variant>
      <vt:variant>
        <vt:i4>1114116</vt:i4>
      </vt:variant>
      <vt:variant>
        <vt:i4>932</vt:i4>
      </vt:variant>
      <vt:variant>
        <vt:i4>0</vt:i4>
      </vt:variant>
      <vt:variant>
        <vt:i4>5</vt:i4>
      </vt:variant>
      <vt:variant>
        <vt:lpwstr/>
      </vt:variant>
      <vt:variant>
        <vt:lpwstr>_Toc390432094</vt:lpwstr>
      </vt:variant>
      <vt:variant>
        <vt:i4>1114115</vt:i4>
      </vt:variant>
      <vt:variant>
        <vt:i4>926</vt:i4>
      </vt:variant>
      <vt:variant>
        <vt:i4>0</vt:i4>
      </vt:variant>
      <vt:variant>
        <vt:i4>5</vt:i4>
      </vt:variant>
      <vt:variant>
        <vt:lpwstr/>
      </vt:variant>
      <vt:variant>
        <vt:lpwstr>_Toc390432093</vt:lpwstr>
      </vt:variant>
      <vt:variant>
        <vt:i4>1114114</vt:i4>
      </vt:variant>
      <vt:variant>
        <vt:i4>920</vt:i4>
      </vt:variant>
      <vt:variant>
        <vt:i4>0</vt:i4>
      </vt:variant>
      <vt:variant>
        <vt:i4>5</vt:i4>
      </vt:variant>
      <vt:variant>
        <vt:lpwstr/>
      </vt:variant>
      <vt:variant>
        <vt:lpwstr>_Toc390432092</vt:lpwstr>
      </vt:variant>
      <vt:variant>
        <vt:i4>1114113</vt:i4>
      </vt:variant>
      <vt:variant>
        <vt:i4>914</vt:i4>
      </vt:variant>
      <vt:variant>
        <vt:i4>0</vt:i4>
      </vt:variant>
      <vt:variant>
        <vt:i4>5</vt:i4>
      </vt:variant>
      <vt:variant>
        <vt:lpwstr/>
      </vt:variant>
      <vt:variant>
        <vt:lpwstr>_Toc390432091</vt:lpwstr>
      </vt:variant>
      <vt:variant>
        <vt:i4>1114112</vt:i4>
      </vt:variant>
      <vt:variant>
        <vt:i4>908</vt:i4>
      </vt:variant>
      <vt:variant>
        <vt:i4>0</vt:i4>
      </vt:variant>
      <vt:variant>
        <vt:i4>5</vt:i4>
      </vt:variant>
      <vt:variant>
        <vt:lpwstr/>
      </vt:variant>
      <vt:variant>
        <vt:lpwstr>_Toc390432090</vt:lpwstr>
      </vt:variant>
      <vt:variant>
        <vt:i4>1048585</vt:i4>
      </vt:variant>
      <vt:variant>
        <vt:i4>902</vt:i4>
      </vt:variant>
      <vt:variant>
        <vt:i4>0</vt:i4>
      </vt:variant>
      <vt:variant>
        <vt:i4>5</vt:i4>
      </vt:variant>
      <vt:variant>
        <vt:lpwstr/>
      </vt:variant>
      <vt:variant>
        <vt:lpwstr>_Toc390432089</vt:lpwstr>
      </vt:variant>
      <vt:variant>
        <vt:i4>1048584</vt:i4>
      </vt:variant>
      <vt:variant>
        <vt:i4>896</vt:i4>
      </vt:variant>
      <vt:variant>
        <vt:i4>0</vt:i4>
      </vt:variant>
      <vt:variant>
        <vt:i4>5</vt:i4>
      </vt:variant>
      <vt:variant>
        <vt:lpwstr/>
      </vt:variant>
      <vt:variant>
        <vt:lpwstr>_Toc390432088</vt:lpwstr>
      </vt:variant>
      <vt:variant>
        <vt:i4>1048583</vt:i4>
      </vt:variant>
      <vt:variant>
        <vt:i4>890</vt:i4>
      </vt:variant>
      <vt:variant>
        <vt:i4>0</vt:i4>
      </vt:variant>
      <vt:variant>
        <vt:i4>5</vt:i4>
      </vt:variant>
      <vt:variant>
        <vt:lpwstr/>
      </vt:variant>
      <vt:variant>
        <vt:lpwstr>_Toc390432087</vt:lpwstr>
      </vt:variant>
      <vt:variant>
        <vt:i4>1048582</vt:i4>
      </vt:variant>
      <vt:variant>
        <vt:i4>884</vt:i4>
      </vt:variant>
      <vt:variant>
        <vt:i4>0</vt:i4>
      </vt:variant>
      <vt:variant>
        <vt:i4>5</vt:i4>
      </vt:variant>
      <vt:variant>
        <vt:lpwstr/>
      </vt:variant>
      <vt:variant>
        <vt:lpwstr>_Toc390432086</vt:lpwstr>
      </vt:variant>
      <vt:variant>
        <vt:i4>1048581</vt:i4>
      </vt:variant>
      <vt:variant>
        <vt:i4>878</vt:i4>
      </vt:variant>
      <vt:variant>
        <vt:i4>0</vt:i4>
      </vt:variant>
      <vt:variant>
        <vt:i4>5</vt:i4>
      </vt:variant>
      <vt:variant>
        <vt:lpwstr/>
      </vt:variant>
      <vt:variant>
        <vt:lpwstr>_Toc390432085</vt:lpwstr>
      </vt:variant>
      <vt:variant>
        <vt:i4>1048580</vt:i4>
      </vt:variant>
      <vt:variant>
        <vt:i4>872</vt:i4>
      </vt:variant>
      <vt:variant>
        <vt:i4>0</vt:i4>
      </vt:variant>
      <vt:variant>
        <vt:i4>5</vt:i4>
      </vt:variant>
      <vt:variant>
        <vt:lpwstr/>
      </vt:variant>
      <vt:variant>
        <vt:lpwstr>_Toc390432084</vt:lpwstr>
      </vt:variant>
      <vt:variant>
        <vt:i4>1048579</vt:i4>
      </vt:variant>
      <vt:variant>
        <vt:i4>866</vt:i4>
      </vt:variant>
      <vt:variant>
        <vt:i4>0</vt:i4>
      </vt:variant>
      <vt:variant>
        <vt:i4>5</vt:i4>
      </vt:variant>
      <vt:variant>
        <vt:lpwstr/>
      </vt:variant>
      <vt:variant>
        <vt:lpwstr>_Toc390432083</vt:lpwstr>
      </vt:variant>
      <vt:variant>
        <vt:i4>1048578</vt:i4>
      </vt:variant>
      <vt:variant>
        <vt:i4>860</vt:i4>
      </vt:variant>
      <vt:variant>
        <vt:i4>0</vt:i4>
      </vt:variant>
      <vt:variant>
        <vt:i4>5</vt:i4>
      </vt:variant>
      <vt:variant>
        <vt:lpwstr/>
      </vt:variant>
      <vt:variant>
        <vt:lpwstr>_Toc390432082</vt:lpwstr>
      </vt:variant>
      <vt:variant>
        <vt:i4>1048577</vt:i4>
      </vt:variant>
      <vt:variant>
        <vt:i4>854</vt:i4>
      </vt:variant>
      <vt:variant>
        <vt:i4>0</vt:i4>
      </vt:variant>
      <vt:variant>
        <vt:i4>5</vt:i4>
      </vt:variant>
      <vt:variant>
        <vt:lpwstr/>
      </vt:variant>
      <vt:variant>
        <vt:lpwstr>_Toc390432081</vt:lpwstr>
      </vt:variant>
      <vt:variant>
        <vt:i4>1048576</vt:i4>
      </vt:variant>
      <vt:variant>
        <vt:i4>848</vt:i4>
      </vt:variant>
      <vt:variant>
        <vt:i4>0</vt:i4>
      </vt:variant>
      <vt:variant>
        <vt:i4>5</vt:i4>
      </vt:variant>
      <vt:variant>
        <vt:lpwstr/>
      </vt:variant>
      <vt:variant>
        <vt:lpwstr>_Toc390432080</vt:lpwstr>
      </vt:variant>
      <vt:variant>
        <vt:i4>2031625</vt:i4>
      </vt:variant>
      <vt:variant>
        <vt:i4>842</vt:i4>
      </vt:variant>
      <vt:variant>
        <vt:i4>0</vt:i4>
      </vt:variant>
      <vt:variant>
        <vt:i4>5</vt:i4>
      </vt:variant>
      <vt:variant>
        <vt:lpwstr/>
      </vt:variant>
      <vt:variant>
        <vt:lpwstr>_Toc390432079</vt:lpwstr>
      </vt:variant>
      <vt:variant>
        <vt:i4>2031624</vt:i4>
      </vt:variant>
      <vt:variant>
        <vt:i4>836</vt:i4>
      </vt:variant>
      <vt:variant>
        <vt:i4>0</vt:i4>
      </vt:variant>
      <vt:variant>
        <vt:i4>5</vt:i4>
      </vt:variant>
      <vt:variant>
        <vt:lpwstr/>
      </vt:variant>
      <vt:variant>
        <vt:lpwstr>_Toc390432078</vt:lpwstr>
      </vt:variant>
      <vt:variant>
        <vt:i4>2031623</vt:i4>
      </vt:variant>
      <vt:variant>
        <vt:i4>830</vt:i4>
      </vt:variant>
      <vt:variant>
        <vt:i4>0</vt:i4>
      </vt:variant>
      <vt:variant>
        <vt:i4>5</vt:i4>
      </vt:variant>
      <vt:variant>
        <vt:lpwstr/>
      </vt:variant>
      <vt:variant>
        <vt:lpwstr>_Toc390432077</vt:lpwstr>
      </vt:variant>
      <vt:variant>
        <vt:i4>2031622</vt:i4>
      </vt:variant>
      <vt:variant>
        <vt:i4>824</vt:i4>
      </vt:variant>
      <vt:variant>
        <vt:i4>0</vt:i4>
      </vt:variant>
      <vt:variant>
        <vt:i4>5</vt:i4>
      </vt:variant>
      <vt:variant>
        <vt:lpwstr/>
      </vt:variant>
      <vt:variant>
        <vt:lpwstr>_Toc390432076</vt:lpwstr>
      </vt:variant>
      <vt:variant>
        <vt:i4>2031621</vt:i4>
      </vt:variant>
      <vt:variant>
        <vt:i4>818</vt:i4>
      </vt:variant>
      <vt:variant>
        <vt:i4>0</vt:i4>
      </vt:variant>
      <vt:variant>
        <vt:i4>5</vt:i4>
      </vt:variant>
      <vt:variant>
        <vt:lpwstr/>
      </vt:variant>
      <vt:variant>
        <vt:lpwstr>_Toc390432075</vt:lpwstr>
      </vt:variant>
      <vt:variant>
        <vt:i4>2031620</vt:i4>
      </vt:variant>
      <vt:variant>
        <vt:i4>812</vt:i4>
      </vt:variant>
      <vt:variant>
        <vt:i4>0</vt:i4>
      </vt:variant>
      <vt:variant>
        <vt:i4>5</vt:i4>
      </vt:variant>
      <vt:variant>
        <vt:lpwstr/>
      </vt:variant>
      <vt:variant>
        <vt:lpwstr>_Toc390432074</vt:lpwstr>
      </vt:variant>
      <vt:variant>
        <vt:i4>2031619</vt:i4>
      </vt:variant>
      <vt:variant>
        <vt:i4>806</vt:i4>
      </vt:variant>
      <vt:variant>
        <vt:i4>0</vt:i4>
      </vt:variant>
      <vt:variant>
        <vt:i4>5</vt:i4>
      </vt:variant>
      <vt:variant>
        <vt:lpwstr/>
      </vt:variant>
      <vt:variant>
        <vt:lpwstr>_Toc390432073</vt:lpwstr>
      </vt:variant>
      <vt:variant>
        <vt:i4>2031618</vt:i4>
      </vt:variant>
      <vt:variant>
        <vt:i4>800</vt:i4>
      </vt:variant>
      <vt:variant>
        <vt:i4>0</vt:i4>
      </vt:variant>
      <vt:variant>
        <vt:i4>5</vt:i4>
      </vt:variant>
      <vt:variant>
        <vt:lpwstr/>
      </vt:variant>
      <vt:variant>
        <vt:lpwstr>_Toc390432072</vt:lpwstr>
      </vt:variant>
      <vt:variant>
        <vt:i4>2031617</vt:i4>
      </vt:variant>
      <vt:variant>
        <vt:i4>794</vt:i4>
      </vt:variant>
      <vt:variant>
        <vt:i4>0</vt:i4>
      </vt:variant>
      <vt:variant>
        <vt:i4>5</vt:i4>
      </vt:variant>
      <vt:variant>
        <vt:lpwstr/>
      </vt:variant>
      <vt:variant>
        <vt:lpwstr>_Toc390432071</vt:lpwstr>
      </vt:variant>
      <vt:variant>
        <vt:i4>2031616</vt:i4>
      </vt:variant>
      <vt:variant>
        <vt:i4>788</vt:i4>
      </vt:variant>
      <vt:variant>
        <vt:i4>0</vt:i4>
      </vt:variant>
      <vt:variant>
        <vt:i4>5</vt:i4>
      </vt:variant>
      <vt:variant>
        <vt:lpwstr/>
      </vt:variant>
      <vt:variant>
        <vt:lpwstr>_Toc390432070</vt:lpwstr>
      </vt:variant>
      <vt:variant>
        <vt:i4>1966089</vt:i4>
      </vt:variant>
      <vt:variant>
        <vt:i4>782</vt:i4>
      </vt:variant>
      <vt:variant>
        <vt:i4>0</vt:i4>
      </vt:variant>
      <vt:variant>
        <vt:i4>5</vt:i4>
      </vt:variant>
      <vt:variant>
        <vt:lpwstr/>
      </vt:variant>
      <vt:variant>
        <vt:lpwstr>_Toc390432069</vt:lpwstr>
      </vt:variant>
      <vt:variant>
        <vt:i4>1966088</vt:i4>
      </vt:variant>
      <vt:variant>
        <vt:i4>776</vt:i4>
      </vt:variant>
      <vt:variant>
        <vt:i4>0</vt:i4>
      </vt:variant>
      <vt:variant>
        <vt:i4>5</vt:i4>
      </vt:variant>
      <vt:variant>
        <vt:lpwstr/>
      </vt:variant>
      <vt:variant>
        <vt:lpwstr>_Toc390432068</vt:lpwstr>
      </vt:variant>
      <vt:variant>
        <vt:i4>1966087</vt:i4>
      </vt:variant>
      <vt:variant>
        <vt:i4>770</vt:i4>
      </vt:variant>
      <vt:variant>
        <vt:i4>0</vt:i4>
      </vt:variant>
      <vt:variant>
        <vt:i4>5</vt:i4>
      </vt:variant>
      <vt:variant>
        <vt:lpwstr/>
      </vt:variant>
      <vt:variant>
        <vt:lpwstr>_Toc390432067</vt:lpwstr>
      </vt:variant>
      <vt:variant>
        <vt:i4>1966086</vt:i4>
      </vt:variant>
      <vt:variant>
        <vt:i4>764</vt:i4>
      </vt:variant>
      <vt:variant>
        <vt:i4>0</vt:i4>
      </vt:variant>
      <vt:variant>
        <vt:i4>5</vt:i4>
      </vt:variant>
      <vt:variant>
        <vt:lpwstr/>
      </vt:variant>
      <vt:variant>
        <vt:lpwstr>_Toc390432066</vt:lpwstr>
      </vt:variant>
      <vt:variant>
        <vt:i4>1966085</vt:i4>
      </vt:variant>
      <vt:variant>
        <vt:i4>758</vt:i4>
      </vt:variant>
      <vt:variant>
        <vt:i4>0</vt:i4>
      </vt:variant>
      <vt:variant>
        <vt:i4>5</vt:i4>
      </vt:variant>
      <vt:variant>
        <vt:lpwstr/>
      </vt:variant>
      <vt:variant>
        <vt:lpwstr>_Toc390432065</vt:lpwstr>
      </vt:variant>
      <vt:variant>
        <vt:i4>1966084</vt:i4>
      </vt:variant>
      <vt:variant>
        <vt:i4>752</vt:i4>
      </vt:variant>
      <vt:variant>
        <vt:i4>0</vt:i4>
      </vt:variant>
      <vt:variant>
        <vt:i4>5</vt:i4>
      </vt:variant>
      <vt:variant>
        <vt:lpwstr/>
      </vt:variant>
      <vt:variant>
        <vt:lpwstr>_Toc390432064</vt:lpwstr>
      </vt:variant>
      <vt:variant>
        <vt:i4>1966083</vt:i4>
      </vt:variant>
      <vt:variant>
        <vt:i4>746</vt:i4>
      </vt:variant>
      <vt:variant>
        <vt:i4>0</vt:i4>
      </vt:variant>
      <vt:variant>
        <vt:i4>5</vt:i4>
      </vt:variant>
      <vt:variant>
        <vt:lpwstr/>
      </vt:variant>
      <vt:variant>
        <vt:lpwstr>_Toc390432063</vt:lpwstr>
      </vt:variant>
      <vt:variant>
        <vt:i4>1966082</vt:i4>
      </vt:variant>
      <vt:variant>
        <vt:i4>740</vt:i4>
      </vt:variant>
      <vt:variant>
        <vt:i4>0</vt:i4>
      </vt:variant>
      <vt:variant>
        <vt:i4>5</vt:i4>
      </vt:variant>
      <vt:variant>
        <vt:lpwstr/>
      </vt:variant>
      <vt:variant>
        <vt:lpwstr>_Toc390432062</vt:lpwstr>
      </vt:variant>
      <vt:variant>
        <vt:i4>1966081</vt:i4>
      </vt:variant>
      <vt:variant>
        <vt:i4>734</vt:i4>
      </vt:variant>
      <vt:variant>
        <vt:i4>0</vt:i4>
      </vt:variant>
      <vt:variant>
        <vt:i4>5</vt:i4>
      </vt:variant>
      <vt:variant>
        <vt:lpwstr/>
      </vt:variant>
      <vt:variant>
        <vt:lpwstr>_Toc390432061</vt:lpwstr>
      </vt:variant>
      <vt:variant>
        <vt:i4>1966080</vt:i4>
      </vt:variant>
      <vt:variant>
        <vt:i4>728</vt:i4>
      </vt:variant>
      <vt:variant>
        <vt:i4>0</vt:i4>
      </vt:variant>
      <vt:variant>
        <vt:i4>5</vt:i4>
      </vt:variant>
      <vt:variant>
        <vt:lpwstr/>
      </vt:variant>
      <vt:variant>
        <vt:lpwstr>_Toc390432060</vt:lpwstr>
      </vt:variant>
      <vt:variant>
        <vt:i4>1900553</vt:i4>
      </vt:variant>
      <vt:variant>
        <vt:i4>722</vt:i4>
      </vt:variant>
      <vt:variant>
        <vt:i4>0</vt:i4>
      </vt:variant>
      <vt:variant>
        <vt:i4>5</vt:i4>
      </vt:variant>
      <vt:variant>
        <vt:lpwstr/>
      </vt:variant>
      <vt:variant>
        <vt:lpwstr>_Toc390432059</vt:lpwstr>
      </vt:variant>
      <vt:variant>
        <vt:i4>1900552</vt:i4>
      </vt:variant>
      <vt:variant>
        <vt:i4>716</vt:i4>
      </vt:variant>
      <vt:variant>
        <vt:i4>0</vt:i4>
      </vt:variant>
      <vt:variant>
        <vt:i4>5</vt:i4>
      </vt:variant>
      <vt:variant>
        <vt:lpwstr/>
      </vt:variant>
      <vt:variant>
        <vt:lpwstr>_Toc390432058</vt:lpwstr>
      </vt:variant>
      <vt:variant>
        <vt:i4>1900551</vt:i4>
      </vt:variant>
      <vt:variant>
        <vt:i4>710</vt:i4>
      </vt:variant>
      <vt:variant>
        <vt:i4>0</vt:i4>
      </vt:variant>
      <vt:variant>
        <vt:i4>5</vt:i4>
      </vt:variant>
      <vt:variant>
        <vt:lpwstr/>
      </vt:variant>
      <vt:variant>
        <vt:lpwstr>_Toc390432057</vt:lpwstr>
      </vt:variant>
      <vt:variant>
        <vt:i4>1900550</vt:i4>
      </vt:variant>
      <vt:variant>
        <vt:i4>704</vt:i4>
      </vt:variant>
      <vt:variant>
        <vt:i4>0</vt:i4>
      </vt:variant>
      <vt:variant>
        <vt:i4>5</vt:i4>
      </vt:variant>
      <vt:variant>
        <vt:lpwstr/>
      </vt:variant>
      <vt:variant>
        <vt:lpwstr>_Toc390432056</vt:lpwstr>
      </vt:variant>
      <vt:variant>
        <vt:i4>1900549</vt:i4>
      </vt:variant>
      <vt:variant>
        <vt:i4>698</vt:i4>
      </vt:variant>
      <vt:variant>
        <vt:i4>0</vt:i4>
      </vt:variant>
      <vt:variant>
        <vt:i4>5</vt:i4>
      </vt:variant>
      <vt:variant>
        <vt:lpwstr/>
      </vt:variant>
      <vt:variant>
        <vt:lpwstr>_Toc390432055</vt:lpwstr>
      </vt:variant>
      <vt:variant>
        <vt:i4>1900548</vt:i4>
      </vt:variant>
      <vt:variant>
        <vt:i4>692</vt:i4>
      </vt:variant>
      <vt:variant>
        <vt:i4>0</vt:i4>
      </vt:variant>
      <vt:variant>
        <vt:i4>5</vt:i4>
      </vt:variant>
      <vt:variant>
        <vt:lpwstr/>
      </vt:variant>
      <vt:variant>
        <vt:lpwstr>_Toc390432054</vt:lpwstr>
      </vt:variant>
      <vt:variant>
        <vt:i4>1900547</vt:i4>
      </vt:variant>
      <vt:variant>
        <vt:i4>686</vt:i4>
      </vt:variant>
      <vt:variant>
        <vt:i4>0</vt:i4>
      </vt:variant>
      <vt:variant>
        <vt:i4>5</vt:i4>
      </vt:variant>
      <vt:variant>
        <vt:lpwstr/>
      </vt:variant>
      <vt:variant>
        <vt:lpwstr>_Toc390432053</vt:lpwstr>
      </vt:variant>
      <vt:variant>
        <vt:i4>1900546</vt:i4>
      </vt:variant>
      <vt:variant>
        <vt:i4>680</vt:i4>
      </vt:variant>
      <vt:variant>
        <vt:i4>0</vt:i4>
      </vt:variant>
      <vt:variant>
        <vt:i4>5</vt:i4>
      </vt:variant>
      <vt:variant>
        <vt:lpwstr/>
      </vt:variant>
      <vt:variant>
        <vt:lpwstr>_Toc390432052</vt:lpwstr>
      </vt:variant>
      <vt:variant>
        <vt:i4>1900545</vt:i4>
      </vt:variant>
      <vt:variant>
        <vt:i4>674</vt:i4>
      </vt:variant>
      <vt:variant>
        <vt:i4>0</vt:i4>
      </vt:variant>
      <vt:variant>
        <vt:i4>5</vt:i4>
      </vt:variant>
      <vt:variant>
        <vt:lpwstr/>
      </vt:variant>
      <vt:variant>
        <vt:lpwstr>_Toc390432051</vt:lpwstr>
      </vt:variant>
      <vt:variant>
        <vt:i4>1900544</vt:i4>
      </vt:variant>
      <vt:variant>
        <vt:i4>668</vt:i4>
      </vt:variant>
      <vt:variant>
        <vt:i4>0</vt:i4>
      </vt:variant>
      <vt:variant>
        <vt:i4>5</vt:i4>
      </vt:variant>
      <vt:variant>
        <vt:lpwstr/>
      </vt:variant>
      <vt:variant>
        <vt:lpwstr>_Toc390432050</vt:lpwstr>
      </vt:variant>
      <vt:variant>
        <vt:i4>1835017</vt:i4>
      </vt:variant>
      <vt:variant>
        <vt:i4>662</vt:i4>
      </vt:variant>
      <vt:variant>
        <vt:i4>0</vt:i4>
      </vt:variant>
      <vt:variant>
        <vt:i4>5</vt:i4>
      </vt:variant>
      <vt:variant>
        <vt:lpwstr/>
      </vt:variant>
      <vt:variant>
        <vt:lpwstr>_Toc390432049</vt:lpwstr>
      </vt:variant>
      <vt:variant>
        <vt:i4>1835016</vt:i4>
      </vt:variant>
      <vt:variant>
        <vt:i4>656</vt:i4>
      </vt:variant>
      <vt:variant>
        <vt:i4>0</vt:i4>
      </vt:variant>
      <vt:variant>
        <vt:i4>5</vt:i4>
      </vt:variant>
      <vt:variant>
        <vt:lpwstr/>
      </vt:variant>
      <vt:variant>
        <vt:lpwstr>_Toc390432048</vt:lpwstr>
      </vt:variant>
      <vt:variant>
        <vt:i4>1835015</vt:i4>
      </vt:variant>
      <vt:variant>
        <vt:i4>650</vt:i4>
      </vt:variant>
      <vt:variant>
        <vt:i4>0</vt:i4>
      </vt:variant>
      <vt:variant>
        <vt:i4>5</vt:i4>
      </vt:variant>
      <vt:variant>
        <vt:lpwstr/>
      </vt:variant>
      <vt:variant>
        <vt:lpwstr>_Toc390432047</vt:lpwstr>
      </vt:variant>
      <vt:variant>
        <vt:i4>1835014</vt:i4>
      </vt:variant>
      <vt:variant>
        <vt:i4>644</vt:i4>
      </vt:variant>
      <vt:variant>
        <vt:i4>0</vt:i4>
      </vt:variant>
      <vt:variant>
        <vt:i4>5</vt:i4>
      </vt:variant>
      <vt:variant>
        <vt:lpwstr/>
      </vt:variant>
      <vt:variant>
        <vt:lpwstr>_Toc390432046</vt:lpwstr>
      </vt:variant>
      <vt:variant>
        <vt:i4>1835013</vt:i4>
      </vt:variant>
      <vt:variant>
        <vt:i4>638</vt:i4>
      </vt:variant>
      <vt:variant>
        <vt:i4>0</vt:i4>
      </vt:variant>
      <vt:variant>
        <vt:i4>5</vt:i4>
      </vt:variant>
      <vt:variant>
        <vt:lpwstr/>
      </vt:variant>
      <vt:variant>
        <vt:lpwstr>_Toc390432045</vt:lpwstr>
      </vt:variant>
      <vt:variant>
        <vt:i4>1835012</vt:i4>
      </vt:variant>
      <vt:variant>
        <vt:i4>632</vt:i4>
      </vt:variant>
      <vt:variant>
        <vt:i4>0</vt:i4>
      </vt:variant>
      <vt:variant>
        <vt:i4>5</vt:i4>
      </vt:variant>
      <vt:variant>
        <vt:lpwstr/>
      </vt:variant>
      <vt:variant>
        <vt:lpwstr>_Toc390432044</vt:lpwstr>
      </vt:variant>
      <vt:variant>
        <vt:i4>1835011</vt:i4>
      </vt:variant>
      <vt:variant>
        <vt:i4>626</vt:i4>
      </vt:variant>
      <vt:variant>
        <vt:i4>0</vt:i4>
      </vt:variant>
      <vt:variant>
        <vt:i4>5</vt:i4>
      </vt:variant>
      <vt:variant>
        <vt:lpwstr/>
      </vt:variant>
      <vt:variant>
        <vt:lpwstr>_Toc390432043</vt:lpwstr>
      </vt:variant>
      <vt:variant>
        <vt:i4>1835010</vt:i4>
      </vt:variant>
      <vt:variant>
        <vt:i4>620</vt:i4>
      </vt:variant>
      <vt:variant>
        <vt:i4>0</vt:i4>
      </vt:variant>
      <vt:variant>
        <vt:i4>5</vt:i4>
      </vt:variant>
      <vt:variant>
        <vt:lpwstr/>
      </vt:variant>
      <vt:variant>
        <vt:lpwstr>_Toc390432042</vt:lpwstr>
      </vt:variant>
      <vt:variant>
        <vt:i4>1835009</vt:i4>
      </vt:variant>
      <vt:variant>
        <vt:i4>614</vt:i4>
      </vt:variant>
      <vt:variant>
        <vt:i4>0</vt:i4>
      </vt:variant>
      <vt:variant>
        <vt:i4>5</vt:i4>
      </vt:variant>
      <vt:variant>
        <vt:lpwstr/>
      </vt:variant>
      <vt:variant>
        <vt:lpwstr>_Toc390432041</vt:lpwstr>
      </vt:variant>
      <vt:variant>
        <vt:i4>1835008</vt:i4>
      </vt:variant>
      <vt:variant>
        <vt:i4>608</vt:i4>
      </vt:variant>
      <vt:variant>
        <vt:i4>0</vt:i4>
      </vt:variant>
      <vt:variant>
        <vt:i4>5</vt:i4>
      </vt:variant>
      <vt:variant>
        <vt:lpwstr/>
      </vt:variant>
      <vt:variant>
        <vt:lpwstr>_Toc390432040</vt:lpwstr>
      </vt:variant>
      <vt:variant>
        <vt:i4>1769481</vt:i4>
      </vt:variant>
      <vt:variant>
        <vt:i4>602</vt:i4>
      </vt:variant>
      <vt:variant>
        <vt:i4>0</vt:i4>
      </vt:variant>
      <vt:variant>
        <vt:i4>5</vt:i4>
      </vt:variant>
      <vt:variant>
        <vt:lpwstr/>
      </vt:variant>
      <vt:variant>
        <vt:lpwstr>_Toc390432039</vt:lpwstr>
      </vt:variant>
      <vt:variant>
        <vt:i4>1769480</vt:i4>
      </vt:variant>
      <vt:variant>
        <vt:i4>596</vt:i4>
      </vt:variant>
      <vt:variant>
        <vt:i4>0</vt:i4>
      </vt:variant>
      <vt:variant>
        <vt:i4>5</vt:i4>
      </vt:variant>
      <vt:variant>
        <vt:lpwstr/>
      </vt:variant>
      <vt:variant>
        <vt:lpwstr>_Toc390432038</vt:lpwstr>
      </vt:variant>
      <vt:variant>
        <vt:i4>1769479</vt:i4>
      </vt:variant>
      <vt:variant>
        <vt:i4>590</vt:i4>
      </vt:variant>
      <vt:variant>
        <vt:i4>0</vt:i4>
      </vt:variant>
      <vt:variant>
        <vt:i4>5</vt:i4>
      </vt:variant>
      <vt:variant>
        <vt:lpwstr/>
      </vt:variant>
      <vt:variant>
        <vt:lpwstr>_Toc390432037</vt:lpwstr>
      </vt:variant>
      <vt:variant>
        <vt:i4>1769478</vt:i4>
      </vt:variant>
      <vt:variant>
        <vt:i4>584</vt:i4>
      </vt:variant>
      <vt:variant>
        <vt:i4>0</vt:i4>
      </vt:variant>
      <vt:variant>
        <vt:i4>5</vt:i4>
      </vt:variant>
      <vt:variant>
        <vt:lpwstr/>
      </vt:variant>
      <vt:variant>
        <vt:lpwstr>_Toc390432036</vt:lpwstr>
      </vt:variant>
      <vt:variant>
        <vt:i4>1769477</vt:i4>
      </vt:variant>
      <vt:variant>
        <vt:i4>578</vt:i4>
      </vt:variant>
      <vt:variant>
        <vt:i4>0</vt:i4>
      </vt:variant>
      <vt:variant>
        <vt:i4>5</vt:i4>
      </vt:variant>
      <vt:variant>
        <vt:lpwstr/>
      </vt:variant>
      <vt:variant>
        <vt:lpwstr>_Toc390432035</vt:lpwstr>
      </vt:variant>
      <vt:variant>
        <vt:i4>1769476</vt:i4>
      </vt:variant>
      <vt:variant>
        <vt:i4>572</vt:i4>
      </vt:variant>
      <vt:variant>
        <vt:i4>0</vt:i4>
      </vt:variant>
      <vt:variant>
        <vt:i4>5</vt:i4>
      </vt:variant>
      <vt:variant>
        <vt:lpwstr/>
      </vt:variant>
      <vt:variant>
        <vt:lpwstr>_Toc390432034</vt:lpwstr>
      </vt:variant>
      <vt:variant>
        <vt:i4>1769475</vt:i4>
      </vt:variant>
      <vt:variant>
        <vt:i4>566</vt:i4>
      </vt:variant>
      <vt:variant>
        <vt:i4>0</vt:i4>
      </vt:variant>
      <vt:variant>
        <vt:i4>5</vt:i4>
      </vt:variant>
      <vt:variant>
        <vt:lpwstr/>
      </vt:variant>
      <vt:variant>
        <vt:lpwstr>_Toc390432033</vt:lpwstr>
      </vt:variant>
      <vt:variant>
        <vt:i4>1769474</vt:i4>
      </vt:variant>
      <vt:variant>
        <vt:i4>560</vt:i4>
      </vt:variant>
      <vt:variant>
        <vt:i4>0</vt:i4>
      </vt:variant>
      <vt:variant>
        <vt:i4>5</vt:i4>
      </vt:variant>
      <vt:variant>
        <vt:lpwstr/>
      </vt:variant>
      <vt:variant>
        <vt:lpwstr>_Toc390432032</vt:lpwstr>
      </vt:variant>
      <vt:variant>
        <vt:i4>1769473</vt:i4>
      </vt:variant>
      <vt:variant>
        <vt:i4>554</vt:i4>
      </vt:variant>
      <vt:variant>
        <vt:i4>0</vt:i4>
      </vt:variant>
      <vt:variant>
        <vt:i4>5</vt:i4>
      </vt:variant>
      <vt:variant>
        <vt:lpwstr/>
      </vt:variant>
      <vt:variant>
        <vt:lpwstr>_Toc390432031</vt:lpwstr>
      </vt:variant>
      <vt:variant>
        <vt:i4>1769472</vt:i4>
      </vt:variant>
      <vt:variant>
        <vt:i4>548</vt:i4>
      </vt:variant>
      <vt:variant>
        <vt:i4>0</vt:i4>
      </vt:variant>
      <vt:variant>
        <vt:i4>5</vt:i4>
      </vt:variant>
      <vt:variant>
        <vt:lpwstr/>
      </vt:variant>
      <vt:variant>
        <vt:lpwstr>_Toc390432030</vt:lpwstr>
      </vt:variant>
      <vt:variant>
        <vt:i4>1703945</vt:i4>
      </vt:variant>
      <vt:variant>
        <vt:i4>542</vt:i4>
      </vt:variant>
      <vt:variant>
        <vt:i4>0</vt:i4>
      </vt:variant>
      <vt:variant>
        <vt:i4>5</vt:i4>
      </vt:variant>
      <vt:variant>
        <vt:lpwstr/>
      </vt:variant>
      <vt:variant>
        <vt:lpwstr>_Toc390432029</vt:lpwstr>
      </vt:variant>
      <vt:variant>
        <vt:i4>1703944</vt:i4>
      </vt:variant>
      <vt:variant>
        <vt:i4>536</vt:i4>
      </vt:variant>
      <vt:variant>
        <vt:i4>0</vt:i4>
      </vt:variant>
      <vt:variant>
        <vt:i4>5</vt:i4>
      </vt:variant>
      <vt:variant>
        <vt:lpwstr/>
      </vt:variant>
      <vt:variant>
        <vt:lpwstr>_Toc390432028</vt:lpwstr>
      </vt:variant>
      <vt:variant>
        <vt:i4>1703943</vt:i4>
      </vt:variant>
      <vt:variant>
        <vt:i4>530</vt:i4>
      </vt:variant>
      <vt:variant>
        <vt:i4>0</vt:i4>
      </vt:variant>
      <vt:variant>
        <vt:i4>5</vt:i4>
      </vt:variant>
      <vt:variant>
        <vt:lpwstr/>
      </vt:variant>
      <vt:variant>
        <vt:lpwstr>_Toc390432027</vt:lpwstr>
      </vt:variant>
      <vt:variant>
        <vt:i4>1703942</vt:i4>
      </vt:variant>
      <vt:variant>
        <vt:i4>524</vt:i4>
      </vt:variant>
      <vt:variant>
        <vt:i4>0</vt:i4>
      </vt:variant>
      <vt:variant>
        <vt:i4>5</vt:i4>
      </vt:variant>
      <vt:variant>
        <vt:lpwstr/>
      </vt:variant>
      <vt:variant>
        <vt:lpwstr>_Toc390432026</vt:lpwstr>
      </vt:variant>
      <vt:variant>
        <vt:i4>1703941</vt:i4>
      </vt:variant>
      <vt:variant>
        <vt:i4>518</vt:i4>
      </vt:variant>
      <vt:variant>
        <vt:i4>0</vt:i4>
      </vt:variant>
      <vt:variant>
        <vt:i4>5</vt:i4>
      </vt:variant>
      <vt:variant>
        <vt:lpwstr/>
      </vt:variant>
      <vt:variant>
        <vt:lpwstr>_Toc390432025</vt:lpwstr>
      </vt:variant>
      <vt:variant>
        <vt:i4>1703940</vt:i4>
      </vt:variant>
      <vt:variant>
        <vt:i4>512</vt:i4>
      </vt:variant>
      <vt:variant>
        <vt:i4>0</vt:i4>
      </vt:variant>
      <vt:variant>
        <vt:i4>5</vt:i4>
      </vt:variant>
      <vt:variant>
        <vt:lpwstr/>
      </vt:variant>
      <vt:variant>
        <vt:lpwstr>_Toc390432024</vt:lpwstr>
      </vt:variant>
      <vt:variant>
        <vt:i4>1703939</vt:i4>
      </vt:variant>
      <vt:variant>
        <vt:i4>506</vt:i4>
      </vt:variant>
      <vt:variant>
        <vt:i4>0</vt:i4>
      </vt:variant>
      <vt:variant>
        <vt:i4>5</vt:i4>
      </vt:variant>
      <vt:variant>
        <vt:lpwstr/>
      </vt:variant>
      <vt:variant>
        <vt:lpwstr>_Toc390432023</vt:lpwstr>
      </vt:variant>
      <vt:variant>
        <vt:i4>1703938</vt:i4>
      </vt:variant>
      <vt:variant>
        <vt:i4>500</vt:i4>
      </vt:variant>
      <vt:variant>
        <vt:i4>0</vt:i4>
      </vt:variant>
      <vt:variant>
        <vt:i4>5</vt:i4>
      </vt:variant>
      <vt:variant>
        <vt:lpwstr/>
      </vt:variant>
      <vt:variant>
        <vt:lpwstr>_Toc390432022</vt:lpwstr>
      </vt:variant>
      <vt:variant>
        <vt:i4>1703937</vt:i4>
      </vt:variant>
      <vt:variant>
        <vt:i4>494</vt:i4>
      </vt:variant>
      <vt:variant>
        <vt:i4>0</vt:i4>
      </vt:variant>
      <vt:variant>
        <vt:i4>5</vt:i4>
      </vt:variant>
      <vt:variant>
        <vt:lpwstr/>
      </vt:variant>
      <vt:variant>
        <vt:lpwstr>_Toc390432021</vt:lpwstr>
      </vt:variant>
      <vt:variant>
        <vt:i4>1703936</vt:i4>
      </vt:variant>
      <vt:variant>
        <vt:i4>488</vt:i4>
      </vt:variant>
      <vt:variant>
        <vt:i4>0</vt:i4>
      </vt:variant>
      <vt:variant>
        <vt:i4>5</vt:i4>
      </vt:variant>
      <vt:variant>
        <vt:lpwstr/>
      </vt:variant>
      <vt:variant>
        <vt:lpwstr>_Toc390432020</vt:lpwstr>
      </vt:variant>
      <vt:variant>
        <vt:i4>1638409</vt:i4>
      </vt:variant>
      <vt:variant>
        <vt:i4>482</vt:i4>
      </vt:variant>
      <vt:variant>
        <vt:i4>0</vt:i4>
      </vt:variant>
      <vt:variant>
        <vt:i4>5</vt:i4>
      </vt:variant>
      <vt:variant>
        <vt:lpwstr/>
      </vt:variant>
      <vt:variant>
        <vt:lpwstr>_Toc390432019</vt:lpwstr>
      </vt:variant>
      <vt:variant>
        <vt:i4>1638408</vt:i4>
      </vt:variant>
      <vt:variant>
        <vt:i4>476</vt:i4>
      </vt:variant>
      <vt:variant>
        <vt:i4>0</vt:i4>
      </vt:variant>
      <vt:variant>
        <vt:i4>5</vt:i4>
      </vt:variant>
      <vt:variant>
        <vt:lpwstr/>
      </vt:variant>
      <vt:variant>
        <vt:lpwstr>_Toc390432018</vt:lpwstr>
      </vt:variant>
      <vt:variant>
        <vt:i4>1638407</vt:i4>
      </vt:variant>
      <vt:variant>
        <vt:i4>470</vt:i4>
      </vt:variant>
      <vt:variant>
        <vt:i4>0</vt:i4>
      </vt:variant>
      <vt:variant>
        <vt:i4>5</vt:i4>
      </vt:variant>
      <vt:variant>
        <vt:lpwstr/>
      </vt:variant>
      <vt:variant>
        <vt:lpwstr>_Toc390432017</vt:lpwstr>
      </vt:variant>
      <vt:variant>
        <vt:i4>1638406</vt:i4>
      </vt:variant>
      <vt:variant>
        <vt:i4>464</vt:i4>
      </vt:variant>
      <vt:variant>
        <vt:i4>0</vt:i4>
      </vt:variant>
      <vt:variant>
        <vt:i4>5</vt:i4>
      </vt:variant>
      <vt:variant>
        <vt:lpwstr/>
      </vt:variant>
      <vt:variant>
        <vt:lpwstr>_Toc390432016</vt:lpwstr>
      </vt:variant>
      <vt:variant>
        <vt:i4>1638405</vt:i4>
      </vt:variant>
      <vt:variant>
        <vt:i4>458</vt:i4>
      </vt:variant>
      <vt:variant>
        <vt:i4>0</vt:i4>
      </vt:variant>
      <vt:variant>
        <vt:i4>5</vt:i4>
      </vt:variant>
      <vt:variant>
        <vt:lpwstr/>
      </vt:variant>
      <vt:variant>
        <vt:lpwstr>_Toc390432015</vt:lpwstr>
      </vt:variant>
      <vt:variant>
        <vt:i4>1638404</vt:i4>
      </vt:variant>
      <vt:variant>
        <vt:i4>452</vt:i4>
      </vt:variant>
      <vt:variant>
        <vt:i4>0</vt:i4>
      </vt:variant>
      <vt:variant>
        <vt:i4>5</vt:i4>
      </vt:variant>
      <vt:variant>
        <vt:lpwstr/>
      </vt:variant>
      <vt:variant>
        <vt:lpwstr>_Toc390432014</vt:lpwstr>
      </vt:variant>
      <vt:variant>
        <vt:i4>1638403</vt:i4>
      </vt:variant>
      <vt:variant>
        <vt:i4>446</vt:i4>
      </vt:variant>
      <vt:variant>
        <vt:i4>0</vt:i4>
      </vt:variant>
      <vt:variant>
        <vt:i4>5</vt:i4>
      </vt:variant>
      <vt:variant>
        <vt:lpwstr/>
      </vt:variant>
      <vt:variant>
        <vt:lpwstr>_Toc390432013</vt:lpwstr>
      </vt:variant>
      <vt:variant>
        <vt:i4>1638402</vt:i4>
      </vt:variant>
      <vt:variant>
        <vt:i4>440</vt:i4>
      </vt:variant>
      <vt:variant>
        <vt:i4>0</vt:i4>
      </vt:variant>
      <vt:variant>
        <vt:i4>5</vt:i4>
      </vt:variant>
      <vt:variant>
        <vt:lpwstr/>
      </vt:variant>
      <vt:variant>
        <vt:lpwstr>_Toc390432012</vt:lpwstr>
      </vt:variant>
      <vt:variant>
        <vt:i4>1638401</vt:i4>
      </vt:variant>
      <vt:variant>
        <vt:i4>434</vt:i4>
      </vt:variant>
      <vt:variant>
        <vt:i4>0</vt:i4>
      </vt:variant>
      <vt:variant>
        <vt:i4>5</vt:i4>
      </vt:variant>
      <vt:variant>
        <vt:lpwstr/>
      </vt:variant>
      <vt:variant>
        <vt:lpwstr>_Toc390432011</vt:lpwstr>
      </vt:variant>
      <vt:variant>
        <vt:i4>1638400</vt:i4>
      </vt:variant>
      <vt:variant>
        <vt:i4>428</vt:i4>
      </vt:variant>
      <vt:variant>
        <vt:i4>0</vt:i4>
      </vt:variant>
      <vt:variant>
        <vt:i4>5</vt:i4>
      </vt:variant>
      <vt:variant>
        <vt:lpwstr/>
      </vt:variant>
      <vt:variant>
        <vt:lpwstr>_Toc390432010</vt:lpwstr>
      </vt:variant>
      <vt:variant>
        <vt:i4>1572873</vt:i4>
      </vt:variant>
      <vt:variant>
        <vt:i4>422</vt:i4>
      </vt:variant>
      <vt:variant>
        <vt:i4>0</vt:i4>
      </vt:variant>
      <vt:variant>
        <vt:i4>5</vt:i4>
      </vt:variant>
      <vt:variant>
        <vt:lpwstr/>
      </vt:variant>
      <vt:variant>
        <vt:lpwstr>_Toc390432009</vt:lpwstr>
      </vt:variant>
      <vt:variant>
        <vt:i4>1572872</vt:i4>
      </vt:variant>
      <vt:variant>
        <vt:i4>416</vt:i4>
      </vt:variant>
      <vt:variant>
        <vt:i4>0</vt:i4>
      </vt:variant>
      <vt:variant>
        <vt:i4>5</vt:i4>
      </vt:variant>
      <vt:variant>
        <vt:lpwstr/>
      </vt:variant>
      <vt:variant>
        <vt:lpwstr>_Toc390432008</vt:lpwstr>
      </vt:variant>
      <vt:variant>
        <vt:i4>1572871</vt:i4>
      </vt:variant>
      <vt:variant>
        <vt:i4>410</vt:i4>
      </vt:variant>
      <vt:variant>
        <vt:i4>0</vt:i4>
      </vt:variant>
      <vt:variant>
        <vt:i4>5</vt:i4>
      </vt:variant>
      <vt:variant>
        <vt:lpwstr/>
      </vt:variant>
      <vt:variant>
        <vt:lpwstr>_Toc390432007</vt:lpwstr>
      </vt:variant>
      <vt:variant>
        <vt:i4>1572870</vt:i4>
      </vt:variant>
      <vt:variant>
        <vt:i4>404</vt:i4>
      </vt:variant>
      <vt:variant>
        <vt:i4>0</vt:i4>
      </vt:variant>
      <vt:variant>
        <vt:i4>5</vt:i4>
      </vt:variant>
      <vt:variant>
        <vt:lpwstr/>
      </vt:variant>
      <vt:variant>
        <vt:lpwstr>_Toc390432006</vt:lpwstr>
      </vt:variant>
      <vt:variant>
        <vt:i4>1572869</vt:i4>
      </vt:variant>
      <vt:variant>
        <vt:i4>398</vt:i4>
      </vt:variant>
      <vt:variant>
        <vt:i4>0</vt:i4>
      </vt:variant>
      <vt:variant>
        <vt:i4>5</vt:i4>
      </vt:variant>
      <vt:variant>
        <vt:lpwstr/>
      </vt:variant>
      <vt:variant>
        <vt:lpwstr>_Toc390432005</vt:lpwstr>
      </vt:variant>
      <vt:variant>
        <vt:i4>1572868</vt:i4>
      </vt:variant>
      <vt:variant>
        <vt:i4>392</vt:i4>
      </vt:variant>
      <vt:variant>
        <vt:i4>0</vt:i4>
      </vt:variant>
      <vt:variant>
        <vt:i4>5</vt:i4>
      </vt:variant>
      <vt:variant>
        <vt:lpwstr/>
      </vt:variant>
      <vt:variant>
        <vt:lpwstr>_Toc390432004</vt:lpwstr>
      </vt:variant>
      <vt:variant>
        <vt:i4>1572867</vt:i4>
      </vt:variant>
      <vt:variant>
        <vt:i4>386</vt:i4>
      </vt:variant>
      <vt:variant>
        <vt:i4>0</vt:i4>
      </vt:variant>
      <vt:variant>
        <vt:i4>5</vt:i4>
      </vt:variant>
      <vt:variant>
        <vt:lpwstr/>
      </vt:variant>
      <vt:variant>
        <vt:lpwstr>_Toc390432003</vt:lpwstr>
      </vt:variant>
      <vt:variant>
        <vt:i4>1572866</vt:i4>
      </vt:variant>
      <vt:variant>
        <vt:i4>380</vt:i4>
      </vt:variant>
      <vt:variant>
        <vt:i4>0</vt:i4>
      </vt:variant>
      <vt:variant>
        <vt:i4>5</vt:i4>
      </vt:variant>
      <vt:variant>
        <vt:lpwstr/>
      </vt:variant>
      <vt:variant>
        <vt:lpwstr>_Toc390432002</vt:lpwstr>
      </vt:variant>
      <vt:variant>
        <vt:i4>1572865</vt:i4>
      </vt:variant>
      <vt:variant>
        <vt:i4>374</vt:i4>
      </vt:variant>
      <vt:variant>
        <vt:i4>0</vt:i4>
      </vt:variant>
      <vt:variant>
        <vt:i4>5</vt:i4>
      </vt:variant>
      <vt:variant>
        <vt:lpwstr/>
      </vt:variant>
      <vt:variant>
        <vt:lpwstr>_Toc390432001</vt:lpwstr>
      </vt:variant>
      <vt:variant>
        <vt:i4>1572864</vt:i4>
      </vt:variant>
      <vt:variant>
        <vt:i4>368</vt:i4>
      </vt:variant>
      <vt:variant>
        <vt:i4>0</vt:i4>
      </vt:variant>
      <vt:variant>
        <vt:i4>5</vt:i4>
      </vt:variant>
      <vt:variant>
        <vt:lpwstr/>
      </vt:variant>
      <vt:variant>
        <vt:lpwstr>_Toc390432000</vt:lpwstr>
      </vt:variant>
      <vt:variant>
        <vt:i4>1179648</vt:i4>
      </vt:variant>
      <vt:variant>
        <vt:i4>362</vt:i4>
      </vt:variant>
      <vt:variant>
        <vt:i4>0</vt:i4>
      </vt:variant>
      <vt:variant>
        <vt:i4>5</vt:i4>
      </vt:variant>
      <vt:variant>
        <vt:lpwstr/>
      </vt:variant>
      <vt:variant>
        <vt:lpwstr>_Toc390431999</vt:lpwstr>
      </vt:variant>
      <vt:variant>
        <vt:i4>1179649</vt:i4>
      </vt:variant>
      <vt:variant>
        <vt:i4>356</vt:i4>
      </vt:variant>
      <vt:variant>
        <vt:i4>0</vt:i4>
      </vt:variant>
      <vt:variant>
        <vt:i4>5</vt:i4>
      </vt:variant>
      <vt:variant>
        <vt:lpwstr/>
      </vt:variant>
      <vt:variant>
        <vt:lpwstr>_Toc390431998</vt:lpwstr>
      </vt:variant>
      <vt:variant>
        <vt:i4>1179662</vt:i4>
      </vt:variant>
      <vt:variant>
        <vt:i4>350</vt:i4>
      </vt:variant>
      <vt:variant>
        <vt:i4>0</vt:i4>
      </vt:variant>
      <vt:variant>
        <vt:i4>5</vt:i4>
      </vt:variant>
      <vt:variant>
        <vt:lpwstr/>
      </vt:variant>
      <vt:variant>
        <vt:lpwstr>_Toc390431997</vt:lpwstr>
      </vt:variant>
      <vt:variant>
        <vt:i4>1179663</vt:i4>
      </vt:variant>
      <vt:variant>
        <vt:i4>344</vt:i4>
      </vt:variant>
      <vt:variant>
        <vt:i4>0</vt:i4>
      </vt:variant>
      <vt:variant>
        <vt:i4>5</vt:i4>
      </vt:variant>
      <vt:variant>
        <vt:lpwstr/>
      </vt:variant>
      <vt:variant>
        <vt:lpwstr>_Toc390431996</vt:lpwstr>
      </vt:variant>
      <vt:variant>
        <vt:i4>1179660</vt:i4>
      </vt:variant>
      <vt:variant>
        <vt:i4>338</vt:i4>
      </vt:variant>
      <vt:variant>
        <vt:i4>0</vt:i4>
      </vt:variant>
      <vt:variant>
        <vt:i4>5</vt:i4>
      </vt:variant>
      <vt:variant>
        <vt:lpwstr/>
      </vt:variant>
      <vt:variant>
        <vt:lpwstr>_Toc390431995</vt:lpwstr>
      </vt:variant>
      <vt:variant>
        <vt:i4>1179661</vt:i4>
      </vt:variant>
      <vt:variant>
        <vt:i4>332</vt:i4>
      </vt:variant>
      <vt:variant>
        <vt:i4>0</vt:i4>
      </vt:variant>
      <vt:variant>
        <vt:i4>5</vt:i4>
      </vt:variant>
      <vt:variant>
        <vt:lpwstr/>
      </vt:variant>
      <vt:variant>
        <vt:lpwstr>_Toc390431994</vt:lpwstr>
      </vt:variant>
      <vt:variant>
        <vt:i4>1179658</vt:i4>
      </vt:variant>
      <vt:variant>
        <vt:i4>326</vt:i4>
      </vt:variant>
      <vt:variant>
        <vt:i4>0</vt:i4>
      </vt:variant>
      <vt:variant>
        <vt:i4>5</vt:i4>
      </vt:variant>
      <vt:variant>
        <vt:lpwstr/>
      </vt:variant>
      <vt:variant>
        <vt:lpwstr>_Toc390431993</vt:lpwstr>
      </vt:variant>
      <vt:variant>
        <vt:i4>1179659</vt:i4>
      </vt:variant>
      <vt:variant>
        <vt:i4>320</vt:i4>
      </vt:variant>
      <vt:variant>
        <vt:i4>0</vt:i4>
      </vt:variant>
      <vt:variant>
        <vt:i4>5</vt:i4>
      </vt:variant>
      <vt:variant>
        <vt:lpwstr/>
      </vt:variant>
      <vt:variant>
        <vt:lpwstr>_Toc390431992</vt:lpwstr>
      </vt:variant>
      <vt:variant>
        <vt:i4>1179656</vt:i4>
      </vt:variant>
      <vt:variant>
        <vt:i4>314</vt:i4>
      </vt:variant>
      <vt:variant>
        <vt:i4>0</vt:i4>
      </vt:variant>
      <vt:variant>
        <vt:i4>5</vt:i4>
      </vt:variant>
      <vt:variant>
        <vt:lpwstr/>
      </vt:variant>
      <vt:variant>
        <vt:lpwstr>_Toc390431991</vt:lpwstr>
      </vt:variant>
      <vt:variant>
        <vt:i4>1179657</vt:i4>
      </vt:variant>
      <vt:variant>
        <vt:i4>308</vt:i4>
      </vt:variant>
      <vt:variant>
        <vt:i4>0</vt:i4>
      </vt:variant>
      <vt:variant>
        <vt:i4>5</vt:i4>
      </vt:variant>
      <vt:variant>
        <vt:lpwstr/>
      </vt:variant>
      <vt:variant>
        <vt:lpwstr>_Toc390431990</vt:lpwstr>
      </vt:variant>
      <vt:variant>
        <vt:i4>1245184</vt:i4>
      </vt:variant>
      <vt:variant>
        <vt:i4>302</vt:i4>
      </vt:variant>
      <vt:variant>
        <vt:i4>0</vt:i4>
      </vt:variant>
      <vt:variant>
        <vt:i4>5</vt:i4>
      </vt:variant>
      <vt:variant>
        <vt:lpwstr/>
      </vt:variant>
      <vt:variant>
        <vt:lpwstr>_Toc390431989</vt:lpwstr>
      </vt:variant>
      <vt:variant>
        <vt:i4>1245185</vt:i4>
      </vt:variant>
      <vt:variant>
        <vt:i4>296</vt:i4>
      </vt:variant>
      <vt:variant>
        <vt:i4>0</vt:i4>
      </vt:variant>
      <vt:variant>
        <vt:i4>5</vt:i4>
      </vt:variant>
      <vt:variant>
        <vt:lpwstr/>
      </vt:variant>
      <vt:variant>
        <vt:lpwstr>_Toc390431988</vt:lpwstr>
      </vt:variant>
      <vt:variant>
        <vt:i4>1245198</vt:i4>
      </vt:variant>
      <vt:variant>
        <vt:i4>290</vt:i4>
      </vt:variant>
      <vt:variant>
        <vt:i4>0</vt:i4>
      </vt:variant>
      <vt:variant>
        <vt:i4>5</vt:i4>
      </vt:variant>
      <vt:variant>
        <vt:lpwstr/>
      </vt:variant>
      <vt:variant>
        <vt:lpwstr>_Toc390431987</vt:lpwstr>
      </vt:variant>
      <vt:variant>
        <vt:i4>1245199</vt:i4>
      </vt:variant>
      <vt:variant>
        <vt:i4>284</vt:i4>
      </vt:variant>
      <vt:variant>
        <vt:i4>0</vt:i4>
      </vt:variant>
      <vt:variant>
        <vt:i4>5</vt:i4>
      </vt:variant>
      <vt:variant>
        <vt:lpwstr/>
      </vt:variant>
      <vt:variant>
        <vt:lpwstr>_Toc390431986</vt:lpwstr>
      </vt:variant>
      <vt:variant>
        <vt:i4>1245196</vt:i4>
      </vt:variant>
      <vt:variant>
        <vt:i4>278</vt:i4>
      </vt:variant>
      <vt:variant>
        <vt:i4>0</vt:i4>
      </vt:variant>
      <vt:variant>
        <vt:i4>5</vt:i4>
      </vt:variant>
      <vt:variant>
        <vt:lpwstr/>
      </vt:variant>
      <vt:variant>
        <vt:lpwstr>_Toc390431985</vt:lpwstr>
      </vt:variant>
      <vt:variant>
        <vt:i4>1245197</vt:i4>
      </vt:variant>
      <vt:variant>
        <vt:i4>272</vt:i4>
      </vt:variant>
      <vt:variant>
        <vt:i4>0</vt:i4>
      </vt:variant>
      <vt:variant>
        <vt:i4>5</vt:i4>
      </vt:variant>
      <vt:variant>
        <vt:lpwstr/>
      </vt:variant>
      <vt:variant>
        <vt:lpwstr>_Toc390431984</vt:lpwstr>
      </vt:variant>
      <vt:variant>
        <vt:i4>1245194</vt:i4>
      </vt:variant>
      <vt:variant>
        <vt:i4>266</vt:i4>
      </vt:variant>
      <vt:variant>
        <vt:i4>0</vt:i4>
      </vt:variant>
      <vt:variant>
        <vt:i4>5</vt:i4>
      </vt:variant>
      <vt:variant>
        <vt:lpwstr/>
      </vt:variant>
      <vt:variant>
        <vt:lpwstr>_Toc390431983</vt:lpwstr>
      </vt:variant>
      <vt:variant>
        <vt:i4>1245195</vt:i4>
      </vt:variant>
      <vt:variant>
        <vt:i4>260</vt:i4>
      </vt:variant>
      <vt:variant>
        <vt:i4>0</vt:i4>
      </vt:variant>
      <vt:variant>
        <vt:i4>5</vt:i4>
      </vt:variant>
      <vt:variant>
        <vt:lpwstr/>
      </vt:variant>
      <vt:variant>
        <vt:lpwstr>_Toc390431982</vt:lpwstr>
      </vt:variant>
      <vt:variant>
        <vt:i4>1245192</vt:i4>
      </vt:variant>
      <vt:variant>
        <vt:i4>254</vt:i4>
      </vt:variant>
      <vt:variant>
        <vt:i4>0</vt:i4>
      </vt:variant>
      <vt:variant>
        <vt:i4>5</vt:i4>
      </vt:variant>
      <vt:variant>
        <vt:lpwstr/>
      </vt:variant>
      <vt:variant>
        <vt:lpwstr>_Toc390431981</vt:lpwstr>
      </vt:variant>
      <vt:variant>
        <vt:i4>1245193</vt:i4>
      </vt:variant>
      <vt:variant>
        <vt:i4>248</vt:i4>
      </vt:variant>
      <vt:variant>
        <vt:i4>0</vt:i4>
      </vt:variant>
      <vt:variant>
        <vt:i4>5</vt:i4>
      </vt:variant>
      <vt:variant>
        <vt:lpwstr/>
      </vt:variant>
      <vt:variant>
        <vt:lpwstr>_Toc390431980</vt:lpwstr>
      </vt:variant>
      <vt:variant>
        <vt:i4>1835008</vt:i4>
      </vt:variant>
      <vt:variant>
        <vt:i4>242</vt:i4>
      </vt:variant>
      <vt:variant>
        <vt:i4>0</vt:i4>
      </vt:variant>
      <vt:variant>
        <vt:i4>5</vt:i4>
      </vt:variant>
      <vt:variant>
        <vt:lpwstr/>
      </vt:variant>
      <vt:variant>
        <vt:lpwstr>_Toc390431979</vt:lpwstr>
      </vt:variant>
      <vt:variant>
        <vt:i4>1835009</vt:i4>
      </vt:variant>
      <vt:variant>
        <vt:i4>236</vt:i4>
      </vt:variant>
      <vt:variant>
        <vt:i4>0</vt:i4>
      </vt:variant>
      <vt:variant>
        <vt:i4>5</vt:i4>
      </vt:variant>
      <vt:variant>
        <vt:lpwstr/>
      </vt:variant>
      <vt:variant>
        <vt:lpwstr>_Toc390431978</vt:lpwstr>
      </vt:variant>
      <vt:variant>
        <vt:i4>1835022</vt:i4>
      </vt:variant>
      <vt:variant>
        <vt:i4>230</vt:i4>
      </vt:variant>
      <vt:variant>
        <vt:i4>0</vt:i4>
      </vt:variant>
      <vt:variant>
        <vt:i4>5</vt:i4>
      </vt:variant>
      <vt:variant>
        <vt:lpwstr/>
      </vt:variant>
      <vt:variant>
        <vt:lpwstr>_Toc390431977</vt:lpwstr>
      </vt:variant>
      <vt:variant>
        <vt:i4>1835023</vt:i4>
      </vt:variant>
      <vt:variant>
        <vt:i4>224</vt:i4>
      </vt:variant>
      <vt:variant>
        <vt:i4>0</vt:i4>
      </vt:variant>
      <vt:variant>
        <vt:i4>5</vt:i4>
      </vt:variant>
      <vt:variant>
        <vt:lpwstr/>
      </vt:variant>
      <vt:variant>
        <vt:lpwstr>_Toc390431976</vt:lpwstr>
      </vt:variant>
      <vt:variant>
        <vt:i4>1835020</vt:i4>
      </vt:variant>
      <vt:variant>
        <vt:i4>218</vt:i4>
      </vt:variant>
      <vt:variant>
        <vt:i4>0</vt:i4>
      </vt:variant>
      <vt:variant>
        <vt:i4>5</vt:i4>
      </vt:variant>
      <vt:variant>
        <vt:lpwstr/>
      </vt:variant>
      <vt:variant>
        <vt:lpwstr>_Toc390431975</vt:lpwstr>
      </vt:variant>
      <vt:variant>
        <vt:i4>1835021</vt:i4>
      </vt:variant>
      <vt:variant>
        <vt:i4>212</vt:i4>
      </vt:variant>
      <vt:variant>
        <vt:i4>0</vt:i4>
      </vt:variant>
      <vt:variant>
        <vt:i4>5</vt:i4>
      </vt:variant>
      <vt:variant>
        <vt:lpwstr/>
      </vt:variant>
      <vt:variant>
        <vt:lpwstr>_Toc390431974</vt:lpwstr>
      </vt:variant>
      <vt:variant>
        <vt:i4>1835018</vt:i4>
      </vt:variant>
      <vt:variant>
        <vt:i4>206</vt:i4>
      </vt:variant>
      <vt:variant>
        <vt:i4>0</vt:i4>
      </vt:variant>
      <vt:variant>
        <vt:i4>5</vt:i4>
      </vt:variant>
      <vt:variant>
        <vt:lpwstr/>
      </vt:variant>
      <vt:variant>
        <vt:lpwstr>_Toc390431973</vt:lpwstr>
      </vt:variant>
      <vt:variant>
        <vt:i4>1835019</vt:i4>
      </vt:variant>
      <vt:variant>
        <vt:i4>200</vt:i4>
      </vt:variant>
      <vt:variant>
        <vt:i4>0</vt:i4>
      </vt:variant>
      <vt:variant>
        <vt:i4>5</vt:i4>
      </vt:variant>
      <vt:variant>
        <vt:lpwstr/>
      </vt:variant>
      <vt:variant>
        <vt:lpwstr>_Toc390431972</vt:lpwstr>
      </vt:variant>
      <vt:variant>
        <vt:i4>1835016</vt:i4>
      </vt:variant>
      <vt:variant>
        <vt:i4>194</vt:i4>
      </vt:variant>
      <vt:variant>
        <vt:i4>0</vt:i4>
      </vt:variant>
      <vt:variant>
        <vt:i4>5</vt:i4>
      </vt:variant>
      <vt:variant>
        <vt:lpwstr/>
      </vt:variant>
      <vt:variant>
        <vt:lpwstr>_Toc390431971</vt:lpwstr>
      </vt:variant>
      <vt:variant>
        <vt:i4>1835017</vt:i4>
      </vt:variant>
      <vt:variant>
        <vt:i4>188</vt:i4>
      </vt:variant>
      <vt:variant>
        <vt:i4>0</vt:i4>
      </vt:variant>
      <vt:variant>
        <vt:i4>5</vt:i4>
      </vt:variant>
      <vt:variant>
        <vt:lpwstr/>
      </vt:variant>
      <vt:variant>
        <vt:lpwstr>_Toc390431970</vt:lpwstr>
      </vt:variant>
      <vt:variant>
        <vt:i4>1900544</vt:i4>
      </vt:variant>
      <vt:variant>
        <vt:i4>182</vt:i4>
      </vt:variant>
      <vt:variant>
        <vt:i4>0</vt:i4>
      </vt:variant>
      <vt:variant>
        <vt:i4>5</vt:i4>
      </vt:variant>
      <vt:variant>
        <vt:lpwstr/>
      </vt:variant>
      <vt:variant>
        <vt:lpwstr>_Toc390431969</vt:lpwstr>
      </vt:variant>
      <vt:variant>
        <vt:i4>1900545</vt:i4>
      </vt:variant>
      <vt:variant>
        <vt:i4>176</vt:i4>
      </vt:variant>
      <vt:variant>
        <vt:i4>0</vt:i4>
      </vt:variant>
      <vt:variant>
        <vt:i4>5</vt:i4>
      </vt:variant>
      <vt:variant>
        <vt:lpwstr/>
      </vt:variant>
      <vt:variant>
        <vt:lpwstr>_Toc390431968</vt:lpwstr>
      </vt:variant>
      <vt:variant>
        <vt:i4>1900558</vt:i4>
      </vt:variant>
      <vt:variant>
        <vt:i4>170</vt:i4>
      </vt:variant>
      <vt:variant>
        <vt:i4>0</vt:i4>
      </vt:variant>
      <vt:variant>
        <vt:i4>5</vt:i4>
      </vt:variant>
      <vt:variant>
        <vt:lpwstr/>
      </vt:variant>
      <vt:variant>
        <vt:lpwstr>_Toc390431967</vt:lpwstr>
      </vt:variant>
      <vt:variant>
        <vt:i4>1900559</vt:i4>
      </vt:variant>
      <vt:variant>
        <vt:i4>164</vt:i4>
      </vt:variant>
      <vt:variant>
        <vt:i4>0</vt:i4>
      </vt:variant>
      <vt:variant>
        <vt:i4>5</vt:i4>
      </vt:variant>
      <vt:variant>
        <vt:lpwstr/>
      </vt:variant>
      <vt:variant>
        <vt:lpwstr>_Toc390431966</vt:lpwstr>
      </vt:variant>
      <vt:variant>
        <vt:i4>1900556</vt:i4>
      </vt:variant>
      <vt:variant>
        <vt:i4>158</vt:i4>
      </vt:variant>
      <vt:variant>
        <vt:i4>0</vt:i4>
      </vt:variant>
      <vt:variant>
        <vt:i4>5</vt:i4>
      </vt:variant>
      <vt:variant>
        <vt:lpwstr/>
      </vt:variant>
      <vt:variant>
        <vt:lpwstr>_Toc390431965</vt:lpwstr>
      </vt:variant>
      <vt:variant>
        <vt:i4>1900557</vt:i4>
      </vt:variant>
      <vt:variant>
        <vt:i4>152</vt:i4>
      </vt:variant>
      <vt:variant>
        <vt:i4>0</vt:i4>
      </vt:variant>
      <vt:variant>
        <vt:i4>5</vt:i4>
      </vt:variant>
      <vt:variant>
        <vt:lpwstr/>
      </vt:variant>
      <vt:variant>
        <vt:lpwstr>_Toc390431964</vt:lpwstr>
      </vt:variant>
      <vt:variant>
        <vt:i4>1900554</vt:i4>
      </vt:variant>
      <vt:variant>
        <vt:i4>146</vt:i4>
      </vt:variant>
      <vt:variant>
        <vt:i4>0</vt:i4>
      </vt:variant>
      <vt:variant>
        <vt:i4>5</vt:i4>
      </vt:variant>
      <vt:variant>
        <vt:lpwstr/>
      </vt:variant>
      <vt:variant>
        <vt:lpwstr>_Toc390431963</vt:lpwstr>
      </vt:variant>
      <vt:variant>
        <vt:i4>1900555</vt:i4>
      </vt:variant>
      <vt:variant>
        <vt:i4>140</vt:i4>
      </vt:variant>
      <vt:variant>
        <vt:i4>0</vt:i4>
      </vt:variant>
      <vt:variant>
        <vt:i4>5</vt:i4>
      </vt:variant>
      <vt:variant>
        <vt:lpwstr/>
      </vt:variant>
      <vt:variant>
        <vt:lpwstr>_Toc390431962</vt:lpwstr>
      </vt:variant>
      <vt:variant>
        <vt:i4>1900552</vt:i4>
      </vt:variant>
      <vt:variant>
        <vt:i4>134</vt:i4>
      </vt:variant>
      <vt:variant>
        <vt:i4>0</vt:i4>
      </vt:variant>
      <vt:variant>
        <vt:i4>5</vt:i4>
      </vt:variant>
      <vt:variant>
        <vt:lpwstr/>
      </vt:variant>
      <vt:variant>
        <vt:lpwstr>_Toc390431961</vt:lpwstr>
      </vt:variant>
      <vt:variant>
        <vt:i4>1900553</vt:i4>
      </vt:variant>
      <vt:variant>
        <vt:i4>128</vt:i4>
      </vt:variant>
      <vt:variant>
        <vt:i4>0</vt:i4>
      </vt:variant>
      <vt:variant>
        <vt:i4>5</vt:i4>
      </vt:variant>
      <vt:variant>
        <vt:lpwstr/>
      </vt:variant>
      <vt:variant>
        <vt:lpwstr>_Toc390431960</vt:lpwstr>
      </vt:variant>
      <vt:variant>
        <vt:i4>1966080</vt:i4>
      </vt:variant>
      <vt:variant>
        <vt:i4>122</vt:i4>
      </vt:variant>
      <vt:variant>
        <vt:i4>0</vt:i4>
      </vt:variant>
      <vt:variant>
        <vt:i4>5</vt:i4>
      </vt:variant>
      <vt:variant>
        <vt:lpwstr/>
      </vt:variant>
      <vt:variant>
        <vt:lpwstr>_Toc390431959</vt:lpwstr>
      </vt:variant>
      <vt:variant>
        <vt:i4>1966081</vt:i4>
      </vt:variant>
      <vt:variant>
        <vt:i4>116</vt:i4>
      </vt:variant>
      <vt:variant>
        <vt:i4>0</vt:i4>
      </vt:variant>
      <vt:variant>
        <vt:i4>5</vt:i4>
      </vt:variant>
      <vt:variant>
        <vt:lpwstr/>
      </vt:variant>
      <vt:variant>
        <vt:lpwstr>_Toc390431958</vt:lpwstr>
      </vt:variant>
      <vt:variant>
        <vt:i4>1966094</vt:i4>
      </vt:variant>
      <vt:variant>
        <vt:i4>110</vt:i4>
      </vt:variant>
      <vt:variant>
        <vt:i4>0</vt:i4>
      </vt:variant>
      <vt:variant>
        <vt:i4>5</vt:i4>
      </vt:variant>
      <vt:variant>
        <vt:lpwstr/>
      </vt:variant>
      <vt:variant>
        <vt:lpwstr>_Toc390431957</vt:lpwstr>
      </vt:variant>
      <vt:variant>
        <vt:i4>1966095</vt:i4>
      </vt:variant>
      <vt:variant>
        <vt:i4>104</vt:i4>
      </vt:variant>
      <vt:variant>
        <vt:i4>0</vt:i4>
      </vt:variant>
      <vt:variant>
        <vt:i4>5</vt:i4>
      </vt:variant>
      <vt:variant>
        <vt:lpwstr/>
      </vt:variant>
      <vt:variant>
        <vt:lpwstr>_Toc390431956</vt:lpwstr>
      </vt:variant>
      <vt:variant>
        <vt:i4>1966092</vt:i4>
      </vt:variant>
      <vt:variant>
        <vt:i4>98</vt:i4>
      </vt:variant>
      <vt:variant>
        <vt:i4>0</vt:i4>
      </vt:variant>
      <vt:variant>
        <vt:i4>5</vt:i4>
      </vt:variant>
      <vt:variant>
        <vt:lpwstr/>
      </vt:variant>
      <vt:variant>
        <vt:lpwstr>_Toc390431955</vt:lpwstr>
      </vt:variant>
      <vt:variant>
        <vt:i4>1966093</vt:i4>
      </vt:variant>
      <vt:variant>
        <vt:i4>92</vt:i4>
      </vt:variant>
      <vt:variant>
        <vt:i4>0</vt:i4>
      </vt:variant>
      <vt:variant>
        <vt:i4>5</vt:i4>
      </vt:variant>
      <vt:variant>
        <vt:lpwstr/>
      </vt:variant>
      <vt:variant>
        <vt:lpwstr>_Toc390431954</vt:lpwstr>
      </vt:variant>
      <vt:variant>
        <vt:i4>1966090</vt:i4>
      </vt:variant>
      <vt:variant>
        <vt:i4>86</vt:i4>
      </vt:variant>
      <vt:variant>
        <vt:i4>0</vt:i4>
      </vt:variant>
      <vt:variant>
        <vt:i4>5</vt:i4>
      </vt:variant>
      <vt:variant>
        <vt:lpwstr/>
      </vt:variant>
      <vt:variant>
        <vt:lpwstr>_Toc390431953</vt:lpwstr>
      </vt:variant>
      <vt:variant>
        <vt:i4>1966091</vt:i4>
      </vt:variant>
      <vt:variant>
        <vt:i4>80</vt:i4>
      </vt:variant>
      <vt:variant>
        <vt:i4>0</vt:i4>
      </vt:variant>
      <vt:variant>
        <vt:i4>5</vt:i4>
      </vt:variant>
      <vt:variant>
        <vt:lpwstr/>
      </vt:variant>
      <vt:variant>
        <vt:lpwstr>_Toc390431952</vt:lpwstr>
      </vt:variant>
      <vt:variant>
        <vt:i4>1966088</vt:i4>
      </vt:variant>
      <vt:variant>
        <vt:i4>74</vt:i4>
      </vt:variant>
      <vt:variant>
        <vt:i4>0</vt:i4>
      </vt:variant>
      <vt:variant>
        <vt:i4>5</vt:i4>
      </vt:variant>
      <vt:variant>
        <vt:lpwstr/>
      </vt:variant>
      <vt:variant>
        <vt:lpwstr>_Toc390431951</vt:lpwstr>
      </vt:variant>
      <vt:variant>
        <vt:i4>1966089</vt:i4>
      </vt:variant>
      <vt:variant>
        <vt:i4>68</vt:i4>
      </vt:variant>
      <vt:variant>
        <vt:i4>0</vt:i4>
      </vt:variant>
      <vt:variant>
        <vt:i4>5</vt:i4>
      </vt:variant>
      <vt:variant>
        <vt:lpwstr/>
      </vt:variant>
      <vt:variant>
        <vt:lpwstr>_Toc390431950</vt:lpwstr>
      </vt:variant>
      <vt:variant>
        <vt:i4>2031616</vt:i4>
      </vt:variant>
      <vt:variant>
        <vt:i4>62</vt:i4>
      </vt:variant>
      <vt:variant>
        <vt:i4>0</vt:i4>
      </vt:variant>
      <vt:variant>
        <vt:i4>5</vt:i4>
      </vt:variant>
      <vt:variant>
        <vt:lpwstr/>
      </vt:variant>
      <vt:variant>
        <vt:lpwstr>_Toc390431949</vt:lpwstr>
      </vt:variant>
      <vt:variant>
        <vt:i4>2031617</vt:i4>
      </vt:variant>
      <vt:variant>
        <vt:i4>56</vt:i4>
      </vt:variant>
      <vt:variant>
        <vt:i4>0</vt:i4>
      </vt:variant>
      <vt:variant>
        <vt:i4>5</vt:i4>
      </vt:variant>
      <vt:variant>
        <vt:lpwstr/>
      </vt:variant>
      <vt:variant>
        <vt:lpwstr>_Toc390431948</vt:lpwstr>
      </vt:variant>
      <vt:variant>
        <vt:i4>2031630</vt:i4>
      </vt:variant>
      <vt:variant>
        <vt:i4>50</vt:i4>
      </vt:variant>
      <vt:variant>
        <vt:i4>0</vt:i4>
      </vt:variant>
      <vt:variant>
        <vt:i4>5</vt:i4>
      </vt:variant>
      <vt:variant>
        <vt:lpwstr/>
      </vt:variant>
      <vt:variant>
        <vt:lpwstr>_Toc390431947</vt:lpwstr>
      </vt:variant>
      <vt:variant>
        <vt:i4>2031631</vt:i4>
      </vt:variant>
      <vt:variant>
        <vt:i4>44</vt:i4>
      </vt:variant>
      <vt:variant>
        <vt:i4>0</vt:i4>
      </vt:variant>
      <vt:variant>
        <vt:i4>5</vt:i4>
      </vt:variant>
      <vt:variant>
        <vt:lpwstr/>
      </vt:variant>
      <vt:variant>
        <vt:lpwstr>_Toc390431946</vt:lpwstr>
      </vt:variant>
      <vt:variant>
        <vt:i4>2031628</vt:i4>
      </vt:variant>
      <vt:variant>
        <vt:i4>38</vt:i4>
      </vt:variant>
      <vt:variant>
        <vt:i4>0</vt:i4>
      </vt:variant>
      <vt:variant>
        <vt:i4>5</vt:i4>
      </vt:variant>
      <vt:variant>
        <vt:lpwstr/>
      </vt:variant>
      <vt:variant>
        <vt:lpwstr>_Toc390431945</vt:lpwstr>
      </vt:variant>
      <vt:variant>
        <vt:i4>2031629</vt:i4>
      </vt:variant>
      <vt:variant>
        <vt:i4>32</vt:i4>
      </vt:variant>
      <vt:variant>
        <vt:i4>0</vt:i4>
      </vt:variant>
      <vt:variant>
        <vt:i4>5</vt:i4>
      </vt:variant>
      <vt:variant>
        <vt:lpwstr/>
      </vt:variant>
      <vt:variant>
        <vt:lpwstr>_Toc390431944</vt:lpwstr>
      </vt:variant>
      <vt:variant>
        <vt:i4>2031626</vt:i4>
      </vt:variant>
      <vt:variant>
        <vt:i4>26</vt:i4>
      </vt:variant>
      <vt:variant>
        <vt:i4>0</vt:i4>
      </vt:variant>
      <vt:variant>
        <vt:i4>5</vt:i4>
      </vt:variant>
      <vt:variant>
        <vt:lpwstr/>
      </vt:variant>
      <vt:variant>
        <vt:lpwstr>_Toc390431943</vt:lpwstr>
      </vt:variant>
      <vt:variant>
        <vt:i4>2031627</vt:i4>
      </vt:variant>
      <vt:variant>
        <vt:i4>20</vt:i4>
      </vt:variant>
      <vt:variant>
        <vt:i4>0</vt:i4>
      </vt:variant>
      <vt:variant>
        <vt:i4>5</vt:i4>
      </vt:variant>
      <vt:variant>
        <vt:lpwstr/>
      </vt:variant>
      <vt:variant>
        <vt:lpwstr>_Toc390431942</vt:lpwstr>
      </vt:variant>
      <vt:variant>
        <vt:i4>2031624</vt:i4>
      </vt:variant>
      <vt:variant>
        <vt:i4>14</vt:i4>
      </vt:variant>
      <vt:variant>
        <vt:i4>0</vt:i4>
      </vt:variant>
      <vt:variant>
        <vt:i4>5</vt:i4>
      </vt:variant>
      <vt:variant>
        <vt:lpwstr/>
      </vt:variant>
      <vt:variant>
        <vt:lpwstr>_Toc390431941</vt:lpwstr>
      </vt:variant>
      <vt:variant>
        <vt:i4>2031625</vt:i4>
      </vt:variant>
      <vt:variant>
        <vt:i4>8</vt:i4>
      </vt:variant>
      <vt:variant>
        <vt:i4>0</vt:i4>
      </vt:variant>
      <vt:variant>
        <vt:i4>5</vt:i4>
      </vt:variant>
      <vt:variant>
        <vt:lpwstr/>
      </vt:variant>
      <vt:variant>
        <vt:lpwstr>_Toc390431940</vt:lpwstr>
      </vt:variant>
      <vt:variant>
        <vt:i4>1572864</vt:i4>
      </vt:variant>
      <vt:variant>
        <vt:i4>2</vt:i4>
      </vt:variant>
      <vt:variant>
        <vt:i4>0</vt:i4>
      </vt:variant>
      <vt:variant>
        <vt:i4>5</vt:i4>
      </vt:variant>
      <vt:variant>
        <vt:lpwstr/>
      </vt:variant>
      <vt:variant>
        <vt:lpwstr>_Toc390431939</vt:lpwstr>
      </vt:variant>
      <vt:variant>
        <vt:i4>6750211</vt:i4>
      </vt:variant>
      <vt:variant>
        <vt:i4>19147</vt:i4>
      </vt:variant>
      <vt:variant>
        <vt:i4>1026</vt:i4>
      </vt:variant>
      <vt:variant>
        <vt:i4>1</vt:i4>
      </vt:variant>
      <vt:variant>
        <vt:lpwstr>Capture</vt:lpwstr>
      </vt:variant>
      <vt:variant>
        <vt:lpwstr/>
      </vt:variant>
      <vt:variant>
        <vt:i4>6750211</vt:i4>
      </vt:variant>
      <vt:variant>
        <vt:i4>22217</vt:i4>
      </vt:variant>
      <vt:variant>
        <vt:i4>1027</vt:i4>
      </vt:variant>
      <vt:variant>
        <vt:i4>1</vt:i4>
      </vt:variant>
      <vt:variant>
        <vt:lpwstr>Capture</vt:lpwstr>
      </vt:variant>
      <vt:variant>
        <vt:lpwstr/>
      </vt:variant>
      <vt:variant>
        <vt:i4>6750211</vt:i4>
      </vt:variant>
      <vt:variant>
        <vt:i4>25238</vt:i4>
      </vt:variant>
      <vt:variant>
        <vt:i4>1058</vt:i4>
      </vt:variant>
      <vt:variant>
        <vt:i4>1</vt:i4>
      </vt:variant>
      <vt:variant>
        <vt:lpwstr>Capture</vt:lpwstr>
      </vt:variant>
      <vt:variant>
        <vt:lpwstr/>
      </vt:variant>
      <vt:variant>
        <vt:i4>97</vt:i4>
      </vt:variant>
      <vt:variant>
        <vt:i4>25664</vt:i4>
      </vt:variant>
      <vt:variant>
        <vt:i4>1059</vt:i4>
      </vt:variant>
      <vt:variant>
        <vt:i4>1</vt:i4>
      </vt:variant>
      <vt:variant>
        <vt:lpwstr>a</vt:lpwstr>
      </vt:variant>
      <vt:variant>
        <vt:lpwstr/>
      </vt:variant>
      <vt:variant>
        <vt:i4>98</vt:i4>
      </vt:variant>
      <vt:variant>
        <vt:i4>25666</vt:i4>
      </vt:variant>
      <vt:variant>
        <vt:i4>1060</vt:i4>
      </vt:variant>
      <vt:variant>
        <vt:i4>1</vt:i4>
      </vt:variant>
      <vt:variant>
        <vt:lpwstr>b</vt:lpwstr>
      </vt:variant>
      <vt:variant>
        <vt:lpwstr/>
      </vt:variant>
      <vt:variant>
        <vt:i4>99</vt:i4>
      </vt:variant>
      <vt:variant>
        <vt:i4>33153</vt:i4>
      </vt:variant>
      <vt:variant>
        <vt:i4>1062</vt:i4>
      </vt:variant>
      <vt:variant>
        <vt:i4>1</vt:i4>
      </vt:variant>
      <vt:variant>
        <vt:lpwstr>c</vt:lpwstr>
      </vt:variant>
      <vt:variant>
        <vt:lpwstr/>
      </vt:variant>
      <vt:variant>
        <vt:i4>100</vt:i4>
      </vt:variant>
      <vt:variant>
        <vt:i4>38015</vt:i4>
      </vt:variant>
      <vt:variant>
        <vt:i4>1029</vt:i4>
      </vt:variant>
      <vt:variant>
        <vt:i4>1</vt:i4>
      </vt:variant>
      <vt:variant>
        <vt:lpwstr>d</vt:lpwstr>
      </vt:variant>
      <vt:variant>
        <vt:lpwstr/>
      </vt:variant>
      <vt:variant>
        <vt:i4>98</vt:i4>
      </vt:variant>
      <vt:variant>
        <vt:i4>41613</vt:i4>
      </vt:variant>
      <vt:variant>
        <vt:i4>1044</vt:i4>
      </vt:variant>
      <vt:variant>
        <vt:i4>1</vt:i4>
      </vt:variant>
      <vt:variant>
        <vt:lpwstr>b</vt:lpwstr>
      </vt:variant>
      <vt:variant>
        <vt:lpwstr/>
      </vt:variant>
      <vt:variant>
        <vt:i4>99</vt:i4>
      </vt:variant>
      <vt:variant>
        <vt:i4>45034</vt:i4>
      </vt:variant>
      <vt:variant>
        <vt:i4>1064</vt:i4>
      </vt:variant>
      <vt:variant>
        <vt:i4>1</vt:i4>
      </vt:variant>
      <vt:variant>
        <vt:lpwstr>c</vt:lpwstr>
      </vt:variant>
      <vt:variant>
        <vt:lpwstr/>
      </vt:variant>
      <vt:variant>
        <vt:i4>97</vt:i4>
      </vt:variant>
      <vt:variant>
        <vt:i4>47709</vt:i4>
      </vt:variant>
      <vt:variant>
        <vt:i4>1033</vt:i4>
      </vt:variant>
      <vt:variant>
        <vt:i4>1</vt:i4>
      </vt:variant>
      <vt:variant>
        <vt:lpwstr>a</vt:lpwstr>
      </vt:variant>
      <vt:variant>
        <vt:lpwstr/>
      </vt:variant>
      <vt:variant>
        <vt:i4>98</vt:i4>
      </vt:variant>
      <vt:variant>
        <vt:i4>47711</vt:i4>
      </vt:variant>
      <vt:variant>
        <vt:i4>1034</vt:i4>
      </vt:variant>
      <vt:variant>
        <vt:i4>1</vt:i4>
      </vt:variant>
      <vt:variant>
        <vt:lpwstr>b</vt:lpwstr>
      </vt:variant>
      <vt:variant>
        <vt:lpwstr/>
      </vt:variant>
      <vt:variant>
        <vt:i4>99</vt:i4>
      </vt:variant>
      <vt:variant>
        <vt:i4>53313</vt:i4>
      </vt:variant>
      <vt:variant>
        <vt:i4>1035</vt:i4>
      </vt:variant>
      <vt:variant>
        <vt:i4>1</vt:i4>
      </vt:variant>
      <vt:variant>
        <vt:lpwstr>c</vt:lpwstr>
      </vt:variant>
      <vt:variant>
        <vt:lpwstr/>
      </vt:variant>
      <vt:variant>
        <vt:i4>100</vt:i4>
      </vt:variant>
      <vt:variant>
        <vt:i4>53315</vt:i4>
      </vt:variant>
      <vt:variant>
        <vt:i4>1036</vt:i4>
      </vt:variant>
      <vt:variant>
        <vt:i4>1</vt:i4>
      </vt:variant>
      <vt:variant>
        <vt:lpwstr>d</vt:lpwstr>
      </vt:variant>
      <vt:variant>
        <vt:lpwstr/>
      </vt:variant>
      <vt:variant>
        <vt:i4>101</vt:i4>
      </vt:variant>
      <vt:variant>
        <vt:i4>59292</vt:i4>
      </vt:variant>
      <vt:variant>
        <vt:i4>1030</vt:i4>
      </vt:variant>
      <vt:variant>
        <vt:i4>1</vt:i4>
      </vt:variant>
      <vt:variant>
        <vt:lpwstr>e</vt:lpwstr>
      </vt:variant>
      <vt:variant>
        <vt:lpwstr/>
      </vt:variant>
      <vt:variant>
        <vt:i4>6750211</vt:i4>
      </vt:variant>
      <vt:variant>
        <vt:i4>67393</vt:i4>
      </vt:variant>
      <vt:variant>
        <vt:i4>1041</vt:i4>
      </vt:variant>
      <vt:variant>
        <vt:i4>1</vt:i4>
      </vt:variant>
      <vt:variant>
        <vt:lpwstr>Capture</vt:lpwstr>
      </vt:variant>
      <vt:variant>
        <vt:lpwstr/>
      </vt:variant>
      <vt:variant>
        <vt:i4>102</vt:i4>
      </vt:variant>
      <vt:variant>
        <vt:i4>67967</vt:i4>
      </vt:variant>
      <vt:variant>
        <vt:i4>1067</vt:i4>
      </vt:variant>
      <vt:variant>
        <vt:i4>1</vt:i4>
      </vt:variant>
      <vt:variant>
        <vt:lpwstr>f</vt:lpwstr>
      </vt:variant>
      <vt:variant>
        <vt:lpwstr/>
      </vt:variant>
      <vt:variant>
        <vt:i4>103</vt:i4>
      </vt:variant>
      <vt:variant>
        <vt:i4>67969</vt:i4>
      </vt:variant>
      <vt:variant>
        <vt:i4>1068</vt:i4>
      </vt:variant>
      <vt:variant>
        <vt:i4>1</vt:i4>
      </vt:variant>
      <vt:variant>
        <vt:lpwstr>g</vt:lpwstr>
      </vt:variant>
      <vt:variant>
        <vt:lpwstr/>
      </vt:variant>
      <vt:variant>
        <vt:i4>104</vt:i4>
      </vt:variant>
      <vt:variant>
        <vt:i4>74904</vt:i4>
      </vt:variant>
      <vt:variant>
        <vt:i4>1031</vt:i4>
      </vt:variant>
      <vt:variant>
        <vt:i4>1</vt:i4>
      </vt:variant>
      <vt:variant>
        <vt:lpwstr>h</vt:lpwstr>
      </vt:variant>
      <vt:variant>
        <vt:lpwstr/>
      </vt:variant>
      <vt:variant>
        <vt:i4>101</vt:i4>
      </vt:variant>
      <vt:variant>
        <vt:i4>78777</vt:i4>
      </vt:variant>
      <vt:variant>
        <vt:i4>1032</vt:i4>
      </vt:variant>
      <vt:variant>
        <vt:i4>1</vt:i4>
      </vt:variant>
      <vt:variant>
        <vt:lpwstr>e</vt:lpwstr>
      </vt:variant>
      <vt:variant>
        <vt:lpwstr/>
      </vt:variant>
      <vt:variant>
        <vt:i4>102</vt:i4>
      </vt:variant>
      <vt:variant>
        <vt:i4>82477</vt:i4>
      </vt:variant>
      <vt:variant>
        <vt:i4>1072</vt:i4>
      </vt:variant>
      <vt:variant>
        <vt:i4>1</vt:i4>
      </vt:variant>
      <vt:variant>
        <vt:lpwstr>f</vt:lpwstr>
      </vt:variant>
      <vt:variant>
        <vt:lpwstr/>
      </vt:variant>
      <vt:variant>
        <vt:i4>103</vt:i4>
      </vt:variant>
      <vt:variant>
        <vt:i4>82479</vt:i4>
      </vt:variant>
      <vt:variant>
        <vt:i4>1073</vt:i4>
      </vt:variant>
      <vt:variant>
        <vt:i4>1</vt:i4>
      </vt:variant>
      <vt:variant>
        <vt:lpwst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kong@cncc.cn</dc:title>
  <dc:subject/>
  <dc:creator>Kong Zhaolong</dc:creator>
  <cp:keywords/>
  <dc:description/>
  <cp:lastModifiedBy>zhangyang</cp:lastModifiedBy>
  <cp:revision>3</cp:revision>
  <cp:lastPrinted>2007-08-22T05:41:00Z</cp:lastPrinted>
  <dcterms:created xsi:type="dcterms:W3CDTF">2014-06-27T07:31:00Z</dcterms:created>
  <dcterms:modified xsi:type="dcterms:W3CDTF">2014-06-27T07:46:00Z</dcterms:modified>
</cp:coreProperties>
</file>